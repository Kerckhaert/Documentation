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5601" w:rsidRPr="00991962" w:rsidRDefault="00DA5601" w:rsidP="00756BF7">
      <w:pPr>
        <w:pStyle w:val="Kop1"/>
        <w:numPr>
          <w:ilvl w:val="0"/>
          <w:numId w:val="0"/>
        </w:numPr>
        <w:rPr>
          <w:rStyle w:val="Subtieleverwijzing"/>
          <w:lang w:val="en-US"/>
        </w:rPr>
      </w:pPr>
    </w:p>
    <w:tbl>
      <w:tblPr>
        <w:tblW w:w="0" w:type="auto"/>
        <w:tblLook w:val="0000" w:firstRow="0" w:lastRow="0" w:firstColumn="0" w:lastColumn="0" w:noHBand="0" w:noVBand="0"/>
      </w:tblPr>
      <w:tblGrid>
        <w:gridCol w:w="4709"/>
        <w:gridCol w:w="4579"/>
      </w:tblGrid>
      <w:tr w:rsidR="00DA5601" w:rsidTr="000F200F">
        <w:trPr>
          <w:trHeight w:val="886"/>
        </w:trPr>
        <w:tc>
          <w:tcPr>
            <w:tcW w:w="9458" w:type="dxa"/>
            <w:gridSpan w:val="2"/>
          </w:tcPr>
          <w:p w:rsidR="00DA5601" w:rsidRDefault="00B3261F" w:rsidP="000F200F">
            <w:pPr>
              <w:pStyle w:val="zTitle"/>
            </w:pPr>
            <w:fldSimple w:instr=" TITLE  &quot;NavVision Operators Manual&quot;  \* MERGEFORMAT ">
              <w:r w:rsidR="00ED7AB1">
                <w:t>NavVision Operators Manual</w:t>
              </w:r>
            </w:fldSimple>
          </w:p>
        </w:tc>
      </w:tr>
      <w:tr w:rsidR="00DA5601" w:rsidRPr="000F200F" w:rsidTr="000F200F">
        <w:trPr>
          <w:trHeight w:val="1074"/>
        </w:trPr>
        <w:tc>
          <w:tcPr>
            <w:tcW w:w="9458" w:type="dxa"/>
            <w:gridSpan w:val="2"/>
          </w:tcPr>
          <w:p w:rsidR="00DA5601" w:rsidRDefault="00B3261F" w:rsidP="00A95C52">
            <w:pPr>
              <w:pStyle w:val="zSubTitle"/>
            </w:pPr>
            <w:fldSimple w:instr=" KEYWORDS  &quot;Automation Competence Center&quot;  \* MERGEFORMAT ">
              <w:r w:rsidR="00ED7AB1">
                <w:t>Automation Competence Center</w:t>
              </w:r>
            </w:fldSimple>
          </w:p>
        </w:tc>
      </w:tr>
      <w:tr w:rsidR="00DA5601" w:rsidRPr="000F200F" w:rsidTr="000F200F">
        <w:trPr>
          <w:cantSplit/>
          <w:hidden/>
        </w:trPr>
        <w:tc>
          <w:tcPr>
            <w:tcW w:w="4788" w:type="dxa"/>
          </w:tcPr>
          <w:p w:rsidR="00DA5601" w:rsidRDefault="00DA5601" w:rsidP="000F200F">
            <w:pPr>
              <w:pStyle w:val="zVolume"/>
              <w:jc w:val="left"/>
              <w:rPr>
                <w:vanish/>
              </w:rPr>
            </w:pPr>
          </w:p>
        </w:tc>
        <w:tc>
          <w:tcPr>
            <w:tcW w:w="4670" w:type="dxa"/>
          </w:tcPr>
          <w:p w:rsidR="00DA5601" w:rsidRDefault="00DA5601" w:rsidP="000F200F">
            <w:pPr>
              <w:pStyle w:val="zVolumeNumber"/>
            </w:pPr>
          </w:p>
        </w:tc>
      </w:tr>
    </w:tbl>
    <w:p w:rsidR="00DA5601" w:rsidRPr="00CA0364" w:rsidRDefault="00DA5601" w:rsidP="000F200F">
      <w:pPr>
        <w:rPr>
          <w:lang w:val="en-US"/>
        </w:rPr>
      </w:pPr>
      <w:r w:rsidRPr="00CA0364">
        <w:rPr>
          <w:lang w:val="en-US"/>
        </w:rPr>
        <w:br w:type="page"/>
      </w:r>
    </w:p>
    <w:tbl>
      <w:tblPr>
        <w:tblW w:w="0" w:type="auto"/>
        <w:tblLook w:val="0000" w:firstRow="0" w:lastRow="0" w:firstColumn="0" w:lastColumn="0" w:noHBand="0" w:noVBand="0"/>
      </w:tblPr>
      <w:tblGrid>
        <w:gridCol w:w="4691"/>
        <w:gridCol w:w="4597"/>
      </w:tblGrid>
      <w:tr w:rsidR="00DA5601" w:rsidRPr="000F200F" w:rsidTr="00756BF7">
        <w:tc>
          <w:tcPr>
            <w:tcW w:w="4691" w:type="dxa"/>
          </w:tcPr>
          <w:p w:rsidR="00DA5601" w:rsidRDefault="00DA5601" w:rsidP="000F200F">
            <w:pPr>
              <w:pStyle w:val="zAdmLeft"/>
            </w:pPr>
            <w:r>
              <w:lastRenderedPageBreak/>
              <w:t>Publication type:</w:t>
            </w:r>
          </w:p>
        </w:tc>
        <w:tc>
          <w:tcPr>
            <w:tcW w:w="4597" w:type="dxa"/>
          </w:tcPr>
          <w:p w:rsidR="00DA5601" w:rsidRDefault="00B3261F" w:rsidP="000F200F">
            <w:pPr>
              <w:pStyle w:val="zAdmRight"/>
            </w:pPr>
            <w:fldSimple w:instr=" TITLE   \* MERGEFORMAT ">
              <w:r w:rsidR="00ED7AB1">
                <w:t>NavVision Operators Manual</w:t>
              </w:r>
            </w:fldSimple>
          </w:p>
        </w:tc>
      </w:tr>
      <w:tr w:rsidR="00DA5601" w:rsidTr="00756BF7">
        <w:tc>
          <w:tcPr>
            <w:tcW w:w="4691" w:type="dxa"/>
          </w:tcPr>
          <w:p w:rsidR="00DA5601" w:rsidRDefault="00DA5601" w:rsidP="000F200F">
            <w:pPr>
              <w:pStyle w:val="zAdmLeft"/>
            </w:pPr>
            <w:r>
              <w:t>Publication number:</w:t>
            </w:r>
          </w:p>
        </w:tc>
        <w:tc>
          <w:tcPr>
            <w:tcW w:w="4597" w:type="dxa"/>
          </w:tcPr>
          <w:p w:rsidR="00DA5601" w:rsidRDefault="006E38DA" w:rsidP="000F200F">
            <w:pPr>
              <w:pStyle w:val="zAdmRight"/>
            </w:pPr>
            <w:r>
              <w:t>ACC</w:t>
            </w:r>
          </w:p>
        </w:tc>
      </w:tr>
      <w:tr w:rsidR="00DA5601" w:rsidTr="00756BF7">
        <w:tc>
          <w:tcPr>
            <w:tcW w:w="4691" w:type="dxa"/>
          </w:tcPr>
          <w:p w:rsidR="00DA5601" w:rsidRDefault="00DA5601" w:rsidP="000F200F">
            <w:pPr>
              <w:pStyle w:val="zAdmLeft"/>
            </w:pPr>
            <w:r>
              <w:t>Title:</w:t>
            </w:r>
          </w:p>
        </w:tc>
        <w:tc>
          <w:tcPr>
            <w:tcW w:w="4597" w:type="dxa"/>
          </w:tcPr>
          <w:p w:rsidR="00DA5601" w:rsidRDefault="00B3261F" w:rsidP="000F200F">
            <w:pPr>
              <w:pStyle w:val="zAdmRight"/>
            </w:pPr>
            <w:fldSimple w:instr=" SUBJECT  &quot;ACC-NavVision-Operators-Manual v1.4.12&quot;  \* MERGEFORMAT ">
              <w:r w:rsidR="00ED7AB1">
                <w:t>ACC-NavVision-Operators-Manual v1.4.12</w:t>
              </w:r>
            </w:fldSimple>
          </w:p>
        </w:tc>
      </w:tr>
      <w:tr w:rsidR="00DA5601" w:rsidTr="00756BF7">
        <w:tc>
          <w:tcPr>
            <w:tcW w:w="4691" w:type="dxa"/>
          </w:tcPr>
          <w:p w:rsidR="00DA5601" w:rsidRDefault="00DA5601" w:rsidP="000F200F">
            <w:pPr>
              <w:pStyle w:val="zAdmLeft"/>
            </w:pPr>
            <w:r>
              <w:t>Subject:</w:t>
            </w:r>
          </w:p>
        </w:tc>
        <w:tc>
          <w:tcPr>
            <w:tcW w:w="4597" w:type="dxa"/>
          </w:tcPr>
          <w:p w:rsidR="00DA5601" w:rsidRDefault="00B3261F" w:rsidP="000F200F">
            <w:pPr>
              <w:pStyle w:val="zAdmRight"/>
            </w:pPr>
            <w:fldSimple w:instr=" KEYWORDS   \* MERGEFORMAT ">
              <w:r w:rsidR="00ED7AB1">
                <w:t>Automation Competence Center</w:t>
              </w:r>
            </w:fldSimple>
          </w:p>
        </w:tc>
      </w:tr>
      <w:tr w:rsidR="00DA5601" w:rsidTr="00756BF7">
        <w:tc>
          <w:tcPr>
            <w:tcW w:w="4691" w:type="dxa"/>
          </w:tcPr>
          <w:p w:rsidR="00DA5601" w:rsidRDefault="00DA5601" w:rsidP="000F200F">
            <w:pPr>
              <w:pStyle w:val="zAdmLeft"/>
            </w:pPr>
            <w:r>
              <w:t>Issue:</w:t>
            </w:r>
          </w:p>
        </w:tc>
        <w:tc>
          <w:tcPr>
            <w:tcW w:w="4597" w:type="dxa"/>
          </w:tcPr>
          <w:p w:rsidR="00DA5601" w:rsidRDefault="00DA5601" w:rsidP="006E38DA">
            <w:pPr>
              <w:pStyle w:val="zAdmRight"/>
            </w:pPr>
            <w:r>
              <w:t>1.</w:t>
            </w:r>
            <w:r w:rsidR="006E38DA">
              <w:t>4.12</w:t>
            </w:r>
          </w:p>
        </w:tc>
      </w:tr>
      <w:tr w:rsidR="00DA5601" w:rsidTr="00756BF7">
        <w:tc>
          <w:tcPr>
            <w:tcW w:w="4691" w:type="dxa"/>
          </w:tcPr>
          <w:p w:rsidR="00DA5601" w:rsidRDefault="00DA5601" w:rsidP="000F200F">
            <w:pPr>
              <w:pStyle w:val="zAdmLeft"/>
            </w:pPr>
            <w:r>
              <w:t>Publication date:</w:t>
            </w:r>
          </w:p>
        </w:tc>
        <w:tc>
          <w:tcPr>
            <w:tcW w:w="4597" w:type="dxa"/>
          </w:tcPr>
          <w:p w:rsidR="00DA5601" w:rsidRDefault="006E38DA" w:rsidP="000F200F">
            <w:pPr>
              <w:pStyle w:val="zAdmRight"/>
            </w:pPr>
            <w:r>
              <w:fldChar w:fldCharType="begin"/>
            </w:r>
            <w:r>
              <w:instrText xml:space="preserve"> SAVEDATE  \@ "d MMMM yyyy"  \* MERGEFORMAT </w:instrText>
            </w:r>
            <w:r>
              <w:fldChar w:fldCharType="separate"/>
            </w:r>
            <w:r w:rsidR="00ED7AB1">
              <w:t>12 September 2013</w:t>
            </w:r>
            <w:r>
              <w:fldChar w:fldCharType="end"/>
            </w:r>
          </w:p>
        </w:tc>
      </w:tr>
      <w:tr w:rsidR="00DA5601" w:rsidTr="00756BF7">
        <w:tc>
          <w:tcPr>
            <w:tcW w:w="4691" w:type="dxa"/>
          </w:tcPr>
          <w:p w:rsidR="00DA5601" w:rsidRDefault="00DA5601" w:rsidP="000F200F">
            <w:pPr>
              <w:pStyle w:val="zAdmLeft"/>
            </w:pPr>
            <w:r>
              <w:t>Total number of pages:</w:t>
            </w:r>
          </w:p>
        </w:tc>
        <w:tc>
          <w:tcPr>
            <w:tcW w:w="4597" w:type="dxa"/>
          </w:tcPr>
          <w:p w:rsidR="00DA5601" w:rsidRDefault="00270CA5" w:rsidP="000F200F">
            <w:pPr>
              <w:pStyle w:val="zAdmRight"/>
            </w:pPr>
            <w:r>
              <w:t>133</w:t>
            </w:r>
          </w:p>
        </w:tc>
      </w:tr>
      <w:tr w:rsidR="00DA5601" w:rsidRPr="00711061" w:rsidTr="00756BF7">
        <w:tc>
          <w:tcPr>
            <w:tcW w:w="4691" w:type="dxa"/>
          </w:tcPr>
          <w:p w:rsidR="00DA5601" w:rsidRDefault="00DA5601" w:rsidP="000F200F">
            <w:pPr>
              <w:pStyle w:val="zAdmNameLeft"/>
              <w:ind w:left="284" w:hanging="284"/>
            </w:pPr>
            <w:r>
              <w:t>Author:</w:t>
            </w:r>
          </w:p>
        </w:tc>
        <w:tc>
          <w:tcPr>
            <w:tcW w:w="4597" w:type="dxa"/>
          </w:tcPr>
          <w:p w:rsidR="00DA5601" w:rsidRDefault="00B3261F" w:rsidP="000F200F">
            <w:pPr>
              <w:pStyle w:val="zAdmNameRightOK"/>
            </w:pPr>
            <w:fldSimple w:instr=" Author  \* MERGEFORMAT ">
              <w:r w:rsidR="00ED7AB1">
                <w:t>Vince Kerckhaert</w:t>
              </w:r>
            </w:fldSimple>
          </w:p>
        </w:tc>
      </w:tr>
      <w:tr w:rsidR="00756BF7" w:rsidTr="00756BF7">
        <w:tc>
          <w:tcPr>
            <w:tcW w:w="4691" w:type="dxa"/>
          </w:tcPr>
          <w:p w:rsidR="00756BF7" w:rsidRDefault="00756BF7" w:rsidP="00756BF7">
            <w:pPr>
              <w:pStyle w:val="zAdmNameLeft"/>
              <w:ind w:left="284" w:hanging="284"/>
            </w:pPr>
            <w:r>
              <w:t>Quality Control:</w:t>
            </w:r>
          </w:p>
        </w:tc>
        <w:tc>
          <w:tcPr>
            <w:tcW w:w="4597" w:type="dxa"/>
          </w:tcPr>
          <w:p w:rsidR="00756BF7" w:rsidRDefault="00756BF7" w:rsidP="00756BF7">
            <w:pPr>
              <w:pStyle w:val="zAdmNameRightOK"/>
            </w:pPr>
          </w:p>
        </w:tc>
      </w:tr>
    </w:tbl>
    <w:p w:rsidR="00DA5601" w:rsidRDefault="00DA5601" w:rsidP="000F200F">
      <w:pPr>
        <w:pStyle w:val="TOCtitle"/>
        <w:ind w:left="851" w:hanging="851"/>
      </w:pPr>
      <w:r>
        <w:br w:type="page"/>
      </w:r>
      <w:r>
        <w:lastRenderedPageBreak/>
        <w:t>Table of contents</w:t>
      </w:r>
    </w:p>
    <w:p w:rsidR="00DA5601" w:rsidRDefault="00DA5601" w:rsidP="000F200F">
      <w:pPr>
        <w:pStyle w:val="zTOCtext"/>
      </w:pPr>
      <w:r>
        <w:t>Page #</w:t>
      </w:r>
    </w:p>
    <w:p w:rsidR="00ED7AB1" w:rsidRDefault="007270D5">
      <w:pPr>
        <w:pStyle w:val="Inhopg1"/>
        <w:rPr>
          <w:rFonts w:asciiTheme="minorHAnsi" w:eastAsiaTheme="minorEastAsia" w:hAnsiTheme="minorHAnsi" w:cstheme="minorBidi"/>
          <w:b w:val="0"/>
          <w:szCs w:val="22"/>
          <w:lang w:val="nl-NL" w:eastAsia="nl-NL"/>
        </w:rPr>
      </w:pPr>
      <w:r>
        <w:fldChar w:fldCharType="begin"/>
      </w:r>
      <w:r w:rsidR="00DA5601">
        <w:instrText xml:space="preserve"> TOC \o \t "Heading 1 no Nr." </w:instrText>
      </w:r>
      <w:r>
        <w:fldChar w:fldCharType="separate"/>
      </w:r>
      <w:r w:rsidR="00ED7AB1">
        <w:t>2.</w:t>
      </w:r>
      <w:r w:rsidR="00ED7AB1">
        <w:rPr>
          <w:rFonts w:asciiTheme="minorHAnsi" w:eastAsiaTheme="minorEastAsia" w:hAnsiTheme="minorHAnsi" w:cstheme="minorBidi"/>
          <w:b w:val="0"/>
          <w:szCs w:val="22"/>
          <w:lang w:val="nl-NL" w:eastAsia="nl-NL"/>
        </w:rPr>
        <w:tab/>
      </w:r>
      <w:r w:rsidR="00ED7AB1">
        <w:t>Figures</w:t>
      </w:r>
      <w:r w:rsidR="00ED7AB1">
        <w:tab/>
      </w:r>
      <w:r w:rsidR="00ED7AB1">
        <w:fldChar w:fldCharType="begin"/>
      </w:r>
      <w:r w:rsidR="00ED7AB1">
        <w:instrText xml:space="preserve"> PAGEREF _Toc366768460 \h </w:instrText>
      </w:r>
      <w:r w:rsidR="00ED7AB1">
        <w:fldChar w:fldCharType="separate"/>
      </w:r>
      <w:r w:rsidR="00ED7AB1">
        <w:t>7</w:t>
      </w:r>
      <w:r w:rsidR="00ED7AB1">
        <w:fldChar w:fldCharType="end"/>
      </w:r>
    </w:p>
    <w:p w:rsidR="00ED7AB1" w:rsidRDefault="00ED7AB1">
      <w:pPr>
        <w:pStyle w:val="Inhopg1"/>
        <w:rPr>
          <w:rFonts w:asciiTheme="minorHAnsi" w:eastAsiaTheme="minorEastAsia" w:hAnsiTheme="minorHAnsi" w:cstheme="minorBidi"/>
          <w:b w:val="0"/>
          <w:szCs w:val="22"/>
          <w:lang w:val="nl-NL" w:eastAsia="nl-NL"/>
        </w:rPr>
      </w:pPr>
      <w:r w:rsidRPr="00770A5D">
        <w:rPr>
          <w:lang w:val="en-US"/>
        </w:rPr>
        <w:t>3.</w:t>
      </w:r>
      <w:r>
        <w:rPr>
          <w:rFonts w:asciiTheme="minorHAnsi" w:eastAsiaTheme="minorEastAsia" w:hAnsiTheme="minorHAnsi" w:cstheme="minorBidi"/>
          <w:b w:val="0"/>
          <w:szCs w:val="22"/>
          <w:lang w:val="nl-NL" w:eastAsia="nl-NL"/>
        </w:rPr>
        <w:tab/>
      </w:r>
      <w:r>
        <w:t>References</w:t>
      </w:r>
      <w:r>
        <w:tab/>
      </w:r>
      <w:r>
        <w:fldChar w:fldCharType="begin"/>
      </w:r>
      <w:r>
        <w:instrText xml:space="preserve"> PAGEREF _Toc366768461 \h </w:instrText>
      </w:r>
      <w:r>
        <w:fldChar w:fldCharType="separate"/>
      </w:r>
      <w:r>
        <w:t>12</w:t>
      </w:r>
      <w:r>
        <w:fldChar w:fldCharType="end"/>
      </w:r>
    </w:p>
    <w:p w:rsidR="00ED7AB1" w:rsidRDefault="00ED7AB1">
      <w:pPr>
        <w:pStyle w:val="Inhopg1"/>
        <w:rPr>
          <w:rFonts w:asciiTheme="minorHAnsi" w:eastAsiaTheme="minorEastAsia" w:hAnsiTheme="minorHAnsi" w:cstheme="minorBidi"/>
          <w:b w:val="0"/>
          <w:szCs w:val="22"/>
          <w:lang w:val="nl-NL" w:eastAsia="nl-NL"/>
        </w:rPr>
      </w:pPr>
      <w:r>
        <w:t>4.</w:t>
      </w:r>
      <w:r>
        <w:rPr>
          <w:rFonts w:asciiTheme="minorHAnsi" w:eastAsiaTheme="minorEastAsia" w:hAnsiTheme="minorHAnsi" w:cstheme="minorBidi"/>
          <w:b w:val="0"/>
          <w:szCs w:val="22"/>
          <w:lang w:val="nl-NL" w:eastAsia="nl-NL"/>
        </w:rPr>
        <w:tab/>
      </w:r>
      <w:r>
        <w:t>Introduction</w:t>
      </w:r>
      <w:r>
        <w:tab/>
      </w:r>
      <w:r>
        <w:fldChar w:fldCharType="begin"/>
      </w:r>
      <w:r>
        <w:instrText xml:space="preserve"> PAGEREF _Toc366768462 \h </w:instrText>
      </w:r>
      <w:r>
        <w:fldChar w:fldCharType="separate"/>
      </w:r>
      <w:r>
        <w:t>13</w:t>
      </w:r>
      <w:r>
        <w:fldChar w:fldCharType="end"/>
      </w:r>
    </w:p>
    <w:p w:rsidR="00ED7AB1" w:rsidRDefault="00ED7AB1">
      <w:pPr>
        <w:pStyle w:val="Inhopg1"/>
        <w:rPr>
          <w:rFonts w:asciiTheme="minorHAnsi" w:eastAsiaTheme="minorEastAsia" w:hAnsiTheme="minorHAnsi" w:cstheme="minorBidi"/>
          <w:b w:val="0"/>
          <w:szCs w:val="22"/>
          <w:lang w:val="nl-NL" w:eastAsia="nl-NL"/>
        </w:rPr>
      </w:pPr>
      <w:r>
        <w:t>5.</w:t>
      </w:r>
      <w:r>
        <w:rPr>
          <w:rFonts w:asciiTheme="minorHAnsi" w:eastAsiaTheme="minorEastAsia" w:hAnsiTheme="minorHAnsi" w:cstheme="minorBidi"/>
          <w:b w:val="0"/>
          <w:szCs w:val="22"/>
          <w:lang w:val="nl-NL" w:eastAsia="nl-NL"/>
        </w:rPr>
        <w:tab/>
      </w:r>
      <w:r>
        <w:t>About the Operating Manual</w:t>
      </w:r>
      <w:r>
        <w:tab/>
      </w:r>
      <w:r>
        <w:fldChar w:fldCharType="begin"/>
      </w:r>
      <w:r>
        <w:instrText xml:space="preserve"> PAGEREF _Toc366768463 \h </w:instrText>
      </w:r>
      <w:r>
        <w:fldChar w:fldCharType="separate"/>
      </w:r>
      <w:r>
        <w:t>13</w:t>
      </w:r>
      <w:r>
        <w:fldChar w:fldCharType="end"/>
      </w:r>
    </w:p>
    <w:p w:rsidR="00ED7AB1" w:rsidRDefault="00ED7AB1">
      <w:pPr>
        <w:pStyle w:val="Inhopg1"/>
        <w:rPr>
          <w:rFonts w:asciiTheme="minorHAnsi" w:eastAsiaTheme="minorEastAsia" w:hAnsiTheme="minorHAnsi" w:cstheme="minorBidi"/>
          <w:b w:val="0"/>
          <w:szCs w:val="22"/>
          <w:lang w:val="nl-NL" w:eastAsia="nl-NL"/>
        </w:rPr>
      </w:pPr>
      <w:r>
        <w:t>6.</w:t>
      </w:r>
      <w:r>
        <w:rPr>
          <w:rFonts w:asciiTheme="minorHAnsi" w:eastAsiaTheme="minorEastAsia" w:hAnsiTheme="minorHAnsi" w:cstheme="minorBidi"/>
          <w:b w:val="0"/>
          <w:szCs w:val="22"/>
          <w:lang w:val="nl-NL" w:eastAsia="nl-NL"/>
        </w:rPr>
        <w:tab/>
      </w:r>
      <w:r>
        <w:t>Safety instructions</w:t>
      </w:r>
      <w:r>
        <w:tab/>
      </w:r>
      <w:r>
        <w:fldChar w:fldCharType="begin"/>
      </w:r>
      <w:r>
        <w:instrText xml:space="preserve"> PAGEREF _Toc366768464 \h </w:instrText>
      </w:r>
      <w:r>
        <w:fldChar w:fldCharType="separate"/>
      </w:r>
      <w:r>
        <w:t>15</w:t>
      </w:r>
      <w:r>
        <w:fldChar w:fldCharType="end"/>
      </w:r>
    </w:p>
    <w:p w:rsidR="00ED7AB1" w:rsidRDefault="00ED7AB1">
      <w:pPr>
        <w:pStyle w:val="Inhopg1"/>
        <w:rPr>
          <w:rFonts w:asciiTheme="minorHAnsi" w:eastAsiaTheme="minorEastAsia" w:hAnsiTheme="minorHAnsi" w:cstheme="minorBidi"/>
          <w:b w:val="0"/>
          <w:szCs w:val="22"/>
          <w:lang w:val="nl-NL" w:eastAsia="nl-NL"/>
        </w:rPr>
      </w:pPr>
      <w:r>
        <w:t>7.</w:t>
      </w:r>
      <w:r>
        <w:rPr>
          <w:rFonts w:asciiTheme="minorHAnsi" w:eastAsiaTheme="minorEastAsia" w:hAnsiTheme="minorHAnsi" w:cstheme="minorBidi"/>
          <w:b w:val="0"/>
          <w:szCs w:val="22"/>
          <w:lang w:val="nl-NL" w:eastAsia="nl-NL"/>
        </w:rPr>
        <w:tab/>
      </w:r>
      <w:r>
        <w:t>Revision history</w:t>
      </w:r>
      <w:r>
        <w:tab/>
      </w:r>
      <w:r>
        <w:fldChar w:fldCharType="begin"/>
      </w:r>
      <w:r>
        <w:instrText xml:space="preserve"> PAGEREF _Toc366768465 \h </w:instrText>
      </w:r>
      <w:r>
        <w:fldChar w:fldCharType="separate"/>
      </w:r>
      <w:r>
        <w:t>15</w:t>
      </w:r>
      <w:r>
        <w:fldChar w:fldCharType="end"/>
      </w:r>
    </w:p>
    <w:p w:rsidR="00ED7AB1" w:rsidRDefault="00ED7AB1">
      <w:pPr>
        <w:pStyle w:val="Inhopg1"/>
        <w:rPr>
          <w:rFonts w:asciiTheme="minorHAnsi" w:eastAsiaTheme="minorEastAsia" w:hAnsiTheme="minorHAnsi" w:cstheme="minorBidi"/>
          <w:b w:val="0"/>
          <w:szCs w:val="22"/>
          <w:lang w:val="nl-NL" w:eastAsia="nl-NL"/>
        </w:rPr>
      </w:pPr>
      <w:r>
        <w:t>8.</w:t>
      </w:r>
      <w:r>
        <w:rPr>
          <w:rFonts w:asciiTheme="minorHAnsi" w:eastAsiaTheme="minorEastAsia" w:hAnsiTheme="minorHAnsi" w:cstheme="minorBidi"/>
          <w:b w:val="0"/>
          <w:szCs w:val="22"/>
          <w:lang w:val="nl-NL" w:eastAsia="nl-NL"/>
        </w:rPr>
        <w:tab/>
      </w:r>
      <w:r>
        <w:t>Human Machine Interface</w:t>
      </w:r>
      <w:r>
        <w:tab/>
      </w:r>
      <w:r>
        <w:fldChar w:fldCharType="begin"/>
      </w:r>
      <w:r>
        <w:instrText xml:space="preserve"> PAGEREF _Toc366768466 \h </w:instrText>
      </w:r>
      <w:r>
        <w:fldChar w:fldCharType="separate"/>
      </w:r>
      <w:r>
        <w:t>16</w:t>
      </w:r>
      <w:r>
        <w:fldChar w:fldCharType="end"/>
      </w:r>
    </w:p>
    <w:p w:rsidR="00ED7AB1" w:rsidRDefault="00ED7AB1">
      <w:pPr>
        <w:pStyle w:val="Inhopg2"/>
        <w:tabs>
          <w:tab w:val="left" w:pos="1134"/>
        </w:tabs>
        <w:rPr>
          <w:rFonts w:asciiTheme="minorHAnsi" w:eastAsiaTheme="minorEastAsia" w:hAnsiTheme="minorHAnsi" w:cstheme="minorBidi"/>
          <w:sz w:val="22"/>
          <w:szCs w:val="22"/>
          <w:lang w:val="nl-NL" w:eastAsia="nl-NL"/>
        </w:rPr>
      </w:pPr>
      <w:r>
        <w:t>8.1</w:t>
      </w:r>
      <w:r>
        <w:rPr>
          <w:rFonts w:asciiTheme="minorHAnsi" w:eastAsiaTheme="minorEastAsia" w:hAnsiTheme="minorHAnsi" w:cstheme="minorBidi"/>
          <w:sz w:val="22"/>
          <w:szCs w:val="22"/>
          <w:lang w:val="nl-NL" w:eastAsia="nl-NL"/>
        </w:rPr>
        <w:tab/>
      </w:r>
      <w:r>
        <w:t>Taskbar</w:t>
      </w:r>
      <w:r>
        <w:tab/>
      </w:r>
      <w:r>
        <w:fldChar w:fldCharType="begin"/>
      </w:r>
      <w:r>
        <w:instrText xml:space="preserve"> PAGEREF _Toc366768467 \h </w:instrText>
      </w:r>
      <w:r>
        <w:fldChar w:fldCharType="separate"/>
      </w:r>
      <w:r>
        <w:t>16</w:t>
      </w:r>
      <w:r>
        <w:fldChar w:fldCharType="end"/>
      </w:r>
    </w:p>
    <w:p w:rsidR="00ED7AB1" w:rsidRDefault="00ED7AB1">
      <w:pPr>
        <w:pStyle w:val="Inhopg3"/>
        <w:rPr>
          <w:rFonts w:asciiTheme="minorHAnsi" w:eastAsiaTheme="minorEastAsia" w:hAnsiTheme="minorHAnsi" w:cstheme="minorBidi"/>
          <w:sz w:val="22"/>
          <w:szCs w:val="22"/>
          <w:lang w:val="nl-NL" w:eastAsia="nl-NL"/>
        </w:rPr>
      </w:pPr>
      <w:r>
        <w:t>8.1.1</w:t>
      </w:r>
      <w:r>
        <w:rPr>
          <w:rFonts w:asciiTheme="minorHAnsi" w:eastAsiaTheme="minorEastAsia" w:hAnsiTheme="minorHAnsi" w:cstheme="minorBidi"/>
          <w:sz w:val="22"/>
          <w:szCs w:val="22"/>
          <w:lang w:val="nl-NL" w:eastAsia="nl-NL"/>
        </w:rPr>
        <w:tab/>
      </w:r>
      <w:r>
        <w:t>Mimics and screens</w:t>
      </w:r>
      <w:r>
        <w:tab/>
      </w:r>
      <w:r>
        <w:fldChar w:fldCharType="begin"/>
      </w:r>
      <w:r>
        <w:instrText xml:space="preserve"> PAGEREF _Toc366768468 \h </w:instrText>
      </w:r>
      <w:r>
        <w:fldChar w:fldCharType="separate"/>
      </w:r>
      <w:r>
        <w:t>17</w:t>
      </w:r>
      <w:r>
        <w:fldChar w:fldCharType="end"/>
      </w:r>
    </w:p>
    <w:p w:rsidR="00ED7AB1" w:rsidRDefault="00ED7AB1">
      <w:pPr>
        <w:pStyle w:val="Inhopg2"/>
        <w:tabs>
          <w:tab w:val="left" w:pos="1134"/>
        </w:tabs>
        <w:rPr>
          <w:rFonts w:asciiTheme="minorHAnsi" w:eastAsiaTheme="minorEastAsia" w:hAnsiTheme="minorHAnsi" w:cstheme="minorBidi"/>
          <w:sz w:val="22"/>
          <w:szCs w:val="22"/>
          <w:lang w:val="nl-NL" w:eastAsia="nl-NL"/>
        </w:rPr>
      </w:pPr>
      <w:r>
        <w:t>8.2</w:t>
      </w:r>
      <w:r>
        <w:rPr>
          <w:rFonts w:asciiTheme="minorHAnsi" w:eastAsiaTheme="minorEastAsia" w:hAnsiTheme="minorHAnsi" w:cstheme="minorBidi"/>
          <w:sz w:val="22"/>
          <w:szCs w:val="22"/>
          <w:lang w:val="nl-NL" w:eastAsia="nl-NL"/>
        </w:rPr>
        <w:tab/>
      </w:r>
      <w:r>
        <w:t>User rights</w:t>
      </w:r>
      <w:r>
        <w:tab/>
      </w:r>
      <w:r>
        <w:fldChar w:fldCharType="begin"/>
      </w:r>
      <w:r>
        <w:instrText xml:space="preserve"> PAGEREF _Toc366768469 \h </w:instrText>
      </w:r>
      <w:r>
        <w:fldChar w:fldCharType="separate"/>
      </w:r>
      <w:r>
        <w:t>17</w:t>
      </w:r>
      <w:r>
        <w:fldChar w:fldCharType="end"/>
      </w:r>
    </w:p>
    <w:p w:rsidR="00ED7AB1" w:rsidRDefault="00ED7AB1">
      <w:pPr>
        <w:pStyle w:val="Inhopg3"/>
        <w:rPr>
          <w:rFonts w:asciiTheme="minorHAnsi" w:eastAsiaTheme="minorEastAsia" w:hAnsiTheme="minorHAnsi" w:cstheme="minorBidi"/>
          <w:sz w:val="22"/>
          <w:szCs w:val="22"/>
          <w:lang w:val="nl-NL" w:eastAsia="nl-NL"/>
        </w:rPr>
      </w:pPr>
      <w:r>
        <w:t>8.2.1</w:t>
      </w:r>
      <w:r>
        <w:rPr>
          <w:rFonts w:asciiTheme="minorHAnsi" w:eastAsiaTheme="minorEastAsia" w:hAnsiTheme="minorHAnsi" w:cstheme="minorBidi"/>
          <w:sz w:val="22"/>
          <w:szCs w:val="22"/>
          <w:lang w:val="nl-NL" w:eastAsia="nl-NL"/>
        </w:rPr>
        <w:tab/>
      </w:r>
      <w:r>
        <w:t>Instruments and indicators</w:t>
      </w:r>
      <w:r>
        <w:tab/>
      </w:r>
      <w:r>
        <w:fldChar w:fldCharType="begin"/>
      </w:r>
      <w:r>
        <w:instrText xml:space="preserve"> PAGEREF _Toc366768470 \h </w:instrText>
      </w:r>
      <w:r>
        <w:fldChar w:fldCharType="separate"/>
      </w:r>
      <w:r>
        <w:t>18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8.2.2</w:t>
      </w:r>
      <w:r w:rsidRPr="00ED7AB1">
        <w:rPr>
          <w:rFonts w:asciiTheme="minorHAnsi" w:eastAsiaTheme="minorEastAsia" w:hAnsiTheme="minorHAnsi" w:cstheme="minorBidi"/>
          <w:sz w:val="22"/>
          <w:szCs w:val="22"/>
          <w:lang w:val="en-US" w:eastAsia="nl-NL"/>
        </w:rPr>
        <w:tab/>
      </w:r>
      <w:r>
        <w:t>Analogue, digital and graphical instruments</w:t>
      </w:r>
      <w:r>
        <w:tab/>
      </w:r>
      <w:r>
        <w:fldChar w:fldCharType="begin"/>
      </w:r>
      <w:r>
        <w:instrText xml:space="preserve"> PAGEREF _Toc366768471 \h </w:instrText>
      </w:r>
      <w:r>
        <w:fldChar w:fldCharType="separate"/>
      </w:r>
      <w:r>
        <w:t>18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8.2.3</w:t>
      </w:r>
      <w:r w:rsidRPr="00ED7AB1">
        <w:rPr>
          <w:rFonts w:asciiTheme="minorHAnsi" w:eastAsiaTheme="minorEastAsia" w:hAnsiTheme="minorHAnsi" w:cstheme="minorBidi"/>
          <w:sz w:val="22"/>
          <w:szCs w:val="22"/>
          <w:lang w:val="en-US" w:eastAsia="nl-NL"/>
        </w:rPr>
        <w:tab/>
      </w:r>
      <w:r>
        <w:t>Indicators</w:t>
      </w:r>
      <w:r>
        <w:tab/>
      </w:r>
      <w:r>
        <w:fldChar w:fldCharType="begin"/>
      </w:r>
      <w:r>
        <w:instrText xml:space="preserve"> PAGEREF _Toc366768472 \h </w:instrText>
      </w:r>
      <w:r>
        <w:fldChar w:fldCharType="separate"/>
      </w:r>
      <w:r>
        <w:t>19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8.2.4</w:t>
      </w:r>
      <w:r w:rsidRPr="00ED7AB1">
        <w:rPr>
          <w:rFonts w:asciiTheme="minorHAnsi" w:eastAsiaTheme="minorEastAsia" w:hAnsiTheme="minorHAnsi" w:cstheme="minorBidi"/>
          <w:sz w:val="22"/>
          <w:szCs w:val="22"/>
          <w:lang w:val="en-US" w:eastAsia="nl-NL"/>
        </w:rPr>
        <w:tab/>
      </w:r>
      <w:r>
        <w:t>Bar graphs</w:t>
      </w:r>
      <w:r>
        <w:tab/>
      </w:r>
      <w:r>
        <w:fldChar w:fldCharType="begin"/>
      </w:r>
      <w:r>
        <w:instrText xml:space="preserve"> PAGEREF _Toc366768473 \h </w:instrText>
      </w:r>
      <w:r>
        <w:fldChar w:fldCharType="separate"/>
      </w:r>
      <w:r>
        <w:t>19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8.2.5</w:t>
      </w:r>
      <w:r w:rsidRPr="00ED7AB1">
        <w:rPr>
          <w:rFonts w:asciiTheme="minorHAnsi" w:eastAsiaTheme="minorEastAsia" w:hAnsiTheme="minorHAnsi" w:cstheme="minorBidi"/>
          <w:sz w:val="22"/>
          <w:szCs w:val="22"/>
          <w:lang w:val="en-US" w:eastAsia="nl-NL"/>
        </w:rPr>
        <w:tab/>
      </w:r>
      <w:r>
        <w:t>Diagrams</w:t>
      </w:r>
      <w:r>
        <w:tab/>
      </w:r>
      <w:r>
        <w:fldChar w:fldCharType="begin"/>
      </w:r>
      <w:r>
        <w:instrText xml:space="preserve"> PAGEREF _Toc366768474 \h </w:instrText>
      </w:r>
      <w:r>
        <w:fldChar w:fldCharType="separate"/>
      </w:r>
      <w:r>
        <w:t>20</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8.2.6</w:t>
      </w:r>
      <w:r w:rsidRPr="00ED7AB1">
        <w:rPr>
          <w:rFonts w:asciiTheme="minorHAnsi" w:eastAsiaTheme="minorEastAsia" w:hAnsiTheme="minorHAnsi" w:cstheme="minorBidi"/>
          <w:sz w:val="22"/>
          <w:szCs w:val="22"/>
          <w:lang w:val="en-US" w:eastAsia="nl-NL"/>
        </w:rPr>
        <w:tab/>
      </w:r>
      <w:r>
        <w:t>Buttons/switches</w:t>
      </w:r>
      <w:r>
        <w:tab/>
      </w:r>
      <w:r>
        <w:fldChar w:fldCharType="begin"/>
      </w:r>
      <w:r>
        <w:instrText xml:space="preserve"> PAGEREF _Toc366768475 \h </w:instrText>
      </w:r>
      <w:r>
        <w:fldChar w:fldCharType="separate"/>
      </w:r>
      <w:r>
        <w:t>20</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8.2.7</w:t>
      </w:r>
      <w:r w:rsidRPr="00ED7AB1">
        <w:rPr>
          <w:rFonts w:asciiTheme="minorHAnsi" w:eastAsiaTheme="minorEastAsia" w:hAnsiTheme="minorHAnsi" w:cstheme="minorBidi"/>
          <w:sz w:val="22"/>
          <w:szCs w:val="22"/>
          <w:lang w:val="en-US" w:eastAsia="nl-NL"/>
        </w:rPr>
        <w:tab/>
      </w:r>
      <w:r>
        <w:t>Meters</w:t>
      </w:r>
      <w:r>
        <w:tab/>
      </w:r>
      <w:r>
        <w:fldChar w:fldCharType="begin"/>
      </w:r>
      <w:r>
        <w:instrText xml:space="preserve"> PAGEREF _Toc366768476 \h </w:instrText>
      </w:r>
      <w:r>
        <w:fldChar w:fldCharType="separate"/>
      </w:r>
      <w:r>
        <w:t>21</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8.3</w:t>
      </w:r>
      <w:r w:rsidRPr="00ED7AB1">
        <w:rPr>
          <w:rFonts w:asciiTheme="minorHAnsi" w:eastAsiaTheme="minorEastAsia" w:hAnsiTheme="minorHAnsi" w:cstheme="minorBidi"/>
          <w:sz w:val="22"/>
          <w:szCs w:val="22"/>
          <w:lang w:val="en-US" w:eastAsia="nl-NL"/>
        </w:rPr>
        <w:tab/>
      </w:r>
      <w:r>
        <w:t>Config list</w:t>
      </w:r>
      <w:r>
        <w:tab/>
      </w:r>
      <w:r>
        <w:fldChar w:fldCharType="begin"/>
      </w:r>
      <w:r>
        <w:instrText xml:space="preserve"> PAGEREF _Toc366768477 \h </w:instrText>
      </w:r>
      <w:r>
        <w:fldChar w:fldCharType="separate"/>
      </w:r>
      <w:r>
        <w:t>21</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8.4</w:t>
      </w:r>
      <w:r w:rsidRPr="00ED7AB1">
        <w:rPr>
          <w:rFonts w:asciiTheme="minorHAnsi" w:eastAsiaTheme="minorEastAsia" w:hAnsiTheme="minorHAnsi" w:cstheme="minorBidi"/>
          <w:sz w:val="22"/>
          <w:szCs w:val="22"/>
          <w:lang w:val="en-US" w:eastAsia="nl-NL"/>
        </w:rPr>
        <w:tab/>
      </w:r>
      <w:r>
        <w:t>Mimics</w:t>
      </w:r>
      <w:r>
        <w:tab/>
      </w:r>
      <w:r>
        <w:fldChar w:fldCharType="begin"/>
      </w:r>
      <w:r>
        <w:instrText xml:space="preserve"> PAGEREF _Toc366768478 \h </w:instrText>
      </w:r>
      <w:r>
        <w:fldChar w:fldCharType="separate"/>
      </w:r>
      <w:r>
        <w:t>22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8.4.1</w:t>
      </w:r>
      <w:r w:rsidRPr="00ED7AB1">
        <w:rPr>
          <w:rFonts w:asciiTheme="minorHAnsi" w:eastAsiaTheme="minorEastAsia" w:hAnsiTheme="minorHAnsi" w:cstheme="minorBidi"/>
          <w:sz w:val="22"/>
          <w:szCs w:val="22"/>
          <w:lang w:val="en-US" w:eastAsia="nl-NL"/>
        </w:rPr>
        <w:tab/>
      </w:r>
      <w:r>
        <w:t>General</w:t>
      </w:r>
      <w:r>
        <w:tab/>
      </w:r>
      <w:r>
        <w:fldChar w:fldCharType="begin"/>
      </w:r>
      <w:r>
        <w:instrText xml:space="preserve"> PAGEREF _Toc366768479 \h </w:instrText>
      </w:r>
      <w:r>
        <w:fldChar w:fldCharType="separate"/>
      </w:r>
      <w:r>
        <w:t>22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8.4.2</w:t>
      </w:r>
      <w:r w:rsidRPr="00ED7AB1">
        <w:rPr>
          <w:rFonts w:asciiTheme="minorHAnsi" w:eastAsiaTheme="minorEastAsia" w:hAnsiTheme="minorHAnsi" w:cstheme="minorBidi"/>
          <w:sz w:val="22"/>
          <w:szCs w:val="22"/>
          <w:lang w:val="en-US" w:eastAsia="nl-NL"/>
        </w:rPr>
        <w:tab/>
      </w:r>
      <w:r>
        <w:t>Free adjustable mimics</w:t>
      </w:r>
      <w:r>
        <w:tab/>
      </w:r>
      <w:r>
        <w:fldChar w:fldCharType="begin"/>
      </w:r>
      <w:r>
        <w:instrText xml:space="preserve"> PAGEREF _Toc366768480 \h </w:instrText>
      </w:r>
      <w:r>
        <w:fldChar w:fldCharType="separate"/>
      </w:r>
      <w:r>
        <w:t>23</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t>8.4.2.1</w:t>
      </w:r>
      <w:r w:rsidRPr="00ED7AB1">
        <w:rPr>
          <w:rFonts w:asciiTheme="minorHAnsi" w:eastAsiaTheme="minorEastAsia" w:hAnsiTheme="minorHAnsi" w:cstheme="minorBidi"/>
          <w:sz w:val="22"/>
          <w:szCs w:val="22"/>
          <w:lang w:val="en-US" w:eastAsia="nl-NL"/>
        </w:rPr>
        <w:tab/>
      </w:r>
      <w:r>
        <w:t>Building the mimic</w:t>
      </w:r>
      <w:r>
        <w:tab/>
      </w:r>
      <w:r>
        <w:fldChar w:fldCharType="begin"/>
      </w:r>
      <w:r>
        <w:instrText xml:space="preserve"> PAGEREF _Toc366768481 \h </w:instrText>
      </w:r>
      <w:r>
        <w:fldChar w:fldCharType="separate"/>
      </w:r>
      <w:r>
        <w:t>24</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8.4.3</w:t>
      </w:r>
      <w:r w:rsidRPr="00ED7AB1">
        <w:rPr>
          <w:rFonts w:asciiTheme="minorHAnsi" w:eastAsiaTheme="minorEastAsia" w:hAnsiTheme="minorHAnsi" w:cstheme="minorBidi"/>
          <w:sz w:val="22"/>
          <w:szCs w:val="22"/>
          <w:lang w:val="en-US" w:eastAsia="nl-NL"/>
        </w:rPr>
        <w:tab/>
      </w:r>
      <w:r>
        <w:t>Color usage</w:t>
      </w:r>
      <w:r>
        <w:tab/>
      </w:r>
      <w:r>
        <w:fldChar w:fldCharType="begin"/>
      </w:r>
      <w:r>
        <w:instrText xml:space="preserve"> PAGEREF _Toc366768482 \h </w:instrText>
      </w:r>
      <w:r>
        <w:fldChar w:fldCharType="separate"/>
      </w:r>
      <w:r>
        <w:t>26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8.4.4</w:t>
      </w:r>
      <w:r w:rsidRPr="00ED7AB1">
        <w:rPr>
          <w:rFonts w:asciiTheme="minorHAnsi" w:eastAsiaTheme="minorEastAsia" w:hAnsiTheme="minorHAnsi" w:cstheme="minorBidi"/>
          <w:sz w:val="22"/>
          <w:szCs w:val="22"/>
          <w:lang w:val="en-US" w:eastAsia="nl-NL"/>
        </w:rPr>
        <w:tab/>
      </w:r>
      <w:r>
        <w:t>Colour coding</w:t>
      </w:r>
      <w:r>
        <w:tab/>
      </w:r>
      <w:r>
        <w:fldChar w:fldCharType="begin"/>
      </w:r>
      <w:r>
        <w:instrText xml:space="preserve"> PAGEREF _Toc366768483 \h </w:instrText>
      </w:r>
      <w:r>
        <w:fldChar w:fldCharType="separate"/>
      </w:r>
      <w:r>
        <w:t>27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8.4.5</w:t>
      </w:r>
      <w:r w:rsidRPr="00ED7AB1">
        <w:rPr>
          <w:rFonts w:asciiTheme="minorHAnsi" w:eastAsiaTheme="minorEastAsia" w:hAnsiTheme="minorHAnsi" w:cstheme="minorBidi"/>
          <w:sz w:val="22"/>
          <w:szCs w:val="22"/>
          <w:lang w:val="en-US" w:eastAsia="nl-NL"/>
        </w:rPr>
        <w:tab/>
      </w:r>
      <w:r>
        <w:t>Symbols</w:t>
      </w:r>
      <w:r>
        <w:tab/>
      </w:r>
      <w:r>
        <w:fldChar w:fldCharType="begin"/>
      </w:r>
      <w:r>
        <w:instrText xml:space="preserve"> PAGEREF _Toc366768484 \h </w:instrText>
      </w:r>
      <w:r>
        <w:fldChar w:fldCharType="separate"/>
      </w:r>
      <w:r>
        <w:t>27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8.4.6</w:t>
      </w:r>
      <w:r w:rsidRPr="00ED7AB1">
        <w:rPr>
          <w:rFonts w:asciiTheme="minorHAnsi" w:eastAsiaTheme="minorEastAsia" w:hAnsiTheme="minorHAnsi" w:cstheme="minorBidi"/>
          <w:sz w:val="22"/>
          <w:szCs w:val="22"/>
          <w:lang w:val="en-US" w:eastAsia="nl-NL"/>
        </w:rPr>
        <w:tab/>
      </w:r>
      <w:r>
        <w:t>Control elements</w:t>
      </w:r>
      <w:r>
        <w:tab/>
      </w:r>
      <w:r>
        <w:fldChar w:fldCharType="begin"/>
      </w:r>
      <w:r>
        <w:instrText xml:space="preserve"> PAGEREF _Toc366768485 \h </w:instrText>
      </w:r>
      <w:r>
        <w:fldChar w:fldCharType="separate"/>
      </w:r>
      <w:r>
        <w:t>28</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8.5</w:t>
      </w:r>
      <w:r w:rsidRPr="00ED7AB1">
        <w:rPr>
          <w:rFonts w:asciiTheme="minorHAnsi" w:eastAsiaTheme="minorEastAsia" w:hAnsiTheme="minorHAnsi" w:cstheme="minorBidi"/>
          <w:sz w:val="22"/>
          <w:szCs w:val="22"/>
          <w:lang w:val="en-US" w:eastAsia="nl-NL"/>
        </w:rPr>
        <w:tab/>
      </w:r>
      <w:r>
        <w:t>Functional description</w:t>
      </w:r>
      <w:r>
        <w:tab/>
      </w:r>
      <w:r>
        <w:fldChar w:fldCharType="begin"/>
      </w:r>
      <w:r>
        <w:instrText xml:space="preserve"> PAGEREF _Toc366768486 \h </w:instrText>
      </w:r>
      <w:r>
        <w:fldChar w:fldCharType="separate"/>
      </w:r>
      <w:r>
        <w:t>32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8.5.1</w:t>
      </w:r>
      <w:r w:rsidRPr="00ED7AB1">
        <w:rPr>
          <w:rFonts w:asciiTheme="minorHAnsi" w:eastAsiaTheme="minorEastAsia" w:hAnsiTheme="minorHAnsi" w:cstheme="minorBidi"/>
          <w:sz w:val="22"/>
          <w:szCs w:val="22"/>
          <w:lang w:val="en-US" w:eastAsia="nl-NL"/>
        </w:rPr>
        <w:tab/>
      </w:r>
      <w:r>
        <w:t>Measuring and control of Fresh Cooling Water (FCW) temperature</w:t>
      </w:r>
      <w:r>
        <w:tab/>
      </w:r>
      <w:r>
        <w:fldChar w:fldCharType="begin"/>
      </w:r>
      <w:r>
        <w:instrText xml:space="preserve"> PAGEREF _Toc366768487 \h </w:instrText>
      </w:r>
      <w:r>
        <w:fldChar w:fldCharType="separate"/>
      </w:r>
      <w:r>
        <w:t>32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8.5.2</w:t>
      </w:r>
      <w:r w:rsidRPr="00ED7AB1">
        <w:rPr>
          <w:rFonts w:asciiTheme="minorHAnsi" w:eastAsiaTheme="minorEastAsia" w:hAnsiTheme="minorHAnsi" w:cstheme="minorBidi"/>
          <w:sz w:val="22"/>
          <w:szCs w:val="22"/>
          <w:lang w:val="en-US" w:eastAsia="nl-NL"/>
        </w:rPr>
        <w:tab/>
      </w:r>
      <w:r>
        <w:t>Alarm and monitoring of main engine exhaust gas system</w:t>
      </w:r>
      <w:r>
        <w:tab/>
      </w:r>
      <w:r>
        <w:fldChar w:fldCharType="begin"/>
      </w:r>
      <w:r>
        <w:instrText xml:space="preserve"> PAGEREF _Toc366768488 \h </w:instrText>
      </w:r>
      <w:r>
        <w:fldChar w:fldCharType="separate"/>
      </w:r>
      <w:r>
        <w:t>34</w:t>
      </w:r>
      <w:r>
        <w:fldChar w:fldCharType="end"/>
      </w:r>
    </w:p>
    <w:p w:rsidR="00ED7AB1" w:rsidRPr="00ED7AB1" w:rsidRDefault="00ED7AB1">
      <w:pPr>
        <w:pStyle w:val="Inhopg1"/>
        <w:rPr>
          <w:rFonts w:asciiTheme="minorHAnsi" w:eastAsiaTheme="minorEastAsia" w:hAnsiTheme="minorHAnsi" w:cstheme="minorBidi"/>
          <w:b w:val="0"/>
          <w:szCs w:val="22"/>
          <w:lang w:val="en-US" w:eastAsia="nl-NL"/>
        </w:rPr>
      </w:pPr>
      <w:r>
        <w:t>9.</w:t>
      </w:r>
      <w:r w:rsidRPr="00ED7AB1">
        <w:rPr>
          <w:rFonts w:asciiTheme="minorHAnsi" w:eastAsiaTheme="minorEastAsia" w:hAnsiTheme="minorHAnsi" w:cstheme="minorBidi"/>
          <w:b w:val="0"/>
          <w:szCs w:val="22"/>
          <w:lang w:val="en-US" w:eastAsia="nl-NL"/>
        </w:rPr>
        <w:tab/>
      </w:r>
      <w:r>
        <w:t>Duty alarm system</w:t>
      </w:r>
      <w:r>
        <w:tab/>
      </w:r>
      <w:r>
        <w:fldChar w:fldCharType="begin"/>
      </w:r>
      <w:r>
        <w:instrText xml:space="preserve"> PAGEREF _Toc366768489 \h </w:instrText>
      </w:r>
      <w:r>
        <w:fldChar w:fldCharType="separate"/>
      </w:r>
      <w:r>
        <w:t>35</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9.1</w:t>
      </w:r>
      <w:r w:rsidRPr="00ED7AB1">
        <w:rPr>
          <w:rFonts w:asciiTheme="minorHAnsi" w:eastAsiaTheme="minorEastAsia" w:hAnsiTheme="minorHAnsi" w:cstheme="minorBidi"/>
          <w:sz w:val="22"/>
          <w:szCs w:val="22"/>
          <w:lang w:val="en-US" w:eastAsia="nl-NL"/>
        </w:rPr>
        <w:tab/>
      </w:r>
      <w:r w:rsidRPr="00770A5D">
        <w:rPr>
          <w:lang w:val="en-US"/>
        </w:rPr>
        <w:t>Introduction</w:t>
      </w:r>
      <w:r>
        <w:tab/>
      </w:r>
      <w:r>
        <w:fldChar w:fldCharType="begin"/>
      </w:r>
      <w:r>
        <w:instrText xml:space="preserve"> PAGEREF _Toc366768490 \h </w:instrText>
      </w:r>
      <w:r>
        <w:fldChar w:fldCharType="separate"/>
      </w:r>
      <w:r>
        <w:t>35</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9.2</w:t>
      </w:r>
      <w:r w:rsidRPr="00ED7AB1">
        <w:rPr>
          <w:rFonts w:asciiTheme="minorHAnsi" w:eastAsiaTheme="minorEastAsia" w:hAnsiTheme="minorHAnsi" w:cstheme="minorBidi"/>
          <w:sz w:val="22"/>
          <w:szCs w:val="22"/>
          <w:lang w:val="en-US" w:eastAsia="nl-NL"/>
        </w:rPr>
        <w:tab/>
      </w:r>
      <w:r>
        <w:t>General</w:t>
      </w:r>
      <w:r>
        <w:tab/>
      </w:r>
      <w:r>
        <w:fldChar w:fldCharType="begin"/>
      </w:r>
      <w:r>
        <w:instrText xml:space="preserve"> PAGEREF _Toc366768491 \h </w:instrText>
      </w:r>
      <w:r>
        <w:fldChar w:fldCharType="separate"/>
      </w:r>
      <w:r>
        <w:t>35</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9.3</w:t>
      </w:r>
      <w:r w:rsidRPr="00ED7AB1">
        <w:rPr>
          <w:rFonts w:asciiTheme="minorHAnsi" w:eastAsiaTheme="minorEastAsia" w:hAnsiTheme="minorHAnsi" w:cstheme="minorBidi"/>
          <w:sz w:val="22"/>
          <w:szCs w:val="22"/>
          <w:lang w:val="en-US" w:eastAsia="nl-NL"/>
        </w:rPr>
        <w:tab/>
      </w:r>
      <w:r w:rsidRPr="00770A5D">
        <w:rPr>
          <w:lang w:val="en-US"/>
        </w:rPr>
        <w:t>Design principle</w:t>
      </w:r>
      <w:r>
        <w:tab/>
      </w:r>
      <w:r>
        <w:fldChar w:fldCharType="begin"/>
      </w:r>
      <w:r>
        <w:instrText xml:space="preserve"> PAGEREF _Toc366768492 \h </w:instrText>
      </w:r>
      <w:r>
        <w:fldChar w:fldCharType="separate"/>
      </w:r>
      <w:r>
        <w:t>36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9.3.1</w:t>
      </w:r>
      <w:r w:rsidRPr="00ED7AB1">
        <w:rPr>
          <w:rFonts w:asciiTheme="minorHAnsi" w:eastAsiaTheme="minorEastAsia" w:hAnsiTheme="minorHAnsi" w:cstheme="minorBidi"/>
          <w:sz w:val="22"/>
          <w:szCs w:val="22"/>
          <w:lang w:val="en-US" w:eastAsia="nl-NL"/>
        </w:rPr>
        <w:tab/>
      </w:r>
      <w:r w:rsidRPr="00770A5D">
        <w:rPr>
          <w:lang w:val="en-US"/>
        </w:rPr>
        <w:t>Alarm groups</w:t>
      </w:r>
      <w:r>
        <w:tab/>
      </w:r>
      <w:r>
        <w:fldChar w:fldCharType="begin"/>
      </w:r>
      <w:r>
        <w:instrText xml:space="preserve"> PAGEREF _Toc366768493 \h </w:instrText>
      </w:r>
      <w:r>
        <w:fldChar w:fldCharType="separate"/>
      </w:r>
      <w:r>
        <w:t>36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9.3.2</w:t>
      </w:r>
      <w:r w:rsidRPr="00ED7AB1">
        <w:rPr>
          <w:rFonts w:asciiTheme="minorHAnsi" w:eastAsiaTheme="minorEastAsia" w:hAnsiTheme="minorHAnsi" w:cstheme="minorBidi"/>
          <w:sz w:val="22"/>
          <w:szCs w:val="22"/>
          <w:lang w:val="en-US" w:eastAsia="nl-NL"/>
        </w:rPr>
        <w:tab/>
      </w:r>
      <w:r w:rsidRPr="00770A5D">
        <w:rPr>
          <w:lang w:val="en-US"/>
        </w:rPr>
        <w:t>Alarm types</w:t>
      </w:r>
      <w:r>
        <w:tab/>
      </w:r>
      <w:r>
        <w:fldChar w:fldCharType="begin"/>
      </w:r>
      <w:r>
        <w:instrText xml:space="preserve"> PAGEREF _Toc366768494 \h </w:instrText>
      </w:r>
      <w:r>
        <w:fldChar w:fldCharType="separate"/>
      </w:r>
      <w:r>
        <w:t>36</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rsidRPr="00770A5D">
        <w:rPr>
          <w:lang w:val="en-US"/>
        </w:rPr>
        <w:t>9.3.2.1</w:t>
      </w:r>
      <w:r w:rsidRPr="00ED7AB1">
        <w:rPr>
          <w:rFonts w:asciiTheme="minorHAnsi" w:eastAsiaTheme="minorEastAsia" w:hAnsiTheme="minorHAnsi" w:cstheme="minorBidi"/>
          <w:sz w:val="22"/>
          <w:szCs w:val="22"/>
          <w:lang w:val="en-US" w:eastAsia="nl-NL"/>
        </w:rPr>
        <w:tab/>
      </w:r>
      <w:r w:rsidRPr="00770A5D">
        <w:rPr>
          <w:lang w:val="en-US"/>
        </w:rPr>
        <w:t>Alarm detection for analogue signals</w:t>
      </w:r>
      <w:r>
        <w:tab/>
      </w:r>
      <w:r>
        <w:fldChar w:fldCharType="begin"/>
      </w:r>
      <w:r>
        <w:instrText xml:space="preserve"> PAGEREF _Toc366768495 \h </w:instrText>
      </w:r>
      <w:r>
        <w:fldChar w:fldCharType="separate"/>
      </w:r>
      <w:r>
        <w:t>36</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rsidRPr="00770A5D">
        <w:rPr>
          <w:lang w:val="en-US"/>
        </w:rPr>
        <w:t>9.3.2.2</w:t>
      </w:r>
      <w:r w:rsidRPr="00ED7AB1">
        <w:rPr>
          <w:rFonts w:asciiTheme="minorHAnsi" w:eastAsiaTheme="minorEastAsia" w:hAnsiTheme="minorHAnsi" w:cstheme="minorBidi"/>
          <w:sz w:val="22"/>
          <w:szCs w:val="22"/>
          <w:lang w:val="en-US" w:eastAsia="nl-NL"/>
        </w:rPr>
        <w:tab/>
      </w:r>
      <w:r w:rsidRPr="00770A5D">
        <w:rPr>
          <w:lang w:val="en-US"/>
        </w:rPr>
        <w:t>Alarm detection for on/off (two state) signals</w:t>
      </w:r>
      <w:r>
        <w:tab/>
      </w:r>
      <w:r>
        <w:fldChar w:fldCharType="begin"/>
      </w:r>
      <w:r>
        <w:instrText xml:space="preserve"> PAGEREF _Toc366768496 \h </w:instrText>
      </w:r>
      <w:r>
        <w:fldChar w:fldCharType="separate"/>
      </w:r>
      <w:r>
        <w:t>36</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rsidRPr="00770A5D">
        <w:rPr>
          <w:lang w:val="en-US"/>
        </w:rPr>
        <w:t>9.3.2.3</w:t>
      </w:r>
      <w:r w:rsidRPr="00ED7AB1">
        <w:rPr>
          <w:rFonts w:asciiTheme="minorHAnsi" w:eastAsiaTheme="minorEastAsia" w:hAnsiTheme="minorHAnsi" w:cstheme="minorBidi"/>
          <w:sz w:val="22"/>
          <w:szCs w:val="22"/>
          <w:lang w:val="en-US" w:eastAsia="nl-NL"/>
        </w:rPr>
        <w:tab/>
      </w:r>
      <w:r w:rsidRPr="00770A5D">
        <w:rPr>
          <w:lang w:val="en-US"/>
        </w:rPr>
        <w:t>Alarm detection for on/off signals with line check</w:t>
      </w:r>
      <w:r>
        <w:tab/>
      </w:r>
      <w:r>
        <w:fldChar w:fldCharType="begin"/>
      </w:r>
      <w:r>
        <w:instrText xml:space="preserve"> PAGEREF _Toc366768497 \h </w:instrText>
      </w:r>
      <w:r>
        <w:fldChar w:fldCharType="separate"/>
      </w:r>
      <w:r>
        <w:t>37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9.3.3</w:t>
      </w:r>
      <w:r w:rsidRPr="00ED7AB1">
        <w:rPr>
          <w:rFonts w:asciiTheme="minorHAnsi" w:eastAsiaTheme="minorEastAsia" w:hAnsiTheme="minorHAnsi" w:cstheme="minorBidi"/>
          <w:sz w:val="22"/>
          <w:szCs w:val="22"/>
          <w:lang w:val="en-US" w:eastAsia="nl-NL"/>
        </w:rPr>
        <w:tab/>
      </w:r>
      <w:r w:rsidRPr="00770A5D">
        <w:rPr>
          <w:lang w:val="en-US"/>
        </w:rPr>
        <w:t>Alarm inhibits</w:t>
      </w:r>
      <w:r>
        <w:tab/>
      </w:r>
      <w:r>
        <w:fldChar w:fldCharType="begin"/>
      </w:r>
      <w:r>
        <w:instrText xml:space="preserve"> PAGEREF _Toc366768498 \h </w:instrText>
      </w:r>
      <w:r>
        <w:fldChar w:fldCharType="separate"/>
      </w:r>
      <w:r>
        <w:t>37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9.3.4</w:t>
      </w:r>
      <w:r w:rsidRPr="00ED7AB1">
        <w:rPr>
          <w:rFonts w:asciiTheme="minorHAnsi" w:eastAsiaTheme="minorEastAsia" w:hAnsiTheme="minorHAnsi" w:cstheme="minorBidi"/>
          <w:sz w:val="22"/>
          <w:szCs w:val="22"/>
          <w:lang w:val="en-US" w:eastAsia="nl-NL"/>
        </w:rPr>
        <w:tab/>
      </w:r>
      <w:r>
        <w:t>Attended alarm mode</w:t>
      </w:r>
      <w:r>
        <w:tab/>
      </w:r>
      <w:r>
        <w:fldChar w:fldCharType="begin"/>
      </w:r>
      <w:r>
        <w:instrText xml:space="preserve"> PAGEREF _Toc366768499 \h </w:instrText>
      </w:r>
      <w:r>
        <w:fldChar w:fldCharType="separate"/>
      </w:r>
      <w:r>
        <w:t>37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9.3.5</w:t>
      </w:r>
      <w:r w:rsidRPr="00ED7AB1">
        <w:rPr>
          <w:rFonts w:asciiTheme="minorHAnsi" w:eastAsiaTheme="minorEastAsia" w:hAnsiTheme="minorHAnsi" w:cstheme="minorBidi"/>
          <w:sz w:val="22"/>
          <w:szCs w:val="22"/>
          <w:lang w:val="en-US" w:eastAsia="nl-NL"/>
        </w:rPr>
        <w:tab/>
      </w:r>
      <w:r>
        <w:t>Unattended alarm mode</w:t>
      </w:r>
      <w:r>
        <w:tab/>
      </w:r>
      <w:r>
        <w:fldChar w:fldCharType="begin"/>
      </w:r>
      <w:r>
        <w:instrText xml:space="preserve"> PAGEREF _Toc366768500 \h </w:instrText>
      </w:r>
      <w:r>
        <w:fldChar w:fldCharType="separate"/>
      </w:r>
      <w:r>
        <w:t>37</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9.4</w:t>
      </w:r>
      <w:r w:rsidRPr="00ED7AB1">
        <w:rPr>
          <w:rFonts w:asciiTheme="minorHAnsi" w:eastAsiaTheme="minorEastAsia" w:hAnsiTheme="minorHAnsi" w:cstheme="minorBidi"/>
          <w:sz w:val="22"/>
          <w:szCs w:val="22"/>
          <w:lang w:val="en-US" w:eastAsia="nl-NL"/>
        </w:rPr>
        <w:tab/>
      </w:r>
      <w:r>
        <w:t>How an alarm is displayed</w:t>
      </w:r>
      <w:r>
        <w:tab/>
      </w:r>
      <w:r>
        <w:fldChar w:fldCharType="begin"/>
      </w:r>
      <w:r>
        <w:instrText xml:space="preserve"> PAGEREF _Toc366768501 \h </w:instrText>
      </w:r>
      <w:r>
        <w:fldChar w:fldCharType="separate"/>
      </w:r>
      <w:r>
        <w:t>38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9.4.1</w:t>
      </w:r>
      <w:r w:rsidRPr="00ED7AB1">
        <w:rPr>
          <w:rFonts w:asciiTheme="minorHAnsi" w:eastAsiaTheme="minorEastAsia" w:hAnsiTheme="minorHAnsi" w:cstheme="minorBidi"/>
          <w:sz w:val="22"/>
          <w:szCs w:val="22"/>
          <w:lang w:val="en-US" w:eastAsia="nl-NL"/>
        </w:rPr>
        <w:tab/>
      </w:r>
      <w:r>
        <w:t>How to acknowledge an alarm</w:t>
      </w:r>
      <w:r>
        <w:tab/>
      </w:r>
      <w:r>
        <w:fldChar w:fldCharType="begin"/>
      </w:r>
      <w:r>
        <w:instrText xml:space="preserve"> PAGEREF _Toc366768502 \h </w:instrText>
      </w:r>
      <w:r>
        <w:fldChar w:fldCharType="separate"/>
      </w:r>
      <w:r>
        <w:t>39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9.4.2</w:t>
      </w:r>
      <w:r w:rsidRPr="00ED7AB1">
        <w:rPr>
          <w:rFonts w:asciiTheme="minorHAnsi" w:eastAsiaTheme="minorEastAsia" w:hAnsiTheme="minorHAnsi" w:cstheme="minorBidi"/>
          <w:sz w:val="22"/>
          <w:szCs w:val="22"/>
          <w:lang w:val="en-US" w:eastAsia="nl-NL"/>
        </w:rPr>
        <w:tab/>
      </w:r>
      <w:r>
        <w:t>When an alarm is not acknowledged within a specific period of time</w:t>
      </w:r>
      <w:r>
        <w:tab/>
      </w:r>
      <w:r>
        <w:fldChar w:fldCharType="begin"/>
      </w:r>
      <w:r>
        <w:instrText xml:space="preserve"> PAGEREF _Toc366768503 \h </w:instrText>
      </w:r>
      <w:r>
        <w:fldChar w:fldCharType="separate"/>
      </w:r>
      <w:r>
        <w:t>39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9.4.3</w:t>
      </w:r>
      <w:r w:rsidRPr="00ED7AB1">
        <w:rPr>
          <w:rFonts w:asciiTheme="minorHAnsi" w:eastAsiaTheme="minorEastAsia" w:hAnsiTheme="minorHAnsi" w:cstheme="minorBidi"/>
          <w:sz w:val="22"/>
          <w:szCs w:val="22"/>
          <w:lang w:val="en-US" w:eastAsia="nl-NL"/>
        </w:rPr>
        <w:tab/>
      </w:r>
      <w:r>
        <w:t>How to silence an alarm (not at ECR)</w:t>
      </w:r>
      <w:r>
        <w:tab/>
      </w:r>
      <w:r>
        <w:fldChar w:fldCharType="begin"/>
      </w:r>
      <w:r>
        <w:instrText xml:space="preserve"> PAGEREF _Toc366768504 \h </w:instrText>
      </w:r>
      <w:r>
        <w:fldChar w:fldCharType="separate"/>
      </w:r>
      <w:r>
        <w:t>39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lastRenderedPageBreak/>
        <w:t>9.4.4</w:t>
      </w:r>
      <w:r w:rsidRPr="00ED7AB1">
        <w:rPr>
          <w:rFonts w:asciiTheme="minorHAnsi" w:eastAsiaTheme="minorEastAsia" w:hAnsiTheme="minorHAnsi" w:cstheme="minorBidi"/>
          <w:sz w:val="22"/>
          <w:szCs w:val="22"/>
          <w:lang w:val="en-US" w:eastAsia="nl-NL"/>
        </w:rPr>
        <w:tab/>
      </w:r>
      <w:r>
        <w:t>When will an alarm disappear</w:t>
      </w:r>
      <w:r>
        <w:tab/>
      </w:r>
      <w:r>
        <w:fldChar w:fldCharType="begin"/>
      </w:r>
      <w:r>
        <w:instrText xml:space="preserve"> PAGEREF _Toc366768505 \h </w:instrText>
      </w:r>
      <w:r>
        <w:fldChar w:fldCharType="separate"/>
      </w:r>
      <w:r>
        <w:t>39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9.4.5</w:t>
      </w:r>
      <w:r w:rsidRPr="00ED7AB1">
        <w:rPr>
          <w:rFonts w:asciiTheme="minorHAnsi" w:eastAsiaTheme="minorEastAsia" w:hAnsiTheme="minorHAnsi" w:cstheme="minorBidi"/>
          <w:sz w:val="22"/>
          <w:szCs w:val="22"/>
          <w:lang w:val="en-US" w:eastAsia="nl-NL"/>
        </w:rPr>
        <w:tab/>
      </w:r>
      <w:r>
        <w:t>Duty Alarm Panel (DAP)</w:t>
      </w:r>
      <w:r>
        <w:tab/>
      </w:r>
      <w:r>
        <w:fldChar w:fldCharType="begin"/>
      </w:r>
      <w:r>
        <w:instrText xml:space="preserve"> PAGEREF _Toc366768506 \h </w:instrText>
      </w:r>
      <w:r>
        <w:fldChar w:fldCharType="separate"/>
      </w:r>
      <w:r>
        <w:t>41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9.4.6</w:t>
      </w:r>
      <w:r w:rsidRPr="00ED7AB1">
        <w:rPr>
          <w:rFonts w:asciiTheme="minorHAnsi" w:eastAsiaTheme="minorEastAsia" w:hAnsiTheme="minorHAnsi" w:cstheme="minorBidi"/>
          <w:sz w:val="22"/>
          <w:szCs w:val="22"/>
          <w:lang w:val="en-US" w:eastAsia="nl-NL"/>
        </w:rPr>
        <w:tab/>
      </w:r>
      <w:r w:rsidRPr="00770A5D">
        <w:rPr>
          <w:lang w:val="en-US"/>
        </w:rPr>
        <w:t>Controls and indications</w:t>
      </w:r>
      <w:r>
        <w:tab/>
      </w:r>
      <w:r>
        <w:fldChar w:fldCharType="begin"/>
      </w:r>
      <w:r>
        <w:instrText xml:space="preserve"> PAGEREF _Toc366768507 \h </w:instrText>
      </w:r>
      <w:r>
        <w:fldChar w:fldCharType="separate"/>
      </w:r>
      <w:r>
        <w:t>41</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t>9.4.6.1</w:t>
      </w:r>
      <w:r w:rsidRPr="00ED7AB1">
        <w:rPr>
          <w:rFonts w:asciiTheme="minorHAnsi" w:eastAsiaTheme="minorEastAsia" w:hAnsiTheme="minorHAnsi" w:cstheme="minorBidi"/>
          <w:sz w:val="22"/>
          <w:szCs w:val="22"/>
          <w:lang w:val="en-US" w:eastAsia="nl-NL"/>
        </w:rPr>
        <w:tab/>
      </w:r>
      <w:r>
        <w:t>Call button</w:t>
      </w:r>
      <w:r>
        <w:tab/>
      </w:r>
      <w:r>
        <w:fldChar w:fldCharType="begin"/>
      </w:r>
      <w:r>
        <w:instrText xml:space="preserve"> PAGEREF _Toc366768508 \h </w:instrText>
      </w:r>
      <w:r>
        <w:fldChar w:fldCharType="separate"/>
      </w:r>
      <w:r>
        <w:t>42</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rsidRPr="00770A5D">
        <w:rPr>
          <w:lang w:val="en-US"/>
        </w:rPr>
        <w:t>9.4.6.2</w:t>
      </w:r>
      <w:r w:rsidRPr="00ED7AB1">
        <w:rPr>
          <w:rFonts w:asciiTheme="minorHAnsi" w:eastAsiaTheme="minorEastAsia" w:hAnsiTheme="minorHAnsi" w:cstheme="minorBidi"/>
          <w:sz w:val="22"/>
          <w:szCs w:val="22"/>
          <w:lang w:val="en-US" w:eastAsia="nl-NL"/>
        </w:rPr>
        <w:tab/>
      </w:r>
      <w:r w:rsidRPr="00770A5D">
        <w:rPr>
          <w:lang w:val="en-US"/>
        </w:rPr>
        <w:t>On-duty indication</w:t>
      </w:r>
      <w:r>
        <w:tab/>
      </w:r>
      <w:r>
        <w:fldChar w:fldCharType="begin"/>
      </w:r>
      <w:r>
        <w:instrText xml:space="preserve"> PAGEREF _Toc366768509 \h </w:instrText>
      </w:r>
      <w:r>
        <w:fldChar w:fldCharType="separate"/>
      </w:r>
      <w:r>
        <w:t>42</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rsidRPr="00770A5D">
        <w:rPr>
          <w:lang w:val="en-US"/>
        </w:rPr>
        <w:t>9.4.6.3</w:t>
      </w:r>
      <w:r w:rsidRPr="00ED7AB1">
        <w:rPr>
          <w:rFonts w:asciiTheme="minorHAnsi" w:eastAsiaTheme="minorEastAsia" w:hAnsiTheme="minorHAnsi" w:cstheme="minorBidi"/>
          <w:sz w:val="22"/>
          <w:szCs w:val="22"/>
          <w:lang w:val="en-US" w:eastAsia="nl-NL"/>
        </w:rPr>
        <w:tab/>
      </w:r>
      <w:r w:rsidRPr="00770A5D">
        <w:rPr>
          <w:lang w:val="en-US"/>
        </w:rPr>
        <w:t>Duty select button</w:t>
      </w:r>
      <w:r>
        <w:tab/>
      </w:r>
      <w:r>
        <w:fldChar w:fldCharType="begin"/>
      </w:r>
      <w:r>
        <w:instrText xml:space="preserve"> PAGEREF _Toc366768510 \h </w:instrText>
      </w:r>
      <w:r>
        <w:fldChar w:fldCharType="separate"/>
      </w:r>
      <w:r>
        <w:t>42</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rsidRPr="00770A5D">
        <w:rPr>
          <w:lang w:val="en-US"/>
        </w:rPr>
        <w:t>9.4.6.4</w:t>
      </w:r>
      <w:r w:rsidRPr="00ED7AB1">
        <w:rPr>
          <w:rFonts w:asciiTheme="minorHAnsi" w:eastAsiaTheme="minorEastAsia" w:hAnsiTheme="minorHAnsi" w:cstheme="minorBidi"/>
          <w:sz w:val="22"/>
          <w:szCs w:val="22"/>
          <w:lang w:val="en-US" w:eastAsia="nl-NL"/>
        </w:rPr>
        <w:tab/>
      </w:r>
      <w:r w:rsidRPr="00770A5D">
        <w:rPr>
          <w:lang w:val="en-US"/>
        </w:rPr>
        <w:t>Panel active button</w:t>
      </w:r>
      <w:r>
        <w:tab/>
      </w:r>
      <w:r>
        <w:fldChar w:fldCharType="begin"/>
      </w:r>
      <w:r>
        <w:instrText xml:space="preserve"> PAGEREF _Toc366768511 \h </w:instrText>
      </w:r>
      <w:r>
        <w:fldChar w:fldCharType="separate"/>
      </w:r>
      <w:r>
        <w:t>42</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rsidRPr="00770A5D">
        <w:rPr>
          <w:lang w:val="en-US"/>
        </w:rPr>
        <w:t>9.4.6.5</w:t>
      </w:r>
      <w:r w:rsidRPr="00ED7AB1">
        <w:rPr>
          <w:rFonts w:asciiTheme="minorHAnsi" w:eastAsiaTheme="minorEastAsia" w:hAnsiTheme="minorHAnsi" w:cstheme="minorBidi"/>
          <w:sz w:val="22"/>
          <w:szCs w:val="22"/>
          <w:lang w:val="en-US" w:eastAsia="nl-NL"/>
        </w:rPr>
        <w:tab/>
      </w:r>
      <w:r w:rsidRPr="00770A5D">
        <w:rPr>
          <w:lang w:val="en-US"/>
        </w:rPr>
        <w:t>On-duty selection</w:t>
      </w:r>
      <w:r>
        <w:tab/>
      </w:r>
      <w:r>
        <w:fldChar w:fldCharType="begin"/>
      </w:r>
      <w:r>
        <w:instrText xml:space="preserve"> PAGEREF _Toc366768512 \h </w:instrText>
      </w:r>
      <w:r>
        <w:fldChar w:fldCharType="separate"/>
      </w:r>
      <w:r>
        <w:t>42</w:t>
      </w:r>
      <w:r>
        <w:fldChar w:fldCharType="end"/>
      </w:r>
    </w:p>
    <w:p w:rsidR="00ED7AB1" w:rsidRPr="00ED7AB1" w:rsidRDefault="00ED7AB1">
      <w:pPr>
        <w:pStyle w:val="Inhopg4"/>
        <w:tabs>
          <w:tab w:val="left" w:pos="1728"/>
        </w:tabs>
        <w:rPr>
          <w:rFonts w:asciiTheme="minorHAnsi" w:eastAsiaTheme="minorEastAsia" w:hAnsiTheme="minorHAnsi" w:cstheme="minorBidi"/>
          <w:sz w:val="22"/>
          <w:szCs w:val="22"/>
          <w:lang w:val="en-US" w:eastAsia="nl-NL"/>
        </w:rPr>
      </w:pPr>
      <w:r w:rsidRPr="00770A5D">
        <w:rPr>
          <w:lang w:val="en-US"/>
        </w:rPr>
        <w:t>9.4.6.6</w:t>
      </w:r>
      <w:r w:rsidRPr="00ED7AB1">
        <w:rPr>
          <w:rFonts w:asciiTheme="minorHAnsi" w:eastAsiaTheme="minorEastAsia" w:hAnsiTheme="minorHAnsi" w:cstheme="minorBidi"/>
          <w:sz w:val="22"/>
          <w:szCs w:val="22"/>
          <w:lang w:val="en-US" w:eastAsia="nl-NL"/>
        </w:rPr>
        <w:tab/>
      </w:r>
      <w:r w:rsidRPr="00770A5D">
        <w:rPr>
          <w:lang w:val="en-US"/>
        </w:rPr>
        <w:t>Watch safety timer</w:t>
      </w:r>
      <w:r>
        <w:tab/>
      </w:r>
      <w:r>
        <w:fldChar w:fldCharType="begin"/>
      </w:r>
      <w:r>
        <w:instrText xml:space="preserve"> PAGEREF _Toc366768513 \h </w:instrText>
      </w:r>
      <w:r>
        <w:fldChar w:fldCharType="separate"/>
      </w:r>
      <w:r>
        <w:t>43</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9.5</w:t>
      </w:r>
      <w:r w:rsidRPr="00ED7AB1">
        <w:rPr>
          <w:rFonts w:asciiTheme="minorHAnsi" w:eastAsiaTheme="minorEastAsia" w:hAnsiTheme="minorHAnsi" w:cstheme="minorBidi"/>
          <w:sz w:val="22"/>
          <w:szCs w:val="22"/>
          <w:lang w:val="en-US" w:eastAsia="nl-NL"/>
        </w:rPr>
        <w:tab/>
      </w:r>
      <w:r>
        <w:t>Duty Alarm Panel functionalities</w:t>
      </w:r>
      <w:r>
        <w:tab/>
      </w:r>
      <w:r>
        <w:fldChar w:fldCharType="begin"/>
      </w:r>
      <w:r>
        <w:instrText xml:space="preserve"> PAGEREF _Toc366768514 \h </w:instrText>
      </w:r>
      <w:r>
        <w:fldChar w:fldCharType="separate"/>
      </w:r>
      <w:r>
        <w:t>45</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9.6</w:t>
      </w:r>
      <w:r w:rsidRPr="00ED7AB1">
        <w:rPr>
          <w:rFonts w:asciiTheme="minorHAnsi" w:eastAsiaTheme="minorEastAsia" w:hAnsiTheme="minorHAnsi" w:cstheme="minorBidi"/>
          <w:sz w:val="22"/>
          <w:szCs w:val="22"/>
          <w:lang w:val="en-US" w:eastAsia="nl-NL"/>
        </w:rPr>
        <w:tab/>
      </w:r>
      <w:r>
        <w:t>On duty select procedure</w:t>
      </w:r>
      <w:r>
        <w:tab/>
      </w:r>
      <w:r>
        <w:fldChar w:fldCharType="begin"/>
      </w:r>
      <w:r>
        <w:instrText xml:space="preserve"> PAGEREF _Toc366768515 \h </w:instrText>
      </w:r>
      <w:r>
        <w:fldChar w:fldCharType="separate"/>
      </w:r>
      <w:r>
        <w:t>45</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9.7</w:t>
      </w:r>
      <w:r w:rsidRPr="00ED7AB1">
        <w:rPr>
          <w:rFonts w:asciiTheme="minorHAnsi" w:eastAsiaTheme="minorEastAsia" w:hAnsiTheme="minorHAnsi" w:cstheme="minorBidi"/>
          <w:sz w:val="22"/>
          <w:szCs w:val="22"/>
          <w:lang w:val="en-US" w:eastAsia="nl-NL"/>
        </w:rPr>
        <w:tab/>
      </w:r>
      <w:r>
        <w:t>Alarm acknowledge procedure</w:t>
      </w:r>
      <w:r>
        <w:tab/>
      </w:r>
      <w:r>
        <w:fldChar w:fldCharType="begin"/>
      </w:r>
      <w:r>
        <w:instrText xml:space="preserve"> PAGEREF _Toc366768516 \h </w:instrText>
      </w:r>
      <w:r>
        <w:fldChar w:fldCharType="separate"/>
      </w:r>
      <w:r>
        <w:t>46</w:t>
      </w:r>
      <w:r>
        <w:fldChar w:fldCharType="end"/>
      </w:r>
    </w:p>
    <w:p w:rsidR="00ED7AB1" w:rsidRPr="00ED7AB1" w:rsidRDefault="00ED7AB1">
      <w:pPr>
        <w:pStyle w:val="Inhopg2"/>
        <w:tabs>
          <w:tab w:val="left" w:pos="1134"/>
        </w:tabs>
        <w:rPr>
          <w:rFonts w:asciiTheme="minorHAnsi" w:eastAsiaTheme="minorEastAsia" w:hAnsiTheme="minorHAnsi" w:cstheme="minorBidi"/>
          <w:sz w:val="22"/>
          <w:szCs w:val="22"/>
          <w:lang w:val="en-US" w:eastAsia="nl-NL"/>
        </w:rPr>
      </w:pPr>
      <w:r>
        <w:t>9.8</w:t>
      </w:r>
      <w:r w:rsidRPr="00ED7AB1">
        <w:rPr>
          <w:rFonts w:asciiTheme="minorHAnsi" w:eastAsiaTheme="minorEastAsia" w:hAnsiTheme="minorHAnsi" w:cstheme="minorBidi"/>
          <w:sz w:val="22"/>
          <w:szCs w:val="22"/>
          <w:lang w:val="en-US" w:eastAsia="nl-NL"/>
        </w:rPr>
        <w:tab/>
      </w:r>
      <w:r>
        <w:t>Call function</w:t>
      </w:r>
      <w:r>
        <w:tab/>
      </w:r>
      <w:r>
        <w:fldChar w:fldCharType="begin"/>
      </w:r>
      <w:r>
        <w:instrText xml:space="preserve"> PAGEREF _Toc366768517 \h </w:instrText>
      </w:r>
      <w:r>
        <w:fldChar w:fldCharType="separate"/>
      </w:r>
      <w:r>
        <w:t>46</w:t>
      </w:r>
      <w:r>
        <w:fldChar w:fldCharType="end"/>
      </w:r>
    </w:p>
    <w:p w:rsidR="00ED7AB1" w:rsidRPr="00ED7AB1" w:rsidRDefault="00ED7AB1">
      <w:pPr>
        <w:pStyle w:val="Inhopg1"/>
        <w:rPr>
          <w:rFonts w:asciiTheme="minorHAnsi" w:eastAsiaTheme="minorEastAsia" w:hAnsiTheme="minorHAnsi" w:cstheme="minorBidi"/>
          <w:b w:val="0"/>
          <w:szCs w:val="22"/>
          <w:lang w:val="en-US" w:eastAsia="nl-NL"/>
        </w:rPr>
      </w:pPr>
      <w:r>
        <w:t>10.</w:t>
      </w:r>
      <w:r w:rsidRPr="00ED7AB1">
        <w:rPr>
          <w:rFonts w:asciiTheme="minorHAnsi" w:eastAsiaTheme="minorEastAsia" w:hAnsiTheme="minorHAnsi" w:cstheme="minorBidi"/>
          <w:b w:val="0"/>
          <w:szCs w:val="22"/>
          <w:lang w:val="en-US" w:eastAsia="nl-NL"/>
        </w:rPr>
        <w:tab/>
      </w:r>
      <w:r>
        <w:t>Personnel alarm</w:t>
      </w:r>
      <w:r>
        <w:tab/>
      </w:r>
      <w:r>
        <w:fldChar w:fldCharType="begin"/>
      </w:r>
      <w:r>
        <w:instrText xml:space="preserve"> PAGEREF _Toc366768518 \h </w:instrText>
      </w:r>
      <w:r>
        <w:fldChar w:fldCharType="separate"/>
      </w:r>
      <w:r>
        <w:t>48</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10.1</w:t>
      </w:r>
      <w:r w:rsidRPr="00ED7AB1">
        <w:rPr>
          <w:rFonts w:asciiTheme="minorHAnsi" w:eastAsiaTheme="minorEastAsia" w:hAnsiTheme="minorHAnsi" w:cstheme="minorBidi"/>
          <w:sz w:val="22"/>
          <w:szCs w:val="22"/>
          <w:lang w:val="en-US" w:eastAsia="nl-NL"/>
        </w:rPr>
        <w:tab/>
      </w:r>
      <w:r>
        <w:t>General</w:t>
      </w:r>
      <w:r>
        <w:tab/>
      </w:r>
      <w:r>
        <w:fldChar w:fldCharType="begin"/>
      </w:r>
      <w:r>
        <w:instrText xml:space="preserve"> PAGEREF _Toc366768519 \h </w:instrText>
      </w:r>
      <w:r>
        <w:fldChar w:fldCharType="separate"/>
      </w:r>
      <w:r>
        <w:t>48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10.1.1</w:t>
      </w:r>
      <w:r w:rsidRPr="00ED7AB1">
        <w:rPr>
          <w:rFonts w:asciiTheme="minorHAnsi" w:eastAsiaTheme="minorEastAsia" w:hAnsiTheme="minorHAnsi" w:cstheme="minorBidi"/>
          <w:sz w:val="22"/>
          <w:szCs w:val="22"/>
          <w:lang w:val="en-US" w:eastAsia="nl-NL"/>
        </w:rPr>
        <w:tab/>
      </w:r>
      <w:r>
        <w:t>Release station</w:t>
      </w:r>
      <w:r>
        <w:tab/>
      </w:r>
      <w:r>
        <w:fldChar w:fldCharType="begin"/>
      </w:r>
      <w:r>
        <w:instrText xml:space="preserve"> PAGEREF _Toc366768520 \h </w:instrText>
      </w:r>
      <w:r>
        <w:fldChar w:fldCharType="separate"/>
      </w:r>
      <w:r>
        <w:t>48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10.1.2</w:t>
      </w:r>
      <w:r w:rsidRPr="00ED7AB1">
        <w:rPr>
          <w:rFonts w:asciiTheme="minorHAnsi" w:eastAsiaTheme="minorEastAsia" w:hAnsiTheme="minorHAnsi" w:cstheme="minorBidi"/>
          <w:sz w:val="22"/>
          <w:szCs w:val="22"/>
          <w:lang w:val="en-US" w:eastAsia="nl-NL"/>
        </w:rPr>
        <w:tab/>
      </w:r>
      <w:r>
        <w:t>Alarm Panel</w:t>
      </w:r>
      <w:r>
        <w:tab/>
      </w:r>
      <w:r>
        <w:fldChar w:fldCharType="begin"/>
      </w:r>
      <w:r>
        <w:instrText xml:space="preserve"> PAGEREF _Toc366768521 \h </w:instrText>
      </w:r>
      <w:r>
        <w:fldChar w:fldCharType="separate"/>
      </w:r>
      <w:r>
        <w:t>49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10.1.3</w:t>
      </w:r>
      <w:r w:rsidRPr="00ED7AB1">
        <w:rPr>
          <w:rFonts w:asciiTheme="minorHAnsi" w:eastAsiaTheme="minorEastAsia" w:hAnsiTheme="minorHAnsi" w:cstheme="minorBidi"/>
          <w:sz w:val="22"/>
          <w:szCs w:val="22"/>
          <w:lang w:val="en-US" w:eastAsia="nl-NL"/>
        </w:rPr>
        <w:tab/>
      </w:r>
      <w:r>
        <w:t>BNWAS</w:t>
      </w:r>
      <w:r>
        <w:tab/>
      </w:r>
      <w:r>
        <w:fldChar w:fldCharType="begin"/>
      </w:r>
      <w:r>
        <w:instrText xml:space="preserve"> PAGEREF _Toc366768522 \h </w:instrText>
      </w:r>
      <w:r>
        <w:fldChar w:fldCharType="separate"/>
      </w:r>
      <w:r>
        <w:t>50</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10.2</w:t>
      </w:r>
      <w:r w:rsidRPr="00ED7AB1">
        <w:rPr>
          <w:rFonts w:asciiTheme="minorHAnsi" w:eastAsiaTheme="minorEastAsia" w:hAnsiTheme="minorHAnsi" w:cstheme="minorBidi"/>
          <w:sz w:val="22"/>
          <w:szCs w:val="22"/>
          <w:lang w:val="en-US" w:eastAsia="nl-NL"/>
        </w:rPr>
        <w:tab/>
      </w:r>
      <w:r>
        <w:t>Alarm monitoring and control process</w:t>
      </w:r>
      <w:r>
        <w:tab/>
      </w:r>
      <w:r>
        <w:fldChar w:fldCharType="begin"/>
      </w:r>
      <w:r>
        <w:instrText xml:space="preserve"> PAGEREF _Toc366768523 \h </w:instrText>
      </w:r>
      <w:r>
        <w:fldChar w:fldCharType="separate"/>
      </w:r>
      <w:r>
        <w:t>50</w:t>
      </w:r>
      <w:r>
        <w:fldChar w:fldCharType="end"/>
      </w:r>
    </w:p>
    <w:p w:rsidR="00ED7AB1" w:rsidRPr="00ED7AB1" w:rsidRDefault="00ED7AB1">
      <w:pPr>
        <w:pStyle w:val="Inhopg1"/>
        <w:rPr>
          <w:rFonts w:asciiTheme="minorHAnsi" w:eastAsiaTheme="minorEastAsia" w:hAnsiTheme="minorHAnsi" w:cstheme="minorBidi"/>
          <w:b w:val="0"/>
          <w:szCs w:val="22"/>
          <w:lang w:val="en-US" w:eastAsia="nl-NL"/>
        </w:rPr>
      </w:pPr>
      <w:r>
        <w:t>11.</w:t>
      </w:r>
      <w:r w:rsidRPr="00ED7AB1">
        <w:rPr>
          <w:rFonts w:asciiTheme="minorHAnsi" w:eastAsiaTheme="minorEastAsia" w:hAnsiTheme="minorHAnsi" w:cstheme="minorBidi"/>
          <w:b w:val="0"/>
          <w:szCs w:val="22"/>
          <w:lang w:val="en-US" w:eastAsia="nl-NL"/>
        </w:rPr>
        <w:tab/>
      </w:r>
      <w:r w:rsidRPr="00770A5D">
        <w:rPr>
          <w:lang w:val="en-US"/>
        </w:rPr>
        <w:t>Setting and adjustment</w:t>
      </w:r>
      <w:r>
        <w:tab/>
      </w:r>
      <w:r>
        <w:fldChar w:fldCharType="begin"/>
      </w:r>
      <w:r>
        <w:instrText xml:space="preserve"> PAGEREF _Toc366768524 \h </w:instrText>
      </w:r>
      <w:r>
        <w:fldChar w:fldCharType="separate"/>
      </w:r>
      <w:r>
        <w:t>51</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11.1</w:t>
      </w:r>
      <w:r w:rsidRPr="00ED7AB1">
        <w:rPr>
          <w:rFonts w:asciiTheme="minorHAnsi" w:eastAsiaTheme="minorEastAsia" w:hAnsiTheme="minorHAnsi" w:cstheme="minorBidi"/>
          <w:sz w:val="22"/>
          <w:szCs w:val="22"/>
          <w:lang w:val="en-US" w:eastAsia="nl-NL"/>
        </w:rPr>
        <w:tab/>
      </w:r>
      <w:r w:rsidRPr="00770A5D">
        <w:rPr>
          <w:lang w:val="en-US"/>
        </w:rPr>
        <w:t>Users</w:t>
      </w:r>
      <w:r>
        <w:tab/>
      </w:r>
      <w:r>
        <w:fldChar w:fldCharType="begin"/>
      </w:r>
      <w:r>
        <w:instrText xml:space="preserve"> PAGEREF _Toc366768525 \h </w:instrText>
      </w:r>
      <w:r>
        <w:fldChar w:fldCharType="separate"/>
      </w:r>
      <w:r>
        <w:t>51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11.1.1</w:t>
      </w:r>
      <w:r w:rsidRPr="00ED7AB1">
        <w:rPr>
          <w:rFonts w:asciiTheme="minorHAnsi" w:eastAsiaTheme="minorEastAsia" w:hAnsiTheme="minorHAnsi" w:cstheme="minorBidi"/>
          <w:sz w:val="22"/>
          <w:szCs w:val="22"/>
          <w:lang w:val="en-US" w:eastAsia="nl-NL"/>
        </w:rPr>
        <w:tab/>
      </w:r>
      <w:r w:rsidRPr="00770A5D">
        <w:rPr>
          <w:lang w:val="en-US"/>
        </w:rPr>
        <w:t>User name</w:t>
      </w:r>
      <w:r>
        <w:tab/>
      </w:r>
      <w:r>
        <w:fldChar w:fldCharType="begin"/>
      </w:r>
      <w:r>
        <w:instrText xml:space="preserve"> PAGEREF _Toc366768526 \h </w:instrText>
      </w:r>
      <w:r>
        <w:fldChar w:fldCharType="separate"/>
      </w:r>
      <w:r>
        <w:t>51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11.1.2</w:t>
      </w:r>
      <w:r w:rsidRPr="00ED7AB1">
        <w:rPr>
          <w:rFonts w:asciiTheme="minorHAnsi" w:eastAsiaTheme="minorEastAsia" w:hAnsiTheme="minorHAnsi" w:cstheme="minorBidi"/>
          <w:sz w:val="22"/>
          <w:szCs w:val="22"/>
          <w:lang w:val="en-US" w:eastAsia="nl-NL"/>
        </w:rPr>
        <w:tab/>
      </w:r>
      <w:r w:rsidRPr="00770A5D">
        <w:rPr>
          <w:lang w:val="en-US"/>
        </w:rPr>
        <w:t>Login at startup</w:t>
      </w:r>
      <w:r>
        <w:tab/>
      </w:r>
      <w:r>
        <w:fldChar w:fldCharType="begin"/>
      </w:r>
      <w:r>
        <w:instrText xml:space="preserve"> PAGEREF _Toc366768527 \h </w:instrText>
      </w:r>
      <w:r>
        <w:fldChar w:fldCharType="separate"/>
      </w:r>
      <w:r>
        <w:t>51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11.1.3</w:t>
      </w:r>
      <w:r w:rsidRPr="00ED7AB1">
        <w:rPr>
          <w:rFonts w:asciiTheme="minorHAnsi" w:eastAsiaTheme="minorEastAsia" w:hAnsiTheme="minorHAnsi" w:cstheme="minorBidi"/>
          <w:sz w:val="22"/>
          <w:szCs w:val="22"/>
          <w:lang w:val="en-US" w:eastAsia="nl-NL"/>
        </w:rPr>
        <w:tab/>
      </w:r>
      <w:r w:rsidRPr="00770A5D">
        <w:rPr>
          <w:lang w:val="en-US"/>
        </w:rPr>
        <w:t>Password</w:t>
      </w:r>
      <w:r>
        <w:tab/>
      </w:r>
      <w:r>
        <w:fldChar w:fldCharType="begin"/>
      </w:r>
      <w:r>
        <w:instrText xml:space="preserve"> PAGEREF _Toc366768528 \h </w:instrText>
      </w:r>
      <w:r>
        <w:fldChar w:fldCharType="separate"/>
      </w:r>
      <w:r>
        <w:t>52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11.1.4</w:t>
      </w:r>
      <w:r w:rsidRPr="00ED7AB1">
        <w:rPr>
          <w:rFonts w:asciiTheme="minorHAnsi" w:eastAsiaTheme="minorEastAsia" w:hAnsiTheme="minorHAnsi" w:cstheme="minorBidi"/>
          <w:sz w:val="22"/>
          <w:szCs w:val="22"/>
          <w:lang w:val="en-US" w:eastAsia="nl-NL"/>
        </w:rPr>
        <w:tab/>
      </w:r>
      <w:r w:rsidRPr="00770A5D">
        <w:rPr>
          <w:lang w:val="en-US"/>
        </w:rPr>
        <w:t>Rights</w:t>
      </w:r>
      <w:r>
        <w:tab/>
      </w:r>
      <w:r>
        <w:fldChar w:fldCharType="begin"/>
      </w:r>
      <w:r>
        <w:instrText xml:space="preserve"> PAGEREF _Toc366768529 \h </w:instrText>
      </w:r>
      <w:r>
        <w:fldChar w:fldCharType="separate"/>
      </w:r>
      <w:r>
        <w:t>52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11.1.5</w:t>
      </w:r>
      <w:r w:rsidRPr="00ED7AB1">
        <w:rPr>
          <w:rFonts w:asciiTheme="minorHAnsi" w:eastAsiaTheme="minorEastAsia" w:hAnsiTheme="minorHAnsi" w:cstheme="minorBidi"/>
          <w:sz w:val="22"/>
          <w:szCs w:val="22"/>
          <w:lang w:val="en-US" w:eastAsia="nl-NL"/>
        </w:rPr>
        <w:tab/>
      </w:r>
      <w:r w:rsidRPr="00770A5D">
        <w:rPr>
          <w:lang w:val="en-US"/>
        </w:rPr>
        <w:t>Add / Remove</w:t>
      </w:r>
      <w:r>
        <w:tab/>
      </w:r>
      <w:r>
        <w:fldChar w:fldCharType="begin"/>
      </w:r>
      <w:r>
        <w:instrText xml:space="preserve"> PAGEREF _Toc366768530 \h </w:instrText>
      </w:r>
      <w:r>
        <w:fldChar w:fldCharType="separate"/>
      </w:r>
      <w:r>
        <w:t>53</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11.2</w:t>
      </w:r>
      <w:r w:rsidRPr="00ED7AB1">
        <w:rPr>
          <w:rFonts w:asciiTheme="minorHAnsi" w:eastAsiaTheme="minorEastAsia" w:hAnsiTheme="minorHAnsi" w:cstheme="minorBidi"/>
          <w:sz w:val="22"/>
          <w:szCs w:val="22"/>
          <w:lang w:val="en-US" w:eastAsia="nl-NL"/>
        </w:rPr>
        <w:tab/>
      </w:r>
      <w:r w:rsidRPr="00770A5D">
        <w:rPr>
          <w:lang w:val="en-US"/>
        </w:rPr>
        <w:t>Field settings</w:t>
      </w:r>
      <w:r>
        <w:tab/>
      </w:r>
      <w:r>
        <w:fldChar w:fldCharType="begin"/>
      </w:r>
      <w:r>
        <w:instrText xml:space="preserve"> PAGEREF _Toc366768531 \h </w:instrText>
      </w:r>
      <w:r>
        <w:fldChar w:fldCharType="separate"/>
      </w:r>
      <w:r>
        <w:t>54</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11.2.1</w:t>
      </w:r>
      <w:r w:rsidRPr="00ED7AB1">
        <w:rPr>
          <w:rFonts w:asciiTheme="minorHAnsi" w:eastAsiaTheme="minorEastAsia" w:hAnsiTheme="minorHAnsi" w:cstheme="minorBidi"/>
          <w:sz w:val="22"/>
          <w:szCs w:val="22"/>
          <w:lang w:val="en-US" w:eastAsia="nl-NL"/>
        </w:rPr>
        <w:tab/>
      </w:r>
      <w:r w:rsidRPr="00770A5D">
        <w:rPr>
          <w:lang w:val="en-US"/>
        </w:rPr>
        <w:t>Alarm</w:t>
      </w:r>
      <w:r>
        <w:tab/>
      </w:r>
      <w:r>
        <w:fldChar w:fldCharType="begin"/>
      </w:r>
      <w:r>
        <w:instrText xml:space="preserve"> PAGEREF _Toc366768532 \h </w:instrText>
      </w:r>
      <w:r>
        <w:fldChar w:fldCharType="separate"/>
      </w:r>
      <w:r>
        <w:t>55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11.2.1.1</w:t>
      </w:r>
      <w:r w:rsidRPr="00ED7AB1">
        <w:rPr>
          <w:rFonts w:asciiTheme="minorHAnsi" w:eastAsiaTheme="minorEastAsia" w:hAnsiTheme="minorHAnsi" w:cstheme="minorBidi"/>
          <w:sz w:val="22"/>
          <w:szCs w:val="22"/>
          <w:lang w:val="en-US" w:eastAsia="nl-NL"/>
        </w:rPr>
        <w:tab/>
      </w:r>
      <w:r w:rsidRPr="00770A5D">
        <w:rPr>
          <w:lang w:val="en-US"/>
        </w:rPr>
        <w:t>Alarm levels</w:t>
      </w:r>
      <w:r>
        <w:tab/>
      </w:r>
      <w:r>
        <w:fldChar w:fldCharType="begin"/>
      </w:r>
      <w:r>
        <w:instrText xml:space="preserve"> PAGEREF _Toc366768533 \h </w:instrText>
      </w:r>
      <w:r>
        <w:fldChar w:fldCharType="separate"/>
      </w:r>
      <w:r>
        <w:t>55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t>11.2.1.2</w:t>
      </w:r>
      <w:r w:rsidRPr="00ED7AB1">
        <w:rPr>
          <w:rFonts w:asciiTheme="minorHAnsi" w:eastAsiaTheme="minorEastAsia" w:hAnsiTheme="minorHAnsi" w:cstheme="minorBidi"/>
          <w:sz w:val="22"/>
          <w:szCs w:val="22"/>
          <w:lang w:val="en-US" w:eastAsia="nl-NL"/>
        </w:rPr>
        <w:tab/>
      </w:r>
      <w:r>
        <w:t>Inhibit Properties</w:t>
      </w:r>
      <w:r>
        <w:tab/>
      </w:r>
      <w:r>
        <w:fldChar w:fldCharType="begin"/>
      </w:r>
      <w:r>
        <w:instrText xml:space="preserve"> PAGEREF _Toc366768534 \h </w:instrText>
      </w:r>
      <w:r>
        <w:fldChar w:fldCharType="separate"/>
      </w:r>
      <w:r>
        <w:t>56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11.2.1.3</w:t>
      </w:r>
      <w:r w:rsidRPr="00ED7AB1">
        <w:rPr>
          <w:rFonts w:asciiTheme="minorHAnsi" w:eastAsiaTheme="minorEastAsia" w:hAnsiTheme="minorHAnsi" w:cstheme="minorBidi"/>
          <w:sz w:val="22"/>
          <w:szCs w:val="22"/>
          <w:lang w:val="en-US" w:eastAsia="nl-NL"/>
        </w:rPr>
        <w:tab/>
      </w:r>
      <w:r w:rsidRPr="00770A5D">
        <w:rPr>
          <w:lang w:val="en-US"/>
        </w:rPr>
        <w:t>Auxiliary Properties</w:t>
      </w:r>
      <w:r>
        <w:tab/>
      </w:r>
      <w:r>
        <w:fldChar w:fldCharType="begin"/>
      </w:r>
      <w:r>
        <w:instrText xml:space="preserve"> PAGEREF _Toc366768535 \h </w:instrText>
      </w:r>
      <w:r>
        <w:fldChar w:fldCharType="separate"/>
      </w:r>
      <w:r>
        <w:t>57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11.2.2</w:t>
      </w:r>
      <w:r w:rsidRPr="00ED7AB1">
        <w:rPr>
          <w:rFonts w:asciiTheme="minorHAnsi" w:eastAsiaTheme="minorEastAsia" w:hAnsiTheme="minorHAnsi" w:cstheme="minorBidi"/>
          <w:sz w:val="22"/>
          <w:szCs w:val="22"/>
          <w:lang w:val="en-US" w:eastAsia="nl-NL"/>
        </w:rPr>
        <w:tab/>
      </w:r>
      <w:r w:rsidRPr="00770A5D">
        <w:rPr>
          <w:lang w:val="en-US"/>
        </w:rPr>
        <w:t>Min/Max</w:t>
      </w:r>
      <w:r>
        <w:tab/>
      </w:r>
      <w:r>
        <w:fldChar w:fldCharType="begin"/>
      </w:r>
      <w:r>
        <w:instrText xml:space="preserve"> PAGEREF _Toc366768536 \h </w:instrText>
      </w:r>
      <w:r>
        <w:fldChar w:fldCharType="separate"/>
      </w:r>
      <w:r>
        <w:t>58</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11.2.2.1</w:t>
      </w:r>
      <w:r w:rsidRPr="00ED7AB1">
        <w:rPr>
          <w:rFonts w:asciiTheme="minorHAnsi" w:eastAsiaTheme="minorEastAsia" w:hAnsiTheme="minorHAnsi" w:cstheme="minorBidi"/>
          <w:sz w:val="22"/>
          <w:szCs w:val="22"/>
          <w:lang w:val="en-US" w:eastAsia="nl-NL"/>
        </w:rPr>
        <w:tab/>
      </w:r>
      <w:r w:rsidRPr="00770A5D">
        <w:rPr>
          <w:lang w:val="en-US"/>
        </w:rPr>
        <w:t>Instrument range</w:t>
      </w:r>
      <w:r>
        <w:tab/>
      </w:r>
      <w:r>
        <w:fldChar w:fldCharType="begin"/>
      </w:r>
      <w:r>
        <w:instrText xml:space="preserve"> PAGEREF _Toc366768537 \h </w:instrText>
      </w:r>
      <w:r>
        <w:fldChar w:fldCharType="separate"/>
      </w:r>
      <w:r>
        <w:t>58</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11.2.2.2</w:t>
      </w:r>
      <w:r w:rsidRPr="00ED7AB1">
        <w:rPr>
          <w:rFonts w:asciiTheme="minorHAnsi" w:eastAsiaTheme="minorEastAsia" w:hAnsiTheme="minorHAnsi" w:cstheme="minorBidi"/>
          <w:sz w:val="22"/>
          <w:szCs w:val="22"/>
          <w:lang w:val="en-US" w:eastAsia="nl-NL"/>
        </w:rPr>
        <w:tab/>
      </w:r>
      <w:r w:rsidRPr="00770A5D">
        <w:rPr>
          <w:lang w:val="en-US"/>
        </w:rPr>
        <w:t>Setpoints</w:t>
      </w:r>
      <w:r>
        <w:tab/>
      </w:r>
      <w:r>
        <w:fldChar w:fldCharType="begin"/>
      </w:r>
      <w:r>
        <w:instrText xml:space="preserve"> PAGEREF _Toc366768538 \h </w:instrText>
      </w:r>
      <w:r>
        <w:fldChar w:fldCharType="separate"/>
      </w:r>
      <w:r>
        <w:t>60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11.2.2.3</w:t>
      </w:r>
      <w:r w:rsidRPr="00ED7AB1">
        <w:rPr>
          <w:rFonts w:asciiTheme="minorHAnsi" w:eastAsiaTheme="minorEastAsia" w:hAnsiTheme="minorHAnsi" w:cstheme="minorBidi"/>
          <w:sz w:val="22"/>
          <w:szCs w:val="22"/>
          <w:lang w:val="en-US" w:eastAsia="nl-NL"/>
        </w:rPr>
        <w:tab/>
      </w:r>
      <w:r w:rsidRPr="00770A5D">
        <w:rPr>
          <w:lang w:val="en-US"/>
        </w:rPr>
        <w:t>Setpoint delay</w:t>
      </w:r>
      <w:r>
        <w:tab/>
      </w:r>
      <w:r>
        <w:fldChar w:fldCharType="begin"/>
      </w:r>
      <w:r>
        <w:instrText xml:space="preserve"> PAGEREF _Toc366768539 \h </w:instrText>
      </w:r>
      <w:r>
        <w:fldChar w:fldCharType="separate"/>
      </w:r>
      <w:r>
        <w:t>60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11.2.2.4</w:t>
      </w:r>
      <w:r w:rsidRPr="00ED7AB1">
        <w:rPr>
          <w:rFonts w:asciiTheme="minorHAnsi" w:eastAsiaTheme="minorEastAsia" w:hAnsiTheme="minorHAnsi" w:cstheme="minorBidi"/>
          <w:sz w:val="22"/>
          <w:szCs w:val="22"/>
          <w:lang w:val="en-US" w:eastAsia="nl-NL"/>
        </w:rPr>
        <w:tab/>
      </w:r>
      <w:r w:rsidRPr="00770A5D">
        <w:rPr>
          <w:lang w:val="en-US"/>
        </w:rPr>
        <w:t>Decimals</w:t>
      </w:r>
      <w:r>
        <w:tab/>
      </w:r>
      <w:r>
        <w:fldChar w:fldCharType="begin"/>
      </w:r>
      <w:r>
        <w:instrText xml:space="preserve"> PAGEREF _Toc366768540 \h </w:instrText>
      </w:r>
      <w:r>
        <w:fldChar w:fldCharType="separate"/>
      </w:r>
      <w:r>
        <w:t>60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11.2.2.5</w:t>
      </w:r>
      <w:r w:rsidRPr="00ED7AB1">
        <w:rPr>
          <w:rFonts w:asciiTheme="minorHAnsi" w:eastAsiaTheme="minorEastAsia" w:hAnsiTheme="minorHAnsi" w:cstheme="minorBidi"/>
          <w:sz w:val="22"/>
          <w:szCs w:val="22"/>
          <w:lang w:val="en-US" w:eastAsia="nl-NL"/>
        </w:rPr>
        <w:tab/>
      </w:r>
      <w:r w:rsidRPr="00770A5D">
        <w:rPr>
          <w:lang w:val="en-US"/>
        </w:rPr>
        <w:t>Default unit</w:t>
      </w:r>
      <w:r>
        <w:tab/>
      </w:r>
      <w:r>
        <w:fldChar w:fldCharType="begin"/>
      </w:r>
      <w:r>
        <w:instrText xml:space="preserve"> PAGEREF _Toc366768541 \h </w:instrText>
      </w:r>
      <w:r>
        <w:fldChar w:fldCharType="separate"/>
      </w:r>
      <w:r>
        <w:t>60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11.2.2.6</w:t>
      </w:r>
      <w:r w:rsidRPr="00ED7AB1">
        <w:rPr>
          <w:rFonts w:asciiTheme="minorHAnsi" w:eastAsiaTheme="minorEastAsia" w:hAnsiTheme="minorHAnsi" w:cstheme="minorBidi"/>
          <w:sz w:val="22"/>
          <w:szCs w:val="22"/>
          <w:lang w:val="en-US" w:eastAsia="nl-NL"/>
        </w:rPr>
        <w:tab/>
      </w:r>
      <w:r w:rsidRPr="00770A5D">
        <w:rPr>
          <w:lang w:val="en-US"/>
        </w:rPr>
        <w:t>Filter</w:t>
      </w:r>
      <w:r>
        <w:tab/>
      </w:r>
      <w:r>
        <w:fldChar w:fldCharType="begin"/>
      </w:r>
      <w:r>
        <w:instrText xml:space="preserve"> PAGEREF _Toc366768542 \h </w:instrText>
      </w:r>
      <w:r>
        <w:fldChar w:fldCharType="separate"/>
      </w:r>
      <w:r>
        <w:t>61</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11.2.2.7</w:t>
      </w:r>
      <w:r w:rsidRPr="00ED7AB1">
        <w:rPr>
          <w:rFonts w:asciiTheme="minorHAnsi" w:eastAsiaTheme="minorEastAsia" w:hAnsiTheme="minorHAnsi" w:cstheme="minorBidi"/>
          <w:sz w:val="22"/>
          <w:szCs w:val="22"/>
          <w:lang w:val="en-US" w:eastAsia="nl-NL"/>
        </w:rPr>
        <w:tab/>
      </w:r>
      <w:r w:rsidRPr="00770A5D">
        <w:rPr>
          <w:lang w:val="en-US"/>
        </w:rPr>
        <w:t>Pulse/Request time</w:t>
      </w:r>
      <w:r>
        <w:tab/>
      </w:r>
      <w:r>
        <w:fldChar w:fldCharType="begin"/>
      </w:r>
      <w:r>
        <w:instrText xml:space="preserve"> PAGEREF _Toc366768543 \h </w:instrText>
      </w:r>
      <w:r>
        <w:fldChar w:fldCharType="separate"/>
      </w:r>
      <w:r>
        <w:t>61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11.2.3</w:t>
      </w:r>
      <w:r w:rsidRPr="00ED7AB1">
        <w:rPr>
          <w:rFonts w:asciiTheme="minorHAnsi" w:eastAsiaTheme="minorEastAsia" w:hAnsiTheme="minorHAnsi" w:cstheme="minorBidi"/>
          <w:sz w:val="22"/>
          <w:szCs w:val="22"/>
          <w:lang w:val="en-US" w:eastAsia="nl-NL"/>
        </w:rPr>
        <w:tab/>
      </w:r>
      <w:r w:rsidRPr="00770A5D">
        <w:rPr>
          <w:lang w:val="en-US"/>
        </w:rPr>
        <w:t>Tune</w:t>
      </w:r>
      <w:r>
        <w:tab/>
      </w:r>
      <w:r>
        <w:fldChar w:fldCharType="begin"/>
      </w:r>
      <w:r>
        <w:instrText xml:space="preserve"> PAGEREF _Toc366768544 \h </w:instrText>
      </w:r>
      <w:r>
        <w:fldChar w:fldCharType="separate"/>
      </w:r>
      <w:r>
        <w:t>61</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11.2.3.1</w:t>
      </w:r>
      <w:r w:rsidRPr="00ED7AB1">
        <w:rPr>
          <w:rFonts w:asciiTheme="minorHAnsi" w:eastAsiaTheme="minorEastAsia" w:hAnsiTheme="minorHAnsi" w:cstheme="minorBidi"/>
          <w:sz w:val="22"/>
          <w:szCs w:val="22"/>
          <w:lang w:val="en-US" w:eastAsia="nl-NL"/>
        </w:rPr>
        <w:tab/>
      </w:r>
      <w:r w:rsidRPr="00770A5D">
        <w:rPr>
          <w:lang w:val="en-US"/>
        </w:rPr>
        <w:t>Tune table</w:t>
      </w:r>
      <w:r>
        <w:tab/>
      </w:r>
      <w:r>
        <w:fldChar w:fldCharType="begin"/>
      </w:r>
      <w:r>
        <w:instrText xml:space="preserve"> PAGEREF _Toc366768545 \h </w:instrText>
      </w:r>
      <w:r>
        <w:fldChar w:fldCharType="separate"/>
      </w:r>
      <w:r>
        <w:t>61</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11.2.3.2</w:t>
      </w:r>
      <w:r w:rsidRPr="00ED7AB1">
        <w:rPr>
          <w:rFonts w:asciiTheme="minorHAnsi" w:eastAsiaTheme="minorEastAsia" w:hAnsiTheme="minorHAnsi" w:cstheme="minorBidi"/>
          <w:sz w:val="22"/>
          <w:szCs w:val="22"/>
          <w:lang w:val="en-US" w:eastAsia="nl-NL"/>
        </w:rPr>
        <w:tab/>
      </w:r>
      <w:r w:rsidRPr="00770A5D">
        <w:rPr>
          <w:lang w:val="en-US"/>
        </w:rPr>
        <w:t>Result</w:t>
      </w:r>
      <w:r>
        <w:tab/>
      </w:r>
      <w:r>
        <w:fldChar w:fldCharType="begin"/>
      </w:r>
      <w:r>
        <w:instrText xml:space="preserve"> PAGEREF _Toc366768546 \h </w:instrText>
      </w:r>
      <w:r>
        <w:fldChar w:fldCharType="separate"/>
      </w:r>
      <w:r>
        <w:t>62</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11.2.3.3</w:t>
      </w:r>
      <w:r w:rsidRPr="00ED7AB1">
        <w:rPr>
          <w:rFonts w:asciiTheme="minorHAnsi" w:eastAsiaTheme="minorEastAsia" w:hAnsiTheme="minorHAnsi" w:cstheme="minorBidi"/>
          <w:sz w:val="22"/>
          <w:szCs w:val="22"/>
          <w:lang w:val="en-US" w:eastAsia="nl-NL"/>
        </w:rPr>
        <w:tab/>
      </w:r>
      <w:r w:rsidRPr="00770A5D">
        <w:rPr>
          <w:lang w:val="en-US"/>
        </w:rPr>
        <w:t>Sender</w:t>
      </w:r>
      <w:r>
        <w:tab/>
      </w:r>
      <w:r>
        <w:fldChar w:fldCharType="begin"/>
      </w:r>
      <w:r>
        <w:instrText xml:space="preserve"> PAGEREF _Toc366768547 \h </w:instrText>
      </w:r>
      <w:r>
        <w:fldChar w:fldCharType="separate"/>
      </w:r>
      <w:r>
        <w:t>62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11.2.4</w:t>
      </w:r>
      <w:r w:rsidRPr="00ED7AB1">
        <w:rPr>
          <w:rFonts w:asciiTheme="minorHAnsi" w:eastAsiaTheme="minorEastAsia" w:hAnsiTheme="minorHAnsi" w:cstheme="minorBidi"/>
          <w:sz w:val="22"/>
          <w:szCs w:val="22"/>
          <w:lang w:val="en-US" w:eastAsia="nl-NL"/>
        </w:rPr>
        <w:tab/>
      </w:r>
      <w:r w:rsidRPr="00770A5D">
        <w:rPr>
          <w:lang w:val="en-US"/>
        </w:rPr>
        <w:t>Comment</w:t>
      </w:r>
      <w:r>
        <w:tab/>
      </w:r>
      <w:r>
        <w:fldChar w:fldCharType="begin"/>
      </w:r>
      <w:r>
        <w:instrText xml:space="preserve"> PAGEREF _Toc366768548 \h </w:instrText>
      </w:r>
      <w:r>
        <w:fldChar w:fldCharType="separate"/>
      </w:r>
      <w:r>
        <w:t>63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11.2.4.1</w:t>
      </w:r>
      <w:r w:rsidRPr="00ED7AB1">
        <w:rPr>
          <w:rFonts w:asciiTheme="minorHAnsi" w:eastAsiaTheme="minorEastAsia" w:hAnsiTheme="minorHAnsi" w:cstheme="minorBidi"/>
          <w:sz w:val="22"/>
          <w:szCs w:val="22"/>
          <w:lang w:val="en-US" w:eastAsia="nl-NL"/>
        </w:rPr>
        <w:tab/>
      </w:r>
      <w:r w:rsidRPr="00770A5D">
        <w:rPr>
          <w:lang w:val="en-US"/>
        </w:rPr>
        <w:t>Group label</w:t>
      </w:r>
      <w:r>
        <w:tab/>
      </w:r>
      <w:r>
        <w:fldChar w:fldCharType="begin"/>
      </w:r>
      <w:r>
        <w:instrText xml:space="preserve"> PAGEREF _Toc366768549 \h </w:instrText>
      </w:r>
      <w:r>
        <w:fldChar w:fldCharType="separate"/>
      </w:r>
      <w:r>
        <w:t>63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11.2.4.2</w:t>
      </w:r>
      <w:r w:rsidRPr="00ED7AB1">
        <w:rPr>
          <w:rFonts w:asciiTheme="minorHAnsi" w:eastAsiaTheme="minorEastAsia" w:hAnsiTheme="minorHAnsi" w:cstheme="minorBidi"/>
          <w:sz w:val="22"/>
          <w:szCs w:val="22"/>
          <w:lang w:val="en-US" w:eastAsia="nl-NL"/>
        </w:rPr>
        <w:tab/>
      </w:r>
      <w:r w:rsidRPr="00770A5D">
        <w:rPr>
          <w:lang w:val="en-US"/>
        </w:rPr>
        <w:t>Group label logbook</w:t>
      </w:r>
      <w:r>
        <w:tab/>
      </w:r>
      <w:r>
        <w:fldChar w:fldCharType="begin"/>
      </w:r>
      <w:r>
        <w:instrText xml:space="preserve"> PAGEREF _Toc366768550 \h </w:instrText>
      </w:r>
      <w:r>
        <w:fldChar w:fldCharType="separate"/>
      </w:r>
      <w:r>
        <w:t>63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11.2.4.3</w:t>
      </w:r>
      <w:r w:rsidRPr="00ED7AB1">
        <w:rPr>
          <w:rFonts w:asciiTheme="minorHAnsi" w:eastAsiaTheme="minorEastAsia" w:hAnsiTheme="minorHAnsi" w:cstheme="minorBidi"/>
          <w:sz w:val="22"/>
          <w:szCs w:val="22"/>
          <w:lang w:val="en-US" w:eastAsia="nl-NL"/>
        </w:rPr>
        <w:tab/>
      </w:r>
      <w:r w:rsidRPr="00770A5D">
        <w:rPr>
          <w:lang w:val="en-US"/>
        </w:rPr>
        <w:t>Field label</w:t>
      </w:r>
      <w:r>
        <w:tab/>
      </w:r>
      <w:r>
        <w:fldChar w:fldCharType="begin"/>
      </w:r>
      <w:r>
        <w:instrText xml:space="preserve"> PAGEREF _Toc366768551 \h </w:instrText>
      </w:r>
      <w:r>
        <w:fldChar w:fldCharType="separate"/>
      </w:r>
      <w:r>
        <w:t>63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11.2.4.4</w:t>
      </w:r>
      <w:r w:rsidRPr="00ED7AB1">
        <w:rPr>
          <w:rFonts w:asciiTheme="minorHAnsi" w:eastAsiaTheme="minorEastAsia" w:hAnsiTheme="minorHAnsi" w:cstheme="minorBidi"/>
          <w:sz w:val="22"/>
          <w:szCs w:val="22"/>
          <w:lang w:val="en-US" w:eastAsia="nl-NL"/>
        </w:rPr>
        <w:tab/>
      </w:r>
      <w:r w:rsidRPr="00770A5D">
        <w:rPr>
          <w:lang w:val="en-US"/>
        </w:rPr>
        <w:t>Field label instrument</w:t>
      </w:r>
      <w:r>
        <w:tab/>
      </w:r>
      <w:r>
        <w:fldChar w:fldCharType="begin"/>
      </w:r>
      <w:r>
        <w:instrText xml:space="preserve"> PAGEREF _Toc366768552 \h </w:instrText>
      </w:r>
      <w:r>
        <w:fldChar w:fldCharType="separate"/>
      </w:r>
      <w:r>
        <w:t>64</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11.2.5</w:t>
      </w:r>
      <w:r w:rsidRPr="00ED7AB1">
        <w:rPr>
          <w:rFonts w:asciiTheme="minorHAnsi" w:eastAsiaTheme="minorEastAsia" w:hAnsiTheme="minorHAnsi" w:cstheme="minorBidi"/>
          <w:sz w:val="22"/>
          <w:szCs w:val="22"/>
          <w:lang w:val="en-US" w:eastAsia="nl-NL"/>
        </w:rPr>
        <w:tab/>
      </w:r>
      <w:r w:rsidRPr="00770A5D">
        <w:rPr>
          <w:lang w:val="en-US"/>
        </w:rPr>
        <w:t>Auto Switch</w:t>
      </w:r>
      <w:r>
        <w:tab/>
      </w:r>
      <w:r>
        <w:fldChar w:fldCharType="begin"/>
      </w:r>
      <w:r>
        <w:instrText xml:space="preserve"> PAGEREF _Toc366768553 \h </w:instrText>
      </w:r>
      <w:r>
        <w:fldChar w:fldCharType="separate"/>
      </w:r>
      <w:r>
        <w:t>64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11.2.5.1</w:t>
      </w:r>
      <w:r w:rsidRPr="00ED7AB1">
        <w:rPr>
          <w:rFonts w:asciiTheme="minorHAnsi" w:eastAsiaTheme="minorEastAsia" w:hAnsiTheme="minorHAnsi" w:cstheme="minorBidi"/>
          <w:sz w:val="22"/>
          <w:szCs w:val="22"/>
          <w:lang w:val="en-US" w:eastAsia="nl-NL"/>
        </w:rPr>
        <w:tab/>
      </w:r>
      <w:r w:rsidRPr="00770A5D">
        <w:rPr>
          <w:lang w:val="en-US"/>
        </w:rPr>
        <w:t>General</w:t>
      </w:r>
      <w:r>
        <w:tab/>
      </w:r>
      <w:r>
        <w:fldChar w:fldCharType="begin"/>
      </w:r>
      <w:r>
        <w:instrText xml:space="preserve"> PAGEREF _Toc366768554 \h </w:instrText>
      </w:r>
      <w:r>
        <w:fldChar w:fldCharType="separate"/>
      </w:r>
      <w:r>
        <w:t>64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11.2.5.2</w:t>
      </w:r>
      <w:r w:rsidRPr="00ED7AB1">
        <w:rPr>
          <w:rFonts w:asciiTheme="minorHAnsi" w:eastAsiaTheme="minorEastAsia" w:hAnsiTheme="minorHAnsi" w:cstheme="minorBidi"/>
          <w:sz w:val="22"/>
          <w:szCs w:val="22"/>
          <w:lang w:val="en-US" w:eastAsia="nl-NL"/>
        </w:rPr>
        <w:tab/>
      </w:r>
      <w:r w:rsidRPr="00770A5D">
        <w:rPr>
          <w:lang w:val="en-US"/>
        </w:rPr>
        <w:t>Autoswitch Method</w:t>
      </w:r>
      <w:r>
        <w:tab/>
      </w:r>
      <w:r>
        <w:fldChar w:fldCharType="begin"/>
      </w:r>
      <w:r>
        <w:instrText xml:space="preserve"> PAGEREF _Toc366768555 \h </w:instrText>
      </w:r>
      <w:r>
        <w:fldChar w:fldCharType="separate"/>
      </w:r>
      <w:r>
        <w:t>64</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11.2.6</w:t>
      </w:r>
      <w:r w:rsidRPr="00ED7AB1">
        <w:rPr>
          <w:rFonts w:asciiTheme="minorHAnsi" w:eastAsiaTheme="minorEastAsia" w:hAnsiTheme="minorHAnsi" w:cstheme="minorBidi"/>
          <w:sz w:val="22"/>
          <w:szCs w:val="22"/>
          <w:lang w:val="en-US" w:eastAsia="nl-NL"/>
        </w:rPr>
        <w:tab/>
      </w:r>
      <w:r>
        <w:t>Log</w:t>
      </w:r>
      <w:r>
        <w:tab/>
      </w:r>
      <w:r>
        <w:fldChar w:fldCharType="begin"/>
      </w:r>
      <w:r>
        <w:instrText xml:space="preserve"> PAGEREF _Toc366768556 \h </w:instrText>
      </w:r>
      <w:r>
        <w:fldChar w:fldCharType="separate"/>
      </w:r>
      <w:r>
        <w:t>66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11.2.6.1</w:t>
      </w:r>
      <w:r w:rsidRPr="00ED7AB1">
        <w:rPr>
          <w:rFonts w:asciiTheme="minorHAnsi" w:eastAsiaTheme="minorEastAsia" w:hAnsiTheme="minorHAnsi" w:cstheme="minorBidi"/>
          <w:sz w:val="22"/>
          <w:szCs w:val="22"/>
          <w:lang w:val="en-US" w:eastAsia="nl-NL"/>
        </w:rPr>
        <w:tab/>
      </w:r>
      <w:r w:rsidRPr="00770A5D">
        <w:rPr>
          <w:lang w:val="en-US"/>
        </w:rPr>
        <w:t>Logging</w:t>
      </w:r>
      <w:r>
        <w:tab/>
      </w:r>
      <w:r>
        <w:fldChar w:fldCharType="begin"/>
      </w:r>
      <w:r>
        <w:instrText xml:space="preserve"> PAGEREF _Toc366768557 \h </w:instrText>
      </w:r>
      <w:r>
        <w:fldChar w:fldCharType="separate"/>
      </w:r>
      <w:r>
        <w:t>66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11.2.6.2</w:t>
      </w:r>
      <w:r w:rsidRPr="00ED7AB1">
        <w:rPr>
          <w:rFonts w:asciiTheme="minorHAnsi" w:eastAsiaTheme="minorEastAsia" w:hAnsiTheme="minorHAnsi" w:cstheme="minorBidi"/>
          <w:sz w:val="22"/>
          <w:szCs w:val="22"/>
          <w:lang w:val="en-US" w:eastAsia="nl-NL"/>
        </w:rPr>
        <w:tab/>
      </w:r>
      <w:r w:rsidRPr="00770A5D">
        <w:rPr>
          <w:lang w:val="en-US"/>
        </w:rPr>
        <w:t>Time indication</w:t>
      </w:r>
      <w:r>
        <w:tab/>
      </w:r>
      <w:r>
        <w:fldChar w:fldCharType="begin"/>
      </w:r>
      <w:r>
        <w:instrText xml:space="preserve"> PAGEREF _Toc366768558 \h </w:instrText>
      </w:r>
      <w:r>
        <w:fldChar w:fldCharType="separate"/>
      </w:r>
      <w:r>
        <w:t>66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11.2.6.3</w:t>
      </w:r>
      <w:r w:rsidRPr="00ED7AB1">
        <w:rPr>
          <w:rFonts w:asciiTheme="minorHAnsi" w:eastAsiaTheme="minorEastAsia" w:hAnsiTheme="minorHAnsi" w:cstheme="minorBidi"/>
          <w:sz w:val="22"/>
          <w:szCs w:val="22"/>
          <w:lang w:val="en-US" w:eastAsia="nl-NL"/>
        </w:rPr>
        <w:tab/>
      </w:r>
      <w:r w:rsidRPr="00770A5D">
        <w:rPr>
          <w:lang w:val="en-US"/>
        </w:rPr>
        <w:t>Interval</w:t>
      </w:r>
      <w:r>
        <w:tab/>
      </w:r>
      <w:r>
        <w:fldChar w:fldCharType="begin"/>
      </w:r>
      <w:r>
        <w:instrText xml:space="preserve"> PAGEREF _Toc366768559 \h </w:instrText>
      </w:r>
      <w:r>
        <w:fldChar w:fldCharType="separate"/>
      </w:r>
      <w:r>
        <w:t>66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11.2.6.4</w:t>
      </w:r>
      <w:r w:rsidRPr="00ED7AB1">
        <w:rPr>
          <w:rFonts w:asciiTheme="minorHAnsi" w:eastAsiaTheme="minorEastAsia" w:hAnsiTheme="minorHAnsi" w:cstheme="minorBidi"/>
          <w:sz w:val="22"/>
          <w:szCs w:val="22"/>
          <w:lang w:val="en-US" w:eastAsia="nl-NL"/>
        </w:rPr>
        <w:tab/>
      </w:r>
      <w:r w:rsidRPr="00770A5D">
        <w:rPr>
          <w:lang w:val="en-US"/>
        </w:rPr>
        <w:t>Filename</w:t>
      </w:r>
      <w:r>
        <w:tab/>
      </w:r>
      <w:r>
        <w:fldChar w:fldCharType="begin"/>
      </w:r>
      <w:r>
        <w:instrText xml:space="preserve"> PAGEREF _Toc366768560 \h </w:instrText>
      </w:r>
      <w:r>
        <w:fldChar w:fldCharType="separate"/>
      </w:r>
      <w:r>
        <w:t>66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lastRenderedPageBreak/>
        <w:t>11.2.7</w:t>
      </w:r>
      <w:r w:rsidRPr="00ED7AB1">
        <w:rPr>
          <w:rFonts w:asciiTheme="minorHAnsi" w:eastAsiaTheme="minorEastAsia" w:hAnsiTheme="minorHAnsi" w:cstheme="minorBidi"/>
          <w:sz w:val="22"/>
          <w:szCs w:val="22"/>
          <w:lang w:val="en-US" w:eastAsia="nl-NL"/>
        </w:rPr>
        <w:tab/>
      </w:r>
      <w:r w:rsidRPr="00770A5D">
        <w:rPr>
          <w:lang w:val="en-US"/>
        </w:rPr>
        <w:t>Logging with trending</w:t>
      </w:r>
      <w:r>
        <w:tab/>
      </w:r>
      <w:r>
        <w:fldChar w:fldCharType="begin"/>
      </w:r>
      <w:r>
        <w:instrText xml:space="preserve"> PAGEREF _Toc366768561 \h </w:instrText>
      </w:r>
      <w:r>
        <w:fldChar w:fldCharType="separate"/>
      </w:r>
      <w:r>
        <w:t>66</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11.3</w:t>
      </w:r>
      <w:r w:rsidRPr="00ED7AB1">
        <w:rPr>
          <w:rFonts w:asciiTheme="minorHAnsi" w:eastAsiaTheme="minorEastAsia" w:hAnsiTheme="minorHAnsi" w:cstheme="minorBidi"/>
          <w:sz w:val="22"/>
          <w:szCs w:val="22"/>
          <w:lang w:val="en-US" w:eastAsia="nl-NL"/>
        </w:rPr>
        <w:tab/>
      </w:r>
      <w:r w:rsidRPr="00770A5D">
        <w:rPr>
          <w:lang w:val="en-US"/>
        </w:rPr>
        <w:t>Alarm stations</w:t>
      </w:r>
      <w:r>
        <w:tab/>
      </w:r>
      <w:r>
        <w:fldChar w:fldCharType="begin"/>
      </w:r>
      <w:r>
        <w:instrText xml:space="preserve"> PAGEREF _Toc366768562 \h </w:instrText>
      </w:r>
      <w:r>
        <w:fldChar w:fldCharType="separate"/>
      </w:r>
      <w:r>
        <w:t>69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11.3.1</w:t>
      </w:r>
      <w:r w:rsidRPr="00ED7AB1">
        <w:rPr>
          <w:rFonts w:asciiTheme="minorHAnsi" w:eastAsiaTheme="minorEastAsia" w:hAnsiTheme="minorHAnsi" w:cstheme="minorBidi"/>
          <w:sz w:val="22"/>
          <w:szCs w:val="22"/>
          <w:lang w:val="en-US" w:eastAsia="nl-NL"/>
        </w:rPr>
        <w:tab/>
      </w:r>
      <w:r w:rsidRPr="00770A5D">
        <w:rPr>
          <w:lang w:val="en-US"/>
        </w:rPr>
        <w:t>Station Matrix</w:t>
      </w:r>
      <w:r>
        <w:tab/>
      </w:r>
      <w:r>
        <w:fldChar w:fldCharType="begin"/>
      </w:r>
      <w:r>
        <w:instrText xml:space="preserve"> PAGEREF _Toc366768563 \h </w:instrText>
      </w:r>
      <w:r>
        <w:fldChar w:fldCharType="separate"/>
      </w:r>
      <w:r>
        <w:t>69</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11.3.1.1</w:t>
      </w:r>
      <w:r w:rsidRPr="00ED7AB1">
        <w:rPr>
          <w:rFonts w:asciiTheme="minorHAnsi" w:eastAsiaTheme="minorEastAsia" w:hAnsiTheme="minorHAnsi" w:cstheme="minorBidi"/>
          <w:sz w:val="22"/>
          <w:szCs w:val="22"/>
          <w:lang w:val="en-US" w:eastAsia="nl-NL"/>
        </w:rPr>
        <w:tab/>
      </w:r>
      <w:r w:rsidRPr="00770A5D">
        <w:rPr>
          <w:lang w:val="en-US"/>
        </w:rPr>
        <w:t>This station</w:t>
      </w:r>
      <w:r>
        <w:tab/>
      </w:r>
      <w:r>
        <w:fldChar w:fldCharType="begin"/>
      </w:r>
      <w:r>
        <w:instrText xml:space="preserve"> PAGEREF _Toc366768564 \h </w:instrText>
      </w:r>
      <w:r>
        <w:fldChar w:fldCharType="separate"/>
      </w:r>
      <w:r>
        <w:t>69</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11.3.1.2</w:t>
      </w:r>
      <w:r w:rsidRPr="00ED7AB1">
        <w:rPr>
          <w:rFonts w:asciiTheme="minorHAnsi" w:eastAsiaTheme="minorEastAsia" w:hAnsiTheme="minorHAnsi" w:cstheme="minorBidi"/>
          <w:sz w:val="22"/>
          <w:szCs w:val="22"/>
          <w:lang w:val="en-US" w:eastAsia="nl-NL"/>
        </w:rPr>
        <w:tab/>
      </w:r>
      <w:r w:rsidRPr="00770A5D">
        <w:rPr>
          <w:lang w:val="en-US"/>
        </w:rPr>
        <w:t>Is fallback for</w:t>
      </w:r>
      <w:r>
        <w:tab/>
      </w:r>
      <w:r>
        <w:fldChar w:fldCharType="begin"/>
      </w:r>
      <w:r>
        <w:instrText xml:space="preserve"> PAGEREF _Toc366768565 \h </w:instrText>
      </w:r>
      <w:r>
        <w:fldChar w:fldCharType="separate"/>
      </w:r>
      <w:r>
        <w:t>70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11.3.1.3</w:t>
      </w:r>
      <w:r w:rsidRPr="00ED7AB1">
        <w:rPr>
          <w:rFonts w:asciiTheme="minorHAnsi" w:eastAsiaTheme="minorEastAsia" w:hAnsiTheme="minorHAnsi" w:cstheme="minorBidi"/>
          <w:sz w:val="22"/>
          <w:szCs w:val="22"/>
          <w:lang w:val="en-US" w:eastAsia="nl-NL"/>
        </w:rPr>
        <w:tab/>
      </w:r>
      <w:r w:rsidRPr="00770A5D">
        <w:rPr>
          <w:lang w:val="en-US"/>
        </w:rPr>
        <w:t>Show all alarm stations</w:t>
      </w:r>
      <w:r>
        <w:tab/>
      </w:r>
      <w:r>
        <w:fldChar w:fldCharType="begin"/>
      </w:r>
      <w:r>
        <w:instrText xml:space="preserve"> PAGEREF _Toc366768566 \h </w:instrText>
      </w:r>
      <w:r>
        <w:fldChar w:fldCharType="separate"/>
      </w:r>
      <w:r>
        <w:t>70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11.3.1.4</w:t>
      </w:r>
      <w:r w:rsidRPr="00ED7AB1">
        <w:rPr>
          <w:rFonts w:asciiTheme="minorHAnsi" w:eastAsiaTheme="minorEastAsia" w:hAnsiTheme="minorHAnsi" w:cstheme="minorBidi"/>
          <w:sz w:val="22"/>
          <w:szCs w:val="22"/>
          <w:lang w:val="en-US" w:eastAsia="nl-NL"/>
        </w:rPr>
        <w:tab/>
      </w:r>
      <w:r w:rsidRPr="00770A5D">
        <w:rPr>
          <w:lang w:val="en-US"/>
        </w:rPr>
        <w:t>Alarm group rights/Duty alarm rights</w:t>
      </w:r>
      <w:r>
        <w:tab/>
      </w:r>
      <w:r>
        <w:fldChar w:fldCharType="begin"/>
      </w:r>
      <w:r>
        <w:instrText xml:space="preserve"> PAGEREF _Toc366768567 \h </w:instrText>
      </w:r>
      <w:r>
        <w:fldChar w:fldCharType="separate"/>
      </w:r>
      <w:r>
        <w:t>70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11.3.1.5</w:t>
      </w:r>
      <w:r w:rsidRPr="00ED7AB1">
        <w:rPr>
          <w:rFonts w:asciiTheme="minorHAnsi" w:eastAsiaTheme="minorEastAsia" w:hAnsiTheme="minorHAnsi" w:cstheme="minorBidi"/>
          <w:sz w:val="22"/>
          <w:szCs w:val="22"/>
          <w:lang w:val="en-US" w:eastAsia="nl-NL"/>
        </w:rPr>
        <w:tab/>
      </w:r>
      <w:r w:rsidRPr="00770A5D">
        <w:rPr>
          <w:lang w:val="en-US"/>
        </w:rPr>
        <w:t>Adjustments</w:t>
      </w:r>
      <w:r>
        <w:tab/>
      </w:r>
      <w:r>
        <w:fldChar w:fldCharType="begin"/>
      </w:r>
      <w:r>
        <w:instrText xml:space="preserve"> PAGEREF _Toc366768568 \h </w:instrText>
      </w:r>
      <w:r>
        <w:fldChar w:fldCharType="separate"/>
      </w:r>
      <w:r>
        <w:t>70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11.3.1.6</w:t>
      </w:r>
      <w:r w:rsidRPr="00ED7AB1">
        <w:rPr>
          <w:rFonts w:asciiTheme="minorHAnsi" w:eastAsiaTheme="minorEastAsia" w:hAnsiTheme="minorHAnsi" w:cstheme="minorBidi"/>
          <w:sz w:val="22"/>
          <w:szCs w:val="22"/>
          <w:lang w:val="en-US" w:eastAsia="nl-NL"/>
        </w:rPr>
        <w:tab/>
      </w:r>
      <w:r w:rsidRPr="00770A5D">
        <w:rPr>
          <w:lang w:val="en-US"/>
        </w:rPr>
        <w:t>How to set</w:t>
      </w:r>
      <w:r>
        <w:tab/>
      </w:r>
      <w:r>
        <w:fldChar w:fldCharType="begin"/>
      </w:r>
      <w:r>
        <w:instrText xml:space="preserve"> PAGEREF _Toc366768569 \h </w:instrText>
      </w:r>
      <w:r>
        <w:fldChar w:fldCharType="separate"/>
      </w:r>
      <w:r>
        <w:t>70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11.3.1.7</w:t>
      </w:r>
      <w:r w:rsidRPr="00ED7AB1">
        <w:rPr>
          <w:rFonts w:asciiTheme="minorHAnsi" w:eastAsiaTheme="minorEastAsia" w:hAnsiTheme="minorHAnsi" w:cstheme="minorBidi"/>
          <w:sz w:val="22"/>
          <w:szCs w:val="22"/>
          <w:lang w:val="en-US" w:eastAsia="nl-NL"/>
        </w:rPr>
        <w:tab/>
      </w:r>
      <w:r w:rsidRPr="00770A5D">
        <w:rPr>
          <w:lang w:val="en-US"/>
        </w:rPr>
        <w:t>Background</w:t>
      </w:r>
      <w:r>
        <w:tab/>
      </w:r>
      <w:r>
        <w:fldChar w:fldCharType="begin"/>
      </w:r>
      <w:r>
        <w:instrText xml:space="preserve"> PAGEREF _Toc366768570 \h </w:instrText>
      </w:r>
      <w:r>
        <w:fldChar w:fldCharType="separate"/>
      </w:r>
      <w:r>
        <w:t>71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11.3.2</w:t>
      </w:r>
      <w:r w:rsidRPr="00ED7AB1">
        <w:rPr>
          <w:rFonts w:asciiTheme="minorHAnsi" w:eastAsiaTheme="minorEastAsia" w:hAnsiTheme="minorHAnsi" w:cstheme="minorBidi"/>
          <w:sz w:val="22"/>
          <w:szCs w:val="22"/>
          <w:lang w:val="en-US" w:eastAsia="nl-NL"/>
        </w:rPr>
        <w:tab/>
      </w:r>
      <w:r w:rsidRPr="00770A5D">
        <w:rPr>
          <w:lang w:val="en-US"/>
        </w:rPr>
        <w:t>Alarm Panels</w:t>
      </w:r>
      <w:r>
        <w:tab/>
      </w:r>
      <w:r>
        <w:fldChar w:fldCharType="begin"/>
      </w:r>
      <w:r>
        <w:instrText xml:space="preserve"> PAGEREF _Toc366768571 \h </w:instrText>
      </w:r>
      <w:r>
        <w:fldChar w:fldCharType="separate"/>
      </w:r>
      <w:r>
        <w:t>72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11.3.3</w:t>
      </w:r>
      <w:r w:rsidRPr="00ED7AB1">
        <w:rPr>
          <w:rFonts w:asciiTheme="minorHAnsi" w:eastAsiaTheme="minorEastAsia" w:hAnsiTheme="minorHAnsi" w:cstheme="minorBidi"/>
          <w:sz w:val="22"/>
          <w:szCs w:val="22"/>
          <w:lang w:val="en-US" w:eastAsia="nl-NL"/>
        </w:rPr>
        <w:tab/>
      </w:r>
      <w:r w:rsidRPr="00770A5D">
        <w:rPr>
          <w:lang w:val="en-US"/>
        </w:rPr>
        <w:t>Alarm groups</w:t>
      </w:r>
      <w:r>
        <w:tab/>
      </w:r>
      <w:r>
        <w:fldChar w:fldCharType="begin"/>
      </w:r>
      <w:r>
        <w:instrText xml:space="preserve"> PAGEREF _Toc366768572 \h </w:instrText>
      </w:r>
      <w:r>
        <w:fldChar w:fldCharType="separate"/>
      </w:r>
      <w:r>
        <w:t>73</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11.3.4</w:t>
      </w:r>
      <w:r w:rsidRPr="00ED7AB1">
        <w:rPr>
          <w:rFonts w:asciiTheme="minorHAnsi" w:eastAsiaTheme="minorEastAsia" w:hAnsiTheme="minorHAnsi" w:cstheme="minorBidi"/>
          <w:sz w:val="22"/>
          <w:szCs w:val="22"/>
          <w:lang w:val="en-US" w:eastAsia="nl-NL"/>
        </w:rPr>
        <w:tab/>
      </w:r>
      <w:r>
        <w:t>Alarm Settings</w:t>
      </w:r>
      <w:r>
        <w:tab/>
      </w:r>
      <w:r>
        <w:fldChar w:fldCharType="begin"/>
      </w:r>
      <w:r>
        <w:instrText xml:space="preserve"> PAGEREF _Toc366768573 \h </w:instrText>
      </w:r>
      <w:r>
        <w:fldChar w:fldCharType="separate"/>
      </w:r>
      <w:r>
        <w:t>74</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11.4</w:t>
      </w:r>
      <w:r w:rsidRPr="00ED7AB1">
        <w:rPr>
          <w:rFonts w:asciiTheme="minorHAnsi" w:eastAsiaTheme="minorEastAsia" w:hAnsiTheme="minorHAnsi" w:cstheme="minorBidi"/>
          <w:sz w:val="22"/>
          <w:szCs w:val="22"/>
          <w:lang w:val="en-US" w:eastAsia="nl-NL"/>
        </w:rPr>
        <w:tab/>
      </w:r>
      <w:r w:rsidRPr="00770A5D">
        <w:rPr>
          <w:lang w:val="en-US"/>
        </w:rPr>
        <w:t>Preferences</w:t>
      </w:r>
      <w:r>
        <w:tab/>
      </w:r>
      <w:r>
        <w:fldChar w:fldCharType="begin"/>
      </w:r>
      <w:r>
        <w:instrText xml:space="preserve"> PAGEREF _Toc366768574 \h </w:instrText>
      </w:r>
      <w:r>
        <w:fldChar w:fldCharType="separate"/>
      </w:r>
      <w:r>
        <w:t>75</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11.4.1</w:t>
      </w:r>
      <w:r w:rsidRPr="00ED7AB1">
        <w:rPr>
          <w:rFonts w:asciiTheme="minorHAnsi" w:eastAsiaTheme="minorEastAsia" w:hAnsiTheme="minorHAnsi" w:cstheme="minorBidi"/>
          <w:sz w:val="22"/>
          <w:szCs w:val="22"/>
          <w:lang w:val="en-US" w:eastAsia="nl-NL"/>
        </w:rPr>
        <w:tab/>
      </w:r>
      <w:r w:rsidRPr="00770A5D">
        <w:rPr>
          <w:lang w:val="en-US"/>
        </w:rPr>
        <w:t>General</w:t>
      </w:r>
      <w:r>
        <w:tab/>
      </w:r>
      <w:r>
        <w:fldChar w:fldCharType="begin"/>
      </w:r>
      <w:r>
        <w:instrText xml:space="preserve"> PAGEREF _Toc366768575 \h </w:instrText>
      </w:r>
      <w:r>
        <w:fldChar w:fldCharType="separate"/>
      </w:r>
      <w:r>
        <w:t>75</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11.4.2</w:t>
      </w:r>
      <w:r w:rsidRPr="00ED7AB1">
        <w:rPr>
          <w:rFonts w:asciiTheme="minorHAnsi" w:eastAsiaTheme="minorEastAsia" w:hAnsiTheme="minorHAnsi" w:cstheme="minorBidi"/>
          <w:sz w:val="22"/>
          <w:szCs w:val="22"/>
          <w:lang w:val="en-US" w:eastAsia="nl-NL"/>
        </w:rPr>
        <w:tab/>
      </w:r>
      <w:r w:rsidRPr="00770A5D">
        <w:rPr>
          <w:lang w:val="en-US"/>
        </w:rPr>
        <w:t>System Settings</w:t>
      </w:r>
      <w:r>
        <w:tab/>
      </w:r>
      <w:r>
        <w:fldChar w:fldCharType="begin"/>
      </w:r>
      <w:r>
        <w:instrText xml:space="preserve"> PAGEREF _Toc366768576 \h </w:instrText>
      </w:r>
      <w:r>
        <w:fldChar w:fldCharType="separate"/>
      </w:r>
      <w:r>
        <w:t>75</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11.4.3</w:t>
      </w:r>
      <w:r w:rsidRPr="00ED7AB1">
        <w:rPr>
          <w:rFonts w:asciiTheme="minorHAnsi" w:eastAsiaTheme="minorEastAsia" w:hAnsiTheme="minorHAnsi" w:cstheme="minorBidi"/>
          <w:sz w:val="22"/>
          <w:szCs w:val="22"/>
          <w:lang w:val="en-US" w:eastAsia="nl-NL"/>
        </w:rPr>
        <w:tab/>
      </w:r>
      <w:r w:rsidRPr="00770A5D">
        <w:rPr>
          <w:lang w:val="en-US"/>
        </w:rPr>
        <w:t>Field Settings</w:t>
      </w:r>
      <w:r>
        <w:tab/>
      </w:r>
      <w:r>
        <w:fldChar w:fldCharType="begin"/>
      </w:r>
      <w:r>
        <w:instrText xml:space="preserve"> PAGEREF _Toc366768577 \h </w:instrText>
      </w:r>
      <w:r>
        <w:fldChar w:fldCharType="separate"/>
      </w:r>
      <w:r>
        <w:t>75</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11.4.4</w:t>
      </w:r>
      <w:r w:rsidRPr="00ED7AB1">
        <w:rPr>
          <w:rFonts w:asciiTheme="minorHAnsi" w:eastAsiaTheme="minorEastAsia" w:hAnsiTheme="minorHAnsi" w:cstheme="minorBidi"/>
          <w:sz w:val="22"/>
          <w:szCs w:val="22"/>
          <w:lang w:val="en-US" w:eastAsia="nl-NL"/>
        </w:rPr>
        <w:tab/>
      </w:r>
      <w:r w:rsidRPr="00770A5D">
        <w:rPr>
          <w:lang w:val="en-US"/>
        </w:rPr>
        <w:t>Ship heading reference</w:t>
      </w:r>
      <w:r>
        <w:tab/>
      </w:r>
      <w:r>
        <w:fldChar w:fldCharType="begin"/>
      </w:r>
      <w:r>
        <w:instrText xml:space="preserve"> PAGEREF _Toc366768578 \h </w:instrText>
      </w:r>
      <w:r>
        <w:fldChar w:fldCharType="separate"/>
      </w:r>
      <w:r>
        <w:t>76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11.4.5</w:t>
      </w:r>
      <w:r w:rsidRPr="00ED7AB1">
        <w:rPr>
          <w:rFonts w:asciiTheme="minorHAnsi" w:eastAsiaTheme="minorEastAsia" w:hAnsiTheme="minorHAnsi" w:cstheme="minorBidi"/>
          <w:sz w:val="22"/>
          <w:szCs w:val="22"/>
          <w:lang w:val="en-US" w:eastAsia="nl-NL"/>
        </w:rPr>
        <w:tab/>
      </w:r>
      <w:r w:rsidRPr="00770A5D">
        <w:rPr>
          <w:lang w:val="en-US"/>
        </w:rPr>
        <w:t>SMS service (ship name)</w:t>
      </w:r>
      <w:r>
        <w:tab/>
      </w:r>
      <w:r>
        <w:fldChar w:fldCharType="begin"/>
      </w:r>
      <w:r>
        <w:instrText xml:space="preserve"> PAGEREF _Toc366768579 \h </w:instrText>
      </w:r>
      <w:r>
        <w:fldChar w:fldCharType="separate"/>
      </w:r>
      <w:r>
        <w:t>76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11.4.6</w:t>
      </w:r>
      <w:r w:rsidRPr="00ED7AB1">
        <w:rPr>
          <w:rFonts w:asciiTheme="minorHAnsi" w:eastAsiaTheme="minorEastAsia" w:hAnsiTheme="minorHAnsi" w:cstheme="minorBidi"/>
          <w:sz w:val="22"/>
          <w:szCs w:val="22"/>
          <w:lang w:val="en-US" w:eastAsia="nl-NL"/>
        </w:rPr>
        <w:tab/>
      </w:r>
      <w:r w:rsidRPr="00770A5D">
        <w:rPr>
          <w:lang w:val="en-US"/>
        </w:rPr>
        <w:t>SMS service (phone active A &amp; B)</w:t>
      </w:r>
      <w:r>
        <w:tab/>
      </w:r>
      <w:r>
        <w:fldChar w:fldCharType="begin"/>
      </w:r>
      <w:r>
        <w:instrText xml:space="preserve"> PAGEREF _Toc366768580 \h </w:instrText>
      </w:r>
      <w:r>
        <w:fldChar w:fldCharType="separate"/>
      </w:r>
      <w:r>
        <w:t>76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11.4.7</w:t>
      </w:r>
      <w:r w:rsidRPr="00ED7AB1">
        <w:rPr>
          <w:rFonts w:asciiTheme="minorHAnsi" w:eastAsiaTheme="minorEastAsia" w:hAnsiTheme="minorHAnsi" w:cstheme="minorBidi"/>
          <w:sz w:val="22"/>
          <w:szCs w:val="22"/>
          <w:lang w:val="en-US" w:eastAsia="nl-NL"/>
        </w:rPr>
        <w:tab/>
      </w:r>
      <w:r w:rsidRPr="00770A5D">
        <w:rPr>
          <w:lang w:val="en-US"/>
        </w:rPr>
        <w:t>SMS service (SMS PIN)</w:t>
      </w:r>
      <w:r>
        <w:tab/>
      </w:r>
      <w:r>
        <w:fldChar w:fldCharType="begin"/>
      </w:r>
      <w:r>
        <w:instrText xml:space="preserve"> PAGEREF _Toc366768581 \h </w:instrText>
      </w:r>
      <w:r>
        <w:fldChar w:fldCharType="separate"/>
      </w:r>
      <w:r>
        <w:t>76</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11.5</w:t>
      </w:r>
      <w:r w:rsidRPr="00ED7AB1">
        <w:rPr>
          <w:rFonts w:asciiTheme="minorHAnsi" w:eastAsiaTheme="minorEastAsia" w:hAnsiTheme="minorHAnsi" w:cstheme="minorBidi"/>
          <w:sz w:val="22"/>
          <w:szCs w:val="22"/>
          <w:lang w:val="en-US" w:eastAsia="nl-NL"/>
        </w:rPr>
        <w:tab/>
      </w:r>
      <w:r w:rsidRPr="00770A5D">
        <w:rPr>
          <w:lang w:val="en-US"/>
        </w:rPr>
        <w:t>Taskbar</w:t>
      </w:r>
      <w:r>
        <w:tab/>
      </w:r>
      <w:r>
        <w:fldChar w:fldCharType="begin"/>
      </w:r>
      <w:r>
        <w:instrText xml:space="preserve"> PAGEREF _Toc366768582 \h </w:instrText>
      </w:r>
      <w:r>
        <w:fldChar w:fldCharType="separate"/>
      </w:r>
      <w:r>
        <w:t>76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11.5.1</w:t>
      </w:r>
      <w:r w:rsidRPr="00ED7AB1">
        <w:rPr>
          <w:rFonts w:asciiTheme="minorHAnsi" w:eastAsiaTheme="minorEastAsia" w:hAnsiTheme="minorHAnsi" w:cstheme="minorBidi"/>
          <w:sz w:val="22"/>
          <w:szCs w:val="22"/>
          <w:lang w:val="en-US" w:eastAsia="nl-NL"/>
        </w:rPr>
        <w:tab/>
      </w:r>
      <w:r w:rsidRPr="00770A5D">
        <w:rPr>
          <w:lang w:val="en-US"/>
        </w:rPr>
        <w:t>General</w:t>
      </w:r>
      <w:r>
        <w:tab/>
      </w:r>
      <w:r>
        <w:fldChar w:fldCharType="begin"/>
      </w:r>
      <w:r>
        <w:instrText xml:space="preserve"> PAGEREF _Toc366768583 \h </w:instrText>
      </w:r>
      <w:r>
        <w:fldChar w:fldCharType="separate"/>
      </w:r>
      <w:r>
        <w:t>76</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11.6</w:t>
      </w:r>
      <w:r w:rsidRPr="00ED7AB1">
        <w:rPr>
          <w:rFonts w:asciiTheme="minorHAnsi" w:eastAsiaTheme="minorEastAsia" w:hAnsiTheme="minorHAnsi" w:cstheme="minorBidi"/>
          <w:sz w:val="22"/>
          <w:szCs w:val="22"/>
          <w:lang w:val="en-US" w:eastAsia="nl-NL"/>
        </w:rPr>
        <w:tab/>
      </w:r>
      <w:r w:rsidRPr="00770A5D">
        <w:rPr>
          <w:lang w:val="en-US"/>
        </w:rPr>
        <w:t>GPS/NMEA</w:t>
      </w:r>
      <w:r>
        <w:tab/>
      </w:r>
      <w:r>
        <w:fldChar w:fldCharType="begin"/>
      </w:r>
      <w:r>
        <w:instrText xml:space="preserve"> PAGEREF _Toc366768584 \h </w:instrText>
      </w:r>
      <w:r>
        <w:fldChar w:fldCharType="separate"/>
      </w:r>
      <w:r>
        <w:t>78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11.6.1</w:t>
      </w:r>
      <w:r w:rsidRPr="00ED7AB1">
        <w:rPr>
          <w:rFonts w:asciiTheme="minorHAnsi" w:eastAsiaTheme="minorEastAsia" w:hAnsiTheme="minorHAnsi" w:cstheme="minorBidi"/>
          <w:sz w:val="22"/>
          <w:szCs w:val="22"/>
          <w:lang w:val="en-US" w:eastAsia="nl-NL"/>
        </w:rPr>
        <w:tab/>
      </w:r>
      <w:r w:rsidRPr="00770A5D">
        <w:rPr>
          <w:lang w:val="en-US"/>
        </w:rPr>
        <w:t>General</w:t>
      </w:r>
      <w:r>
        <w:tab/>
      </w:r>
      <w:r>
        <w:fldChar w:fldCharType="begin"/>
      </w:r>
      <w:r>
        <w:instrText xml:space="preserve"> PAGEREF _Toc366768585 \h </w:instrText>
      </w:r>
      <w:r>
        <w:fldChar w:fldCharType="separate"/>
      </w:r>
      <w:r>
        <w:t>78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11.6.2</w:t>
      </w:r>
      <w:r w:rsidRPr="00ED7AB1">
        <w:rPr>
          <w:rFonts w:asciiTheme="minorHAnsi" w:eastAsiaTheme="minorEastAsia" w:hAnsiTheme="minorHAnsi" w:cstheme="minorBidi"/>
          <w:sz w:val="22"/>
          <w:szCs w:val="22"/>
          <w:lang w:val="en-US" w:eastAsia="nl-NL"/>
        </w:rPr>
        <w:tab/>
      </w:r>
      <w:r w:rsidRPr="00770A5D">
        <w:rPr>
          <w:lang w:val="en-US"/>
        </w:rPr>
        <w:t>GPS calculates the position in/The position is shown in</w:t>
      </w:r>
      <w:r>
        <w:tab/>
      </w:r>
      <w:r>
        <w:fldChar w:fldCharType="begin"/>
      </w:r>
      <w:r>
        <w:instrText xml:space="preserve"> PAGEREF _Toc366768586 \h </w:instrText>
      </w:r>
      <w:r>
        <w:fldChar w:fldCharType="separate"/>
      </w:r>
      <w:r>
        <w:t>78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11.6.3</w:t>
      </w:r>
      <w:r w:rsidRPr="00ED7AB1">
        <w:rPr>
          <w:rFonts w:asciiTheme="minorHAnsi" w:eastAsiaTheme="minorEastAsia" w:hAnsiTheme="minorHAnsi" w:cstheme="minorBidi"/>
          <w:sz w:val="22"/>
          <w:szCs w:val="22"/>
          <w:lang w:val="en-US" w:eastAsia="nl-NL"/>
        </w:rPr>
        <w:tab/>
      </w:r>
      <w:r w:rsidRPr="00770A5D">
        <w:rPr>
          <w:lang w:val="en-US"/>
        </w:rPr>
        <w:t>Trace of received NMEA data</w:t>
      </w:r>
      <w:r>
        <w:tab/>
      </w:r>
      <w:r>
        <w:fldChar w:fldCharType="begin"/>
      </w:r>
      <w:r>
        <w:instrText xml:space="preserve"> PAGEREF _Toc366768587 \h </w:instrText>
      </w:r>
      <w:r>
        <w:fldChar w:fldCharType="separate"/>
      </w:r>
      <w:r>
        <w:t>78</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11.7</w:t>
      </w:r>
      <w:r w:rsidRPr="00ED7AB1">
        <w:rPr>
          <w:rFonts w:asciiTheme="minorHAnsi" w:eastAsiaTheme="minorEastAsia" w:hAnsiTheme="minorHAnsi" w:cstheme="minorBidi"/>
          <w:sz w:val="22"/>
          <w:szCs w:val="22"/>
          <w:lang w:val="en-US" w:eastAsia="nl-NL"/>
        </w:rPr>
        <w:tab/>
      </w:r>
      <w:r w:rsidRPr="00770A5D">
        <w:rPr>
          <w:lang w:val="en-US"/>
        </w:rPr>
        <w:t>Configuration</w:t>
      </w:r>
      <w:r>
        <w:tab/>
      </w:r>
      <w:r>
        <w:fldChar w:fldCharType="begin"/>
      </w:r>
      <w:r>
        <w:instrText xml:space="preserve"> PAGEREF _Toc366768588 \h </w:instrText>
      </w:r>
      <w:r>
        <w:fldChar w:fldCharType="separate"/>
      </w:r>
      <w:r>
        <w:t>79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11.7.1</w:t>
      </w:r>
      <w:r w:rsidRPr="00ED7AB1">
        <w:rPr>
          <w:rFonts w:asciiTheme="minorHAnsi" w:eastAsiaTheme="minorEastAsia" w:hAnsiTheme="minorHAnsi" w:cstheme="minorBidi"/>
          <w:sz w:val="22"/>
          <w:szCs w:val="22"/>
          <w:lang w:val="en-US" w:eastAsia="nl-NL"/>
        </w:rPr>
        <w:tab/>
      </w:r>
      <w:r w:rsidRPr="00770A5D">
        <w:rPr>
          <w:lang w:val="en-US"/>
        </w:rPr>
        <w:t>General</w:t>
      </w:r>
      <w:r>
        <w:tab/>
      </w:r>
      <w:r>
        <w:fldChar w:fldCharType="begin"/>
      </w:r>
      <w:r>
        <w:instrText xml:space="preserve"> PAGEREF _Toc366768589 \h </w:instrText>
      </w:r>
      <w:r>
        <w:fldChar w:fldCharType="separate"/>
      </w:r>
      <w:r>
        <w:t>79</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11.8</w:t>
      </w:r>
      <w:r w:rsidRPr="00ED7AB1">
        <w:rPr>
          <w:rFonts w:asciiTheme="minorHAnsi" w:eastAsiaTheme="minorEastAsia" w:hAnsiTheme="minorHAnsi" w:cstheme="minorBidi"/>
          <w:sz w:val="22"/>
          <w:szCs w:val="22"/>
          <w:lang w:val="en-US" w:eastAsia="nl-NL"/>
        </w:rPr>
        <w:tab/>
      </w:r>
      <w:r w:rsidRPr="00770A5D">
        <w:rPr>
          <w:lang w:val="en-US"/>
        </w:rPr>
        <w:t>License</w:t>
      </w:r>
      <w:r>
        <w:tab/>
      </w:r>
      <w:r>
        <w:fldChar w:fldCharType="begin"/>
      </w:r>
      <w:r>
        <w:instrText xml:space="preserve"> PAGEREF _Toc366768590 \h </w:instrText>
      </w:r>
      <w:r>
        <w:fldChar w:fldCharType="separate"/>
      </w:r>
      <w:r>
        <w:t>79</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11.9</w:t>
      </w:r>
      <w:r w:rsidRPr="00ED7AB1">
        <w:rPr>
          <w:rFonts w:asciiTheme="minorHAnsi" w:eastAsiaTheme="minorEastAsia" w:hAnsiTheme="minorHAnsi" w:cstheme="minorBidi"/>
          <w:sz w:val="22"/>
          <w:szCs w:val="22"/>
          <w:lang w:val="en-US" w:eastAsia="nl-NL"/>
        </w:rPr>
        <w:tab/>
      </w:r>
      <w:r>
        <w:t>Serial</w:t>
      </w:r>
      <w:r>
        <w:tab/>
      </w:r>
      <w:r>
        <w:fldChar w:fldCharType="begin"/>
      </w:r>
      <w:r>
        <w:instrText xml:space="preserve"> PAGEREF _Toc366768591 \h </w:instrText>
      </w:r>
      <w:r>
        <w:fldChar w:fldCharType="separate"/>
      </w:r>
      <w:r>
        <w:t>79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11.9.1</w:t>
      </w:r>
      <w:r w:rsidRPr="00ED7AB1">
        <w:rPr>
          <w:rFonts w:asciiTheme="minorHAnsi" w:eastAsiaTheme="minorEastAsia" w:hAnsiTheme="minorHAnsi" w:cstheme="minorBidi"/>
          <w:sz w:val="22"/>
          <w:szCs w:val="22"/>
          <w:lang w:val="en-US" w:eastAsia="nl-NL"/>
        </w:rPr>
        <w:tab/>
      </w:r>
      <w:r w:rsidRPr="00770A5D">
        <w:rPr>
          <w:lang w:val="en-US"/>
        </w:rPr>
        <w:t>General</w:t>
      </w:r>
      <w:r>
        <w:tab/>
      </w:r>
      <w:r>
        <w:fldChar w:fldCharType="begin"/>
      </w:r>
      <w:r>
        <w:instrText xml:space="preserve"> PAGEREF _Toc366768592 \h </w:instrText>
      </w:r>
      <w:r>
        <w:fldChar w:fldCharType="separate"/>
      </w:r>
      <w:r>
        <w:t>79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11.9.2</w:t>
      </w:r>
      <w:r w:rsidRPr="00ED7AB1">
        <w:rPr>
          <w:rFonts w:asciiTheme="minorHAnsi" w:eastAsiaTheme="minorEastAsia" w:hAnsiTheme="minorHAnsi" w:cstheme="minorBidi"/>
          <w:sz w:val="22"/>
          <w:szCs w:val="22"/>
          <w:lang w:val="en-US" w:eastAsia="nl-NL"/>
        </w:rPr>
        <w:tab/>
      </w:r>
      <w:r w:rsidRPr="00770A5D">
        <w:rPr>
          <w:lang w:val="en-US"/>
        </w:rPr>
        <w:t>COM ports</w:t>
      </w:r>
      <w:r>
        <w:tab/>
      </w:r>
      <w:r>
        <w:fldChar w:fldCharType="begin"/>
      </w:r>
      <w:r>
        <w:instrText xml:space="preserve"> PAGEREF _Toc366768593 \h </w:instrText>
      </w:r>
      <w:r>
        <w:fldChar w:fldCharType="separate"/>
      </w:r>
      <w:r>
        <w:t>80</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t>11.9.2.1</w:t>
      </w:r>
      <w:r w:rsidRPr="00ED7AB1">
        <w:rPr>
          <w:rFonts w:asciiTheme="minorHAnsi" w:eastAsiaTheme="minorEastAsia" w:hAnsiTheme="minorHAnsi" w:cstheme="minorBidi"/>
          <w:sz w:val="22"/>
          <w:szCs w:val="22"/>
          <w:lang w:val="en-US" w:eastAsia="nl-NL"/>
        </w:rPr>
        <w:tab/>
      </w:r>
      <w:r>
        <w:t>COM port assignment</w:t>
      </w:r>
      <w:r>
        <w:tab/>
      </w:r>
      <w:r>
        <w:fldChar w:fldCharType="begin"/>
      </w:r>
      <w:r>
        <w:instrText xml:space="preserve"> PAGEREF _Toc366768594 \h </w:instrText>
      </w:r>
      <w:r>
        <w:fldChar w:fldCharType="separate"/>
      </w:r>
      <w:r>
        <w:t>80</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Pr>
          <w:lang w:eastAsia="nl-NL"/>
        </w:rPr>
        <w:t>11.9.3</w:t>
      </w:r>
      <w:r w:rsidRPr="00ED7AB1">
        <w:rPr>
          <w:rFonts w:asciiTheme="minorHAnsi" w:eastAsiaTheme="minorEastAsia" w:hAnsiTheme="minorHAnsi" w:cstheme="minorBidi"/>
          <w:sz w:val="22"/>
          <w:szCs w:val="22"/>
          <w:lang w:val="en-US" w:eastAsia="nl-NL"/>
        </w:rPr>
        <w:tab/>
      </w:r>
      <w:r>
        <w:t>Serial LAN ports</w:t>
      </w:r>
      <w:r>
        <w:tab/>
      </w:r>
      <w:r>
        <w:fldChar w:fldCharType="begin"/>
      </w:r>
      <w:r>
        <w:instrText xml:space="preserve"> PAGEREF _Toc366768595 \h </w:instrText>
      </w:r>
      <w:r>
        <w:fldChar w:fldCharType="separate"/>
      </w:r>
      <w:r>
        <w:t>83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11.9.3.1</w:t>
      </w:r>
      <w:r w:rsidRPr="00ED7AB1">
        <w:rPr>
          <w:rFonts w:asciiTheme="minorHAnsi" w:eastAsiaTheme="minorEastAsia" w:hAnsiTheme="minorHAnsi" w:cstheme="minorBidi"/>
          <w:sz w:val="22"/>
          <w:szCs w:val="22"/>
          <w:lang w:val="en-US" w:eastAsia="nl-NL"/>
        </w:rPr>
        <w:tab/>
      </w:r>
      <w:r>
        <w:rPr>
          <w:lang w:eastAsia="nl-NL"/>
        </w:rPr>
        <w:t>Serial LAN server</w:t>
      </w:r>
      <w:r>
        <w:tab/>
      </w:r>
      <w:r>
        <w:fldChar w:fldCharType="begin"/>
      </w:r>
      <w:r>
        <w:instrText xml:space="preserve"> PAGEREF _Toc366768596 \h </w:instrText>
      </w:r>
      <w:r>
        <w:fldChar w:fldCharType="separate"/>
      </w:r>
      <w:r>
        <w:t>84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11.9.3.2</w:t>
      </w:r>
      <w:r w:rsidRPr="00ED7AB1">
        <w:rPr>
          <w:rFonts w:asciiTheme="minorHAnsi" w:eastAsiaTheme="minorEastAsia" w:hAnsiTheme="minorHAnsi" w:cstheme="minorBidi"/>
          <w:sz w:val="22"/>
          <w:szCs w:val="22"/>
          <w:lang w:val="en-US" w:eastAsia="nl-NL"/>
        </w:rPr>
        <w:tab/>
      </w:r>
      <w:r>
        <w:rPr>
          <w:lang w:eastAsia="nl-NL"/>
        </w:rPr>
        <w:t>Type (Moxa UC-711X)</w:t>
      </w:r>
      <w:r>
        <w:tab/>
      </w:r>
      <w:r>
        <w:fldChar w:fldCharType="begin"/>
      </w:r>
      <w:r>
        <w:instrText xml:space="preserve"> PAGEREF _Toc366768597 \h </w:instrText>
      </w:r>
      <w:r>
        <w:fldChar w:fldCharType="separate"/>
      </w:r>
      <w:r>
        <w:t>84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11.9.3.3</w:t>
      </w:r>
      <w:r w:rsidRPr="00ED7AB1">
        <w:rPr>
          <w:rFonts w:asciiTheme="minorHAnsi" w:eastAsiaTheme="minorEastAsia" w:hAnsiTheme="minorHAnsi" w:cstheme="minorBidi"/>
          <w:sz w:val="22"/>
          <w:szCs w:val="22"/>
          <w:lang w:val="en-US" w:eastAsia="nl-NL"/>
        </w:rPr>
        <w:tab/>
      </w:r>
      <w:r>
        <w:rPr>
          <w:lang w:eastAsia="nl-NL"/>
        </w:rPr>
        <w:t xml:space="preserve">Type (V-Linx ESR-904) </w:t>
      </w:r>
      <w:r w:rsidRPr="00770A5D">
        <w:rPr>
          <w:i/>
          <w:lang w:eastAsia="nl-NL"/>
        </w:rPr>
        <w:t>Obsolete</w:t>
      </w:r>
      <w:r>
        <w:tab/>
      </w:r>
      <w:r>
        <w:fldChar w:fldCharType="begin"/>
      </w:r>
      <w:r>
        <w:instrText xml:space="preserve"> PAGEREF _Toc366768598 \h </w:instrText>
      </w:r>
      <w:r>
        <w:fldChar w:fldCharType="separate"/>
      </w:r>
      <w:r>
        <w:t>85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11.9.3.4</w:t>
      </w:r>
      <w:r w:rsidRPr="00ED7AB1">
        <w:rPr>
          <w:rFonts w:asciiTheme="minorHAnsi" w:eastAsiaTheme="minorEastAsia" w:hAnsiTheme="minorHAnsi" w:cstheme="minorBidi"/>
          <w:sz w:val="22"/>
          <w:szCs w:val="22"/>
          <w:lang w:val="en-US" w:eastAsia="nl-NL"/>
        </w:rPr>
        <w:tab/>
      </w:r>
      <w:r>
        <w:rPr>
          <w:lang w:eastAsia="nl-NL"/>
        </w:rPr>
        <w:t>Type (ICPdas i7540D)</w:t>
      </w:r>
      <w:r>
        <w:tab/>
      </w:r>
      <w:r>
        <w:fldChar w:fldCharType="begin"/>
      </w:r>
      <w:r>
        <w:instrText xml:space="preserve"> PAGEREF _Toc366768599 \h </w:instrText>
      </w:r>
      <w:r>
        <w:fldChar w:fldCharType="separate"/>
      </w:r>
      <w:r>
        <w:t>86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11.9.4</w:t>
      </w:r>
      <w:r w:rsidRPr="00ED7AB1">
        <w:rPr>
          <w:rFonts w:asciiTheme="minorHAnsi" w:eastAsiaTheme="minorEastAsia" w:hAnsiTheme="minorHAnsi" w:cstheme="minorBidi"/>
          <w:sz w:val="22"/>
          <w:szCs w:val="22"/>
          <w:lang w:val="en-US" w:eastAsia="nl-NL"/>
        </w:rPr>
        <w:tab/>
      </w:r>
      <w:r w:rsidRPr="00770A5D">
        <w:rPr>
          <w:lang w:val="en-US"/>
        </w:rPr>
        <w:t>CAN ports</w:t>
      </w:r>
      <w:r>
        <w:tab/>
      </w:r>
      <w:r>
        <w:fldChar w:fldCharType="begin"/>
      </w:r>
      <w:r>
        <w:instrText xml:space="preserve"> PAGEREF _Toc366768600 \h </w:instrText>
      </w:r>
      <w:r>
        <w:fldChar w:fldCharType="separate"/>
      </w:r>
      <w:r>
        <w:t>87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eastAsia="nl-NL"/>
        </w:rPr>
        <w:t>11.9.5</w:t>
      </w:r>
      <w:r w:rsidRPr="00ED7AB1">
        <w:rPr>
          <w:rFonts w:asciiTheme="minorHAnsi" w:eastAsiaTheme="minorEastAsia" w:hAnsiTheme="minorHAnsi" w:cstheme="minorBidi"/>
          <w:sz w:val="22"/>
          <w:szCs w:val="22"/>
          <w:lang w:val="en-US" w:eastAsia="nl-NL"/>
        </w:rPr>
        <w:tab/>
      </w:r>
      <w:r w:rsidRPr="00770A5D">
        <w:rPr>
          <w:lang w:val="en-US" w:eastAsia="nl-NL"/>
        </w:rPr>
        <w:t>Overview connected devices</w:t>
      </w:r>
      <w:r>
        <w:tab/>
      </w:r>
      <w:r>
        <w:fldChar w:fldCharType="begin"/>
      </w:r>
      <w:r>
        <w:instrText xml:space="preserve"> PAGEREF _Toc366768601 \h </w:instrText>
      </w:r>
      <w:r>
        <w:fldChar w:fldCharType="separate"/>
      </w:r>
      <w:r>
        <w:t>88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Pr>
          <w:lang w:eastAsia="nl-NL"/>
        </w:rPr>
        <w:t>11.9.6</w:t>
      </w:r>
      <w:r w:rsidRPr="00ED7AB1">
        <w:rPr>
          <w:rFonts w:asciiTheme="minorHAnsi" w:eastAsiaTheme="minorEastAsia" w:hAnsiTheme="minorHAnsi" w:cstheme="minorBidi"/>
          <w:sz w:val="22"/>
          <w:szCs w:val="22"/>
          <w:lang w:val="en-US" w:eastAsia="nl-NL"/>
        </w:rPr>
        <w:tab/>
      </w:r>
      <w:r>
        <w:rPr>
          <w:lang w:eastAsia="nl-NL"/>
        </w:rPr>
        <w:t>IP-Address standardization</w:t>
      </w:r>
      <w:r>
        <w:tab/>
      </w:r>
      <w:r>
        <w:fldChar w:fldCharType="begin"/>
      </w:r>
      <w:r>
        <w:instrText xml:space="preserve"> PAGEREF _Toc366768602 \h </w:instrText>
      </w:r>
      <w:r>
        <w:fldChar w:fldCharType="separate"/>
      </w:r>
      <w:r>
        <w:t>89</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11.10</w:t>
      </w:r>
      <w:r w:rsidRPr="00ED7AB1">
        <w:rPr>
          <w:rFonts w:asciiTheme="minorHAnsi" w:eastAsiaTheme="minorEastAsia" w:hAnsiTheme="minorHAnsi" w:cstheme="minorBidi"/>
          <w:sz w:val="22"/>
          <w:szCs w:val="22"/>
          <w:lang w:val="en-US" w:eastAsia="nl-NL"/>
        </w:rPr>
        <w:tab/>
      </w:r>
      <w:r w:rsidRPr="00770A5D">
        <w:rPr>
          <w:lang w:val="en-US"/>
        </w:rPr>
        <w:t>Wago</w:t>
      </w:r>
      <w:r>
        <w:tab/>
      </w:r>
      <w:r>
        <w:fldChar w:fldCharType="begin"/>
      </w:r>
      <w:r>
        <w:instrText xml:space="preserve"> PAGEREF _Toc366768603 \h </w:instrText>
      </w:r>
      <w:r>
        <w:fldChar w:fldCharType="separate"/>
      </w:r>
      <w:r>
        <w:t>89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11.10.1</w:t>
      </w:r>
      <w:r w:rsidRPr="00ED7AB1">
        <w:rPr>
          <w:rFonts w:asciiTheme="minorHAnsi" w:eastAsiaTheme="minorEastAsia" w:hAnsiTheme="minorHAnsi" w:cstheme="minorBidi"/>
          <w:sz w:val="22"/>
          <w:szCs w:val="22"/>
          <w:lang w:val="en-US" w:eastAsia="nl-NL"/>
        </w:rPr>
        <w:tab/>
      </w:r>
      <w:r w:rsidRPr="00770A5D">
        <w:rPr>
          <w:lang w:val="en-US"/>
        </w:rPr>
        <w:t>General</w:t>
      </w:r>
      <w:r>
        <w:tab/>
      </w:r>
      <w:r>
        <w:fldChar w:fldCharType="begin"/>
      </w:r>
      <w:r>
        <w:instrText xml:space="preserve"> PAGEREF _Toc366768604 \h </w:instrText>
      </w:r>
      <w:r>
        <w:fldChar w:fldCharType="separate"/>
      </w:r>
      <w:r>
        <w:t>89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11.10.2</w:t>
      </w:r>
      <w:r w:rsidRPr="00ED7AB1">
        <w:rPr>
          <w:rFonts w:asciiTheme="minorHAnsi" w:eastAsiaTheme="minorEastAsia" w:hAnsiTheme="minorHAnsi" w:cstheme="minorBidi"/>
          <w:sz w:val="22"/>
          <w:szCs w:val="22"/>
          <w:lang w:val="en-US" w:eastAsia="nl-NL"/>
        </w:rPr>
        <w:tab/>
      </w:r>
      <w:r>
        <w:t>Adding a field to the Wago</w:t>
      </w:r>
      <w:r>
        <w:tab/>
      </w:r>
      <w:r>
        <w:fldChar w:fldCharType="begin"/>
      </w:r>
      <w:r>
        <w:instrText xml:space="preserve"> PAGEREF _Toc366768605 \h </w:instrText>
      </w:r>
      <w:r>
        <w:fldChar w:fldCharType="separate"/>
      </w:r>
      <w:r>
        <w:t>91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11.10.3</w:t>
      </w:r>
      <w:r w:rsidRPr="00ED7AB1">
        <w:rPr>
          <w:rFonts w:asciiTheme="minorHAnsi" w:eastAsiaTheme="minorEastAsia" w:hAnsiTheme="minorHAnsi" w:cstheme="minorBidi"/>
          <w:sz w:val="22"/>
          <w:szCs w:val="22"/>
          <w:lang w:val="en-US" w:eastAsia="nl-NL"/>
        </w:rPr>
        <w:tab/>
      </w:r>
      <w:r>
        <w:t>Wago “Type” explanation</w:t>
      </w:r>
      <w:r>
        <w:tab/>
      </w:r>
      <w:r>
        <w:fldChar w:fldCharType="begin"/>
      </w:r>
      <w:r>
        <w:instrText xml:space="preserve"> PAGEREF _Toc366768606 \h </w:instrText>
      </w:r>
      <w:r>
        <w:fldChar w:fldCharType="separate"/>
      </w:r>
      <w:r>
        <w:t>92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11.10.4</w:t>
      </w:r>
      <w:r w:rsidRPr="00ED7AB1">
        <w:rPr>
          <w:rFonts w:asciiTheme="minorHAnsi" w:eastAsiaTheme="minorEastAsia" w:hAnsiTheme="minorHAnsi" w:cstheme="minorBidi"/>
          <w:sz w:val="22"/>
          <w:szCs w:val="22"/>
          <w:lang w:val="en-US" w:eastAsia="nl-NL"/>
        </w:rPr>
        <w:tab/>
      </w:r>
      <w:r w:rsidRPr="00770A5D">
        <w:rPr>
          <w:lang w:val="en-US"/>
        </w:rPr>
        <w:t>Type and behavior</w:t>
      </w:r>
      <w:r>
        <w:tab/>
      </w:r>
      <w:r>
        <w:fldChar w:fldCharType="begin"/>
      </w:r>
      <w:r>
        <w:instrText xml:space="preserve"> PAGEREF _Toc366768607 \h </w:instrText>
      </w:r>
      <w:r>
        <w:fldChar w:fldCharType="separate"/>
      </w:r>
      <w:r>
        <w:t>93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w:t>
      </w:r>
      <w:r w:rsidRPr="00ED7AB1">
        <w:rPr>
          <w:rFonts w:asciiTheme="minorHAnsi" w:eastAsiaTheme="minorEastAsia" w:hAnsiTheme="minorHAnsi" w:cstheme="minorBidi"/>
          <w:sz w:val="22"/>
          <w:szCs w:val="22"/>
          <w:lang w:val="en-US" w:eastAsia="nl-NL"/>
        </w:rPr>
        <w:tab/>
      </w:r>
      <w:r w:rsidRPr="00770A5D">
        <w:rPr>
          <w:lang w:val="en-US"/>
        </w:rPr>
        <w:t>Alarm</w:t>
      </w:r>
      <w:r>
        <w:tab/>
      </w:r>
      <w:r>
        <w:fldChar w:fldCharType="begin"/>
      </w:r>
      <w:r>
        <w:instrText xml:space="preserve"> PAGEREF _Toc366768608 \h </w:instrText>
      </w:r>
      <w:r>
        <w:fldChar w:fldCharType="separate"/>
      </w:r>
      <w:r>
        <w:t>93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w:t>
      </w:r>
      <w:r w:rsidRPr="00ED7AB1">
        <w:rPr>
          <w:rFonts w:asciiTheme="minorHAnsi" w:eastAsiaTheme="minorEastAsia" w:hAnsiTheme="minorHAnsi" w:cstheme="minorBidi"/>
          <w:sz w:val="22"/>
          <w:szCs w:val="22"/>
          <w:lang w:val="en-US" w:eastAsia="nl-NL"/>
        </w:rPr>
        <w:tab/>
      </w:r>
      <w:r w:rsidRPr="00770A5D">
        <w:rPr>
          <w:lang w:val="en-US"/>
        </w:rPr>
        <w:t>Alarm Buzzer</w:t>
      </w:r>
      <w:r>
        <w:tab/>
      </w:r>
      <w:r>
        <w:fldChar w:fldCharType="begin"/>
      </w:r>
      <w:r>
        <w:instrText xml:space="preserve"> PAGEREF _Toc366768609 \h </w:instrText>
      </w:r>
      <w:r>
        <w:fldChar w:fldCharType="separate"/>
      </w:r>
      <w:r>
        <w:t>93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11.10.4.3</w:t>
      </w:r>
      <w:r w:rsidRPr="00ED7AB1">
        <w:rPr>
          <w:rFonts w:asciiTheme="minorHAnsi" w:eastAsiaTheme="minorEastAsia" w:hAnsiTheme="minorHAnsi" w:cstheme="minorBidi"/>
          <w:sz w:val="22"/>
          <w:szCs w:val="22"/>
          <w:lang w:val="en-US" w:eastAsia="nl-NL"/>
        </w:rPr>
        <w:tab/>
      </w:r>
      <w:r w:rsidRPr="00770A5D">
        <w:rPr>
          <w:lang w:val="en-US"/>
        </w:rPr>
        <w:t>Alarm Status</w:t>
      </w:r>
      <w:r>
        <w:tab/>
      </w:r>
      <w:r>
        <w:fldChar w:fldCharType="begin"/>
      </w:r>
      <w:r>
        <w:instrText xml:space="preserve"> PAGEREF _Toc366768610 \h </w:instrText>
      </w:r>
      <w:r>
        <w:fldChar w:fldCharType="separate"/>
      </w:r>
      <w:r>
        <w:t>94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11.10.4.4</w:t>
      </w:r>
      <w:r w:rsidRPr="00ED7AB1">
        <w:rPr>
          <w:rFonts w:asciiTheme="minorHAnsi" w:eastAsiaTheme="minorEastAsia" w:hAnsiTheme="minorHAnsi" w:cstheme="minorBidi"/>
          <w:sz w:val="22"/>
          <w:szCs w:val="22"/>
          <w:lang w:val="en-US" w:eastAsia="nl-NL"/>
        </w:rPr>
        <w:tab/>
      </w:r>
      <w:r w:rsidRPr="00770A5D">
        <w:rPr>
          <w:lang w:val="en-US"/>
        </w:rPr>
        <w:t>Auto</w:t>
      </w:r>
      <w:r>
        <w:tab/>
      </w:r>
      <w:r>
        <w:fldChar w:fldCharType="begin"/>
      </w:r>
      <w:r>
        <w:instrText xml:space="preserve"> PAGEREF _Toc366768611 \h </w:instrText>
      </w:r>
      <w:r>
        <w:fldChar w:fldCharType="separate"/>
      </w:r>
      <w:r>
        <w:t>94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11.10.4.5</w:t>
      </w:r>
      <w:r w:rsidRPr="00ED7AB1">
        <w:rPr>
          <w:rFonts w:asciiTheme="minorHAnsi" w:eastAsiaTheme="minorEastAsia" w:hAnsiTheme="minorHAnsi" w:cstheme="minorBidi"/>
          <w:sz w:val="22"/>
          <w:szCs w:val="22"/>
          <w:lang w:val="en-US" w:eastAsia="nl-NL"/>
        </w:rPr>
        <w:tab/>
      </w:r>
      <w:r w:rsidRPr="00770A5D">
        <w:rPr>
          <w:lang w:val="en-US"/>
        </w:rPr>
        <w:t>Closed</w:t>
      </w:r>
      <w:r>
        <w:tab/>
      </w:r>
      <w:r>
        <w:fldChar w:fldCharType="begin"/>
      </w:r>
      <w:r>
        <w:instrText xml:space="preserve"> PAGEREF _Toc366768612 \h </w:instrText>
      </w:r>
      <w:r>
        <w:fldChar w:fldCharType="separate"/>
      </w:r>
      <w:r>
        <w:t>94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11.10.4.6</w:t>
      </w:r>
      <w:r w:rsidRPr="00ED7AB1">
        <w:rPr>
          <w:rFonts w:asciiTheme="minorHAnsi" w:eastAsiaTheme="minorEastAsia" w:hAnsiTheme="minorHAnsi" w:cstheme="minorBidi"/>
          <w:sz w:val="22"/>
          <w:szCs w:val="22"/>
          <w:lang w:val="en-US" w:eastAsia="nl-NL"/>
        </w:rPr>
        <w:tab/>
      </w:r>
      <w:r w:rsidRPr="00770A5D">
        <w:rPr>
          <w:lang w:val="en-US"/>
        </w:rPr>
        <w:t>Failure</w:t>
      </w:r>
      <w:r>
        <w:tab/>
      </w:r>
      <w:r>
        <w:fldChar w:fldCharType="begin"/>
      </w:r>
      <w:r>
        <w:instrText xml:space="preserve"> PAGEREF _Toc366768613 \h </w:instrText>
      </w:r>
      <w:r>
        <w:fldChar w:fldCharType="separate"/>
      </w:r>
      <w:r>
        <w:t>94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11.10.4.7</w:t>
      </w:r>
      <w:r w:rsidRPr="00ED7AB1">
        <w:rPr>
          <w:rFonts w:asciiTheme="minorHAnsi" w:eastAsiaTheme="minorEastAsia" w:hAnsiTheme="minorHAnsi" w:cstheme="minorBidi"/>
          <w:sz w:val="22"/>
          <w:szCs w:val="22"/>
          <w:lang w:val="en-US" w:eastAsia="nl-NL"/>
        </w:rPr>
        <w:tab/>
      </w:r>
      <w:r w:rsidRPr="00770A5D">
        <w:rPr>
          <w:lang w:val="en-US"/>
        </w:rPr>
        <w:t>High</w:t>
      </w:r>
      <w:r>
        <w:tab/>
      </w:r>
      <w:r>
        <w:fldChar w:fldCharType="begin"/>
      </w:r>
      <w:r>
        <w:instrText xml:space="preserve"> PAGEREF _Toc366768614 \h </w:instrText>
      </w:r>
      <w:r>
        <w:fldChar w:fldCharType="separate"/>
      </w:r>
      <w:r>
        <w:t>94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11.10.4.8</w:t>
      </w:r>
      <w:r w:rsidRPr="00ED7AB1">
        <w:rPr>
          <w:rFonts w:asciiTheme="minorHAnsi" w:eastAsiaTheme="minorEastAsia" w:hAnsiTheme="minorHAnsi" w:cstheme="minorBidi"/>
          <w:sz w:val="22"/>
          <w:szCs w:val="22"/>
          <w:lang w:val="en-US" w:eastAsia="nl-NL"/>
        </w:rPr>
        <w:tab/>
      </w:r>
      <w:r w:rsidRPr="00770A5D">
        <w:rPr>
          <w:lang w:val="en-US"/>
        </w:rPr>
        <w:t>High Level</w:t>
      </w:r>
      <w:r>
        <w:tab/>
      </w:r>
      <w:r>
        <w:fldChar w:fldCharType="begin"/>
      </w:r>
      <w:r>
        <w:instrText xml:space="preserve"> PAGEREF _Toc366768615 \h </w:instrText>
      </w:r>
      <w:r>
        <w:fldChar w:fldCharType="separate"/>
      </w:r>
      <w:r>
        <w:t>94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11.10.4.9</w:t>
      </w:r>
      <w:r w:rsidRPr="00ED7AB1">
        <w:rPr>
          <w:rFonts w:asciiTheme="minorHAnsi" w:eastAsiaTheme="minorEastAsia" w:hAnsiTheme="minorHAnsi" w:cstheme="minorBidi"/>
          <w:sz w:val="22"/>
          <w:szCs w:val="22"/>
          <w:lang w:val="en-US" w:eastAsia="nl-NL"/>
        </w:rPr>
        <w:tab/>
      </w:r>
      <w:r w:rsidRPr="00770A5D">
        <w:rPr>
          <w:lang w:val="en-US"/>
        </w:rPr>
        <w:t>Impulse</w:t>
      </w:r>
      <w:r>
        <w:tab/>
      </w:r>
      <w:r>
        <w:fldChar w:fldCharType="begin"/>
      </w:r>
      <w:r>
        <w:instrText xml:space="preserve"> PAGEREF _Toc366768616 \h </w:instrText>
      </w:r>
      <w:r>
        <w:fldChar w:fldCharType="separate"/>
      </w:r>
      <w:r>
        <w:t>94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11.10.4.10</w:t>
      </w:r>
      <w:r w:rsidRPr="00ED7AB1">
        <w:rPr>
          <w:rFonts w:asciiTheme="minorHAnsi" w:eastAsiaTheme="minorEastAsia" w:hAnsiTheme="minorHAnsi" w:cstheme="minorBidi"/>
          <w:sz w:val="22"/>
          <w:szCs w:val="22"/>
          <w:lang w:val="en-US" w:eastAsia="nl-NL"/>
        </w:rPr>
        <w:tab/>
      </w:r>
      <w:r w:rsidRPr="00770A5D">
        <w:rPr>
          <w:lang w:val="en-US"/>
        </w:rPr>
        <w:t>Lamp</w:t>
      </w:r>
      <w:r>
        <w:tab/>
      </w:r>
      <w:r>
        <w:fldChar w:fldCharType="begin"/>
      </w:r>
      <w:r>
        <w:instrText xml:space="preserve"> PAGEREF _Toc366768617 \h </w:instrText>
      </w:r>
      <w:r>
        <w:fldChar w:fldCharType="separate"/>
      </w:r>
      <w:r>
        <w:t>94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11.10.4.11</w:t>
      </w:r>
      <w:r w:rsidRPr="00ED7AB1">
        <w:rPr>
          <w:rFonts w:asciiTheme="minorHAnsi" w:eastAsiaTheme="minorEastAsia" w:hAnsiTheme="minorHAnsi" w:cstheme="minorBidi"/>
          <w:sz w:val="22"/>
          <w:szCs w:val="22"/>
          <w:lang w:val="en-US" w:eastAsia="nl-NL"/>
        </w:rPr>
        <w:tab/>
      </w:r>
      <w:r w:rsidRPr="00770A5D">
        <w:rPr>
          <w:lang w:val="en-US"/>
        </w:rPr>
        <w:t>Low</w:t>
      </w:r>
      <w:r>
        <w:tab/>
      </w:r>
      <w:r>
        <w:fldChar w:fldCharType="begin"/>
      </w:r>
      <w:r>
        <w:instrText xml:space="preserve"> PAGEREF _Toc366768618 \h </w:instrText>
      </w:r>
      <w:r>
        <w:fldChar w:fldCharType="separate"/>
      </w:r>
      <w:r>
        <w:t>94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11.10.4.12</w:t>
      </w:r>
      <w:r w:rsidRPr="00ED7AB1">
        <w:rPr>
          <w:rFonts w:asciiTheme="minorHAnsi" w:eastAsiaTheme="minorEastAsia" w:hAnsiTheme="minorHAnsi" w:cstheme="minorBidi"/>
          <w:sz w:val="22"/>
          <w:szCs w:val="22"/>
          <w:lang w:val="en-US" w:eastAsia="nl-NL"/>
        </w:rPr>
        <w:tab/>
      </w:r>
      <w:r w:rsidRPr="00770A5D">
        <w:rPr>
          <w:lang w:val="en-US"/>
        </w:rPr>
        <w:t>Low Level</w:t>
      </w:r>
      <w:r>
        <w:tab/>
      </w:r>
      <w:r>
        <w:fldChar w:fldCharType="begin"/>
      </w:r>
      <w:r>
        <w:instrText xml:space="preserve"> PAGEREF _Toc366768619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lastRenderedPageBreak/>
        <w:t>11.10.4.13</w:t>
      </w:r>
      <w:r w:rsidRPr="00ED7AB1">
        <w:rPr>
          <w:rFonts w:asciiTheme="minorHAnsi" w:eastAsiaTheme="minorEastAsia" w:hAnsiTheme="minorHAnsi" w:cstheme="minorBidi"/>
          <w:sz w:val="22"/>
          <w:szCs w:val="22"/>
          <w:lang w:val="en-US" w:eastAsia="nl-NL"/>
        </w:rPr>
        <w:tab/>
      </w:r>
      <w:r w:rsidRPr="00770A5D">
        <w:rPr>
          <w:lang w:val="en-US"/>
        </w:rPr>
        <w:t>Off Lamp</w:t>
      </w:r>
      <w:r>
        <w:tab/>
      </w:r>
      <w:r>
        <w:fldChar w:fldCharType="begin"/>
      </w:r>
      <w:r>
        <w:instrText xml:space="preserve"> PAGEREF _Toc366768620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11.10.4.14</w:t>
      </w:r>
      <w:r w:rsidRPr="00ED7AB1">
        <w:rPr>
          <w:rFonts w:asciiTheme="minorHAnsi" w:eastAsiaTheme="minorEastAsia" w:hAnsiTheme="minorHAnsi" w:cstheme="minorBidi"/>
          <w:sz w:val="22"/>
          <w:szCs w:val="22"/>
          <w:lang w:val="en-US" w:eastAsia="nl-NL"/>
        </w:rPr>
        <w:tab/>
      </w:r>
      <w:r w:rsidRPr="00770A5D">
        <w:rPr>
          <w:lang w:val="en-US"/>
        </w:rPr>
        <w:t>On Lamp</w:t>
      </w:r>
      <w:r>
        <w:tab/>
      </w:r>
      <w:r>
        <w:fldChar w:fldCharType="begin"/>
      </w:r>
      <w:r>
        <w:instrText xml:space="preserve"> PAGEREF _Toc366768621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11.10.4.15</w:t>
      </w:r>
      <w:r w:rsidRPr="00ED7AB1">
        <w:rPr>
          <w:rFonts w:asciiTheme="minorHAnsi" w:eastAsiaTheme="minorEastAsia" w:hAnsiTheme="minorHAnsi" w:cstheme="minorBidi"/>
          <w:sz w:val="22"/>
          <w:szCs w:val="22"/>
          <w:lang w:val="en-US" w:eastAsia="nl-NL"/>
        </w:rPr>
        <w:tab/>
      </w:r>
      <w:r w:rsidRPr="00770A5D">
        <w:rPr>
          <w:lang w:val="en-US"/>
        </w:rPr>
        <w:t>Open</w:t>
      </w:r>
      <w:r>
        <w:tab/>
      </w:r>
      <w:r>
        <w:fldChar w:fldCharType="begin"/>
      </w:r>
      <w:r>
        <w:instrText xml:space="preserve"> PAGEREF _Toc366768622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11.10.4.16</w:t>
      </w:r>
      <w:r w:rsidRPr="00ED7AB1">
        <w:rPr>
          <w:rFonts w:asciiTheme="minorHAnsi" w:eastAsiaTheme="minorEastAsia" w:hAnsiTheme="minorHAnsi" w:cstheme="minorBidi"/>
          <w:sz w:val="22"/>
          <w:szCs w:val="22"/>
          <w:lang w:val="en-US" w:eastAsia="nl-NL"/>
        </w:rPr>
        <w:tab/>
      </w:r>
      <w:r w:rsidRPr="00770A5D">
        <w:rPr>
          <w:lang w:val="en-US"/>
        </w:rPr>
        <w:t>Pending</w:t>
      </w:r>
      <w:r>
        <w:tab/>
      </w:r>
      <w:r>
        <w:fldChar w:fldCharType="begin"/>
      </w:r>
      <w:r>
        <w:instrText xml:space="preserve"> PAGEREF _Toc366768623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11.10.4.17</w:t>
      </w:r>
      <w:r w:rsidRPr="00ED7AB1">
        <w:rPr>
          <w:rFonts w:asciiTheme="minorHAnsi" w:eastAsiaTheme="minorEastAsia" w:hAnsiTheme="minorHAnsi" w:cstheme="minorBidi"/>
          <w:sz w:val="22"/>
          <w:szCs w:val="22"/>
          <w:lang w:val="en-US" w:eastAsia="nl-NL"/>
        </w:rPr>
        <w:tab/>
      </w:r>
      <w:r w:rsidRPr="00770A5D">
        <w:rPr>
          <w:lang w:val="en-US"/>
        </w:rPr>
        <w:t>Pulse</w:t>
      </w:r>
      <w:r>
        <w:tab/>
      </w:r>
      <w:r>
        <w:fldChar w:fldCharType="begin"/>
      </w:r>
      <w:r>
        <w:instrText xml:space="preserve"> PAGEREF _Toc366768624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11.10.4.18</w:t>
      </w:r>
      <w:r w:rsidRPr="00ED7AB1">
        <w:rPr>
          <w:rFonts w:asciiTheme="minorHAnsi" w:eastAsiaTheme="minorEastAsia" w:hAnsiTheme="minorHAnsi" w:cstheme="minorBidi"/>
          <w:sz w:val="22"/>
          <w:szCs w:val="22"/>
          <w:lang w:val="en-US" w:eastAsia="nl-NL"/>
        </w:rPr>
        <w:tab/>
      </w:r>
      <w:r w:rsidRPr="00770A5D">
        <w:rPr>
          <w:lang w:val="en-US"/>
        </w:rPr>
        <w:t>Push</w:t>
      </w:r>
      <w:r>
        <w:tab/>
      </w:r>
      <w:r>
        <w:fldChar w:fldCharType="begin"/>
      </w:r>
      <w:r>
        <w:instrText xml:space="preserve"> PAGEREF _Toc366768625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11.10.4.19</w:t>
      </w:r>
      <w:r w:rsidRPr="00ED7AB1">
        <w:rPr>
          <w:rFonts w:asciiTheme="minorHAnsi" w:eastAsiaTheme="minorEastAsia" w:hAnsiTheme="minorHAnsi" w:cstheme="minorBidi"/>
          <w:sz w:val="22"/>
          <w:szCs w:val="22"/>
          <w:lang w:val="en-US" w:eastAsia="nl-NL"/>
        </w:rPr>
        <w:tab/>
      </w:r>
      <w:r w:rsidRPr="00770A5D">
        <w:rPr>
          <w:lang w:val="en-US"/>
        </w:rPr>
        <w:t>Ready</w:t>
      </w:r>
      <w:r>
        <w:tab/>
      </w:r>
      <w:r>
        <w:fldChar w:fldCharType="begin"/>
      </w:r>
      <w:r>
        <w:instrText xml:space="preserve"> PAGEREF _Toc366768626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11.10.4.20</w:t>
      </w:r>
      <w:r w:rsidRPr="00ED7AB1">
        <w:rPr>
          <w:rFonts w:asciiTheme="minorHAnsi" w:eastAsiaTheme="minorEastAsia" w:hAnsiTheme="minorHAnsi" w:cstheme="minorBidi"/>
          <w:sz w:val="22"/>
          <w:szCs w:val="22"/>
          <w:lang w:val="en-US" w:eastAsia="nl-NL"/>
        </w:rPr>
        <w:tab/>
      </w:r>
      <w:r w:rsidRPr="00770A5D">
        <w:rPr>
          <w:lang w:val="en-US"/>
        </w:rPr>
        <w:t>Remote</w:t>
      </w:r>
      <w:r>
        <w:tab/>
      </w:r>
      <w:r>
        <w:fldChar w:fldCharType="begin"/>
      </w:r>
      <w:r>
        <w:instrText xml:space="preserve"> PAGEREF _Toc366768627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11.10.4.21</w:t>
      </w:r>
      <w:r w:rsidRPr="00ED7AB1">
        <w:rPr>
          <w:rFonts w:asciiTheme="minorHAnsi" w:eastAsiaTheme="minorEastAsia" w:hAnsiTheme="minorHAnsi" w:cstheme="minorBidi"/>
          <w:sz w:val="22"/>
          <w:szCs w:val="22"/>
          <w:lang w:val="en-US" w:eastAsia="nl-NL"/>
        </w:rPr>
        <w:tab/>
      </w:r>
      <w:r w:rsidRPr="00770A5D">
        <w:rPr>
          <w:lang w:val="en-US"/>
        </w:rPr>
        <w:t>Request</w:t>
      </w:r>
      <w:r>
        <w:tab/>
      </w:r>
      <w:r>
        <w:fldChar w:fldCharType="begin"/>
      </w:r>
      <w:r>
        <w:instrText xml:space="preserve"> PAGEREF _Toc366768628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11.10.4.22</w:t>
      </w:r>
      <w:r w:rsidRPr="00ED7AB1">
        <w:rPr>
          <w:rFonts w:asciiTheme="minorHAnsi" w:eastAsiaTheme="minorEastAsia" w:hAnsiTheme="minorHAnsi" w:cstheme="minorBidi"/>
          <w:sz w:val="22"/>
          <w:szCs w:val="22"/>
          <w:lang w:val="en-US" w:eastAsia="nl-NL"/>
        </w:rPr>
        <w:tab/>
      </w:r>
      <w:r w:rsidRPr="00770A5D">
        <w:rPr>
          <w:lang w:val="en-US"/>
        </w:rPr>
        <w:t>Reset (Request)</w:t>
      </w:r>
      <w:r>
        <w:tab/>
      </w:r>
      <w:r>
        <w:fldChar w:fldCharType="begin"/>
      </w:r>
      <w:r>
        <w:instrText xml:space="preserve"> PAGEREF _Toc366768629 \h </w:instrText>
      </w:r>
      <w:r>
        <w:fldChar w:fldCharType="separate"/>
      </w:r>
      <w:r>
        <w:t>95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11.10.4.23</w:t>
      </w:r>
      <w:r w:rsidRPr="00ED7AB1">
        <w:rPr>
          <w:rFonts w:asciiTheme="minorHAnsi" w:eastAsiaTheme="minorEastAsia" w:hAnsiTheme="minorHAnsi" w:cstheme="minorBidi"/>
          <w:sz w:val="22"/>
          <w:szCs w:val="22"/>
          <w:lang w:val="en-US" w:eastAsia="nl-NL"/>
        </w:rPr>
        <w:tab/>
      </w:r>
      <w:r w:rsidRPr="00770A5D">
        <w:rPr>
          <w:lang w:val="en-US"/>
        </w:rPr>
        <w:t>Running</w:t>
      </w:r>
      <w:r>
        <w:tab/>
      </w:r>
      <w:r>
        <w:fldChar w:fldCharType="begin"/>
      </w:r>
      <w:r>
        <w:instrText xml:space="preserve"> PAGEREF _Toc366768630 \h </w:instrText>
      </w:r>
      <w:r>
        <w:fldChar w:fldCharType="separate"/>
      </w:r>
      <w:r>
        <w:t>96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11.10.4.24</w:t>
      </w:r>
      <w:r w:rsidRPr="00ED7AB1">
        <w:rPr>
          <w:rFonts w:asciiTheme="minorHAnsi" w:eastAsiaTheme="minorEastAsia" w:hAnsiTheme="minorHAnsi" w:cstheme="minorBidi"/>
          <w:sz w:val="22"/>
          <w:szCs w:val="22"/>
          <w:lang w:val="en-US" w:eastAsia="nl-NL"/>
        </w:rPr>
        <w:tab/>
      </w:r>
      <w:r w:rsidRPr="00770A5D">
        <w:rPr>
          <w:lang w:val="en-US"/>
        </w:rPr>
        <w:t>Running Hours</w:t>
      </w:r>
      <w:r>
        <w:tab/>
      </w:r>
      <w:r>
        <w:fldChar w:fldCharType="begin"/>
      </w:r>
      <w:r>
        <w:instrText xml:space="preserve"> PAGEREF _Toc366768631 \h </w:instrText>
      </w:r>
      <w:r>
        <w:fldChar w:fldCharType="separate"/>
      </w:r>
      <w:r>
        <w:t>96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11.10.4.25</w:t>
      </w:r>
      <w:r w:rsidRPr="00ED7AB1">
        <w:rPr>
          <w:rFonts w:asciiTheme="minorHAnsi" w:eastAsiaTheme="minorEastAsia" w:hAnsiTheme="minorHAnsi" w:cstheme="minorBidi"/>
          <w:sz w:val="22"/>
          <w:szCs w:val="22"/>
          <w:lang w:val="en-US" w:eastAsia="nl-NL"/>
        </w:rPr>
        <w:tab/>
      </w:r>
      <w:r w:rsidRPr="00770A5D">
        <w:rPr>
          <w:lang w:val="en-US"/>
        </w:rPr>
        <w:t>Set (Request)</w:t>
      </w:r>
      <w:r>
        <w:tab/>
      </w:r>
      <w:r>
        <w:fldChar w:fldCharType="begin"/>
      </w:r>
      <w:r>
        <w:instrText xml:space="preserve"> PAGEREF _Toc366768632 \h </w:instrText>
      </w:r>
      <w:r>
        <w:fldChar w:fldCharType="separate"/>
      </w:r>
      <w:r>
        <w:t>96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11.10.4.26</w:t>
      </w:r>
      <w:r w:rsidRPr="00ED7AB1">
        <w:rPr>
          <w:rFonts w:asciiTheme="minorHAnsi" w:eastAsiaTheme="minorEastAsia" w:hAnsiTheme="minorHAnsi" w:cstheme="minorBidi"/>
          <w:sz w:val="22"/>
          <w:szCs w:val="22"/>
          <w:lang w:val="en-US" w:eastAsia="nl-NL"/>
        </w:rPr>
        <w:tab/>
      </w:r>
      <w:r w:rsidRPr="00770A5D">
        <w:rPr>
          <w:lang w:val="en-US"/>
        </w:rPr>
        <w:t>Standard</w:t>
      </w:r>
      <w:r>
        <w:tab/>
      </w:r>
      <w:r>
        <w:fldChar w:fldCharType="begin"/>
      </w:r>
      <w:r>
        <w:instrText xml:space="preserve"> PAGEREF _Toc366768633 \h </w:instrText>
      </w:r>
      <w:r>
        <w:fldChar w:fldCharType="separate"/>
      </w:r>
      <w:r>
        <w:t>96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11.10.4.27</w:t>
      </w:r>
      <w:r w:rsidRPr="00ED7AB1">
        <w:rPr>
          <w:rFonts w:asciiTheme="minorHAnsi" w:eastAsiaTheme="minorEastAsia" w:hAnsiTheme="minorHAnsi" w:cstheme="minorBidi"/>
          <w:sz w:val="22"/>
          <w:szCs w:val="22"/>
          <w:lang w:val="en-US" w:eastAsia="nl-NL"/>
        </w:rPr>
        <w:tab/>
      </w:r>
      <w:r w:rsidRPr="00770A5D">
        <w:rPr>
          <w:lang w:val="en-US"/>
        </w:rPr>
        <w:t>Standby</w:t>
      </w:r>
      <w:r>
        <w:tab/>
      </w:r>
      <w:r>
        <w:fldChar w:fldCharType="begin"/>
      </w:r>
      <w:r>
        <w:instrText xml:space="preserve"> PAGEREF _Toc366768634 \h </w:instrText>
      </w:r>
      <w:r>
        <w:fldChar w:fldCharType="separate"/>
      </w:r>
      <w:r>
        <w:t>96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11.10.4.28</w:t>
      </w:r>
      <w:r w:rsidRPr="00ED7AB1">
        <w:rPr>
          <w:rFonts w:asciiTheme="minorHAnsi" w:eastAsiaTheme="minorEastAsia" w:hAnsiTheme="minorHAnsi" w:cstheme="minorBidi"/>
          <w:sz w:val="22"/>
          <w:szCs w:val="22"/>
          <w:lang w:val="en-US" w:eastAsia="nl-NL"/>
        </w:rPr>
        <w:tab/>
      </w:r>
      <w:r w:rsidRPr="00770A5D">
        <w:rPr>
          <w:lang w:val="en-US"/>
        </w:rPr>
        <w:t>Status</w:t>
      </w:r>
      <w:r>
        <w:tab/>
      </w:r>
      <w:r>
        <w:fldChar w:fldCharType="begin"/>
      </w:r>
      <w:r>
        <w:instrText xml:space="preserve"> PAGEREF _Toc366768635 \h </w:instrText>
      </w:r>
      <w:r>
        <w:fldChar w:fldCharType="separate"/>
      </w:r>
      <w:r>
        <w:t>96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11.10.4.29</w:t>
      </w:r>
      <w:r w:rsidRPr="00ED7AB1">
        <w:rPr>
          <w:rFonts w:asciiTheme="minorHAnsi" w:eastAsiaTheme="minorEastAsia" w:hAnsiTheme="minorHAnsi" w:cstheme="minorBidi"/>
          <w:sz w:val="22"/>
          <w:szCs w:val="22"/>
          <w:lang w:val="en-US" w:eastAsia="nl-NL"/>
        </w:rPr>
        <w:tab/>
      </w:r>
      <w:r w:rsidRPr="00770A5D">
        <w:rPr>
          <w:lang w:val="en-US"/>
        </w:rPr>
        <w:t>Switch</w:t>
      </w:r>
      <w:r>
        <w:tab/>
      </w:r>
      <w:r>
        <w:fldChar w:fldCharType="begin"/>
      </w:r>
      <w:r>
        <w:instrText xml:space="preserve"> PAGEREF _Toc366768636 \h </w:instrText>
      </w:r>
      <w:r>
        <w:fldChar w:fldCharType="separate"/>
      </w:r>
      <w:r>
        <w:t>96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11.10.4.30</w:t>
      </w:r>
      <w:r w:rsidRPr="00ED7AB1">
        <w:rPr>
          <w:rFonts w:asciiTheme="minorHAnsi" w:eastAsiaTheme="minorEastAsia" w:hAnsiTheme="minorHAnsi" w:cstheme="minorBidi"/>
          <w:sz w:val="22"/>
          <w:szCs w:val="22"/>
          <w:lang w:val="en-US" w:eastAsia="nl-NL"/>
        </w:rPr>
        <w:tab/>
      </w:r>
      <w:r w:rsidRPr="00770A5D">
        <w:rPr>
          <w:lang w:val="en-US"/>
        </w:rPr>
        <w:t>Timeout</w:t>
      </w:r>
      <w:r>
        <w:tab/>
      </w:r>
      <w:r>
        <w:fldChar w:fldCharType="begin"/>
      </w:r>
      <w:r>
        <w:instrText xml:space="preserve"> PAGEREF _Toc366768637 \h </w:instrText>
      </w:r>
      <w:r>
        <w:fldChar w:fldCharType="separate"/>
      </w:r>
      <w:r>
        <w:t>97</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11.10.4.31</w:t>
      </w:r>
      <w:r w:rsidRPr="00ED7AB1">
        <w:rPr>
          <w:rFonts w:asciiTheme="minorHAnsi" w:eastAsiaTheme="minorEastAsia" w:hAnsiTheme="minorHAnsi" w:cstheme="minorBidi"/>
          <w:sz w:val="22"/>
          <w:szCs w:val="22"/>
          <w:lang w:val="en-US" w:eastAsia="nl-NL"/>
        </w:rPr>
        <w:tab/>
      </w:r>
      <w:r w:rsidRPr="00770A5D">
        <w:rPr>
          <w:lang w:val="en-US"/>
        </w:rPr>
        <w:t>Too High</w:t>
      </w:r>
      <w:r>
        <w:tab/>
      </w:r>
      <w:r>
        <w:fldChar w:fldCharType="begin"/>
      </w:r>
      <w:r>
        <w:instrText xml:space="preserve"> PAGEREF _Toc366768638 \h </w:instrText>
      </w:r>
      <w:r>
        <w:fldChar w:fldCharType="separate"/>
      </w:r>
      <w:r>
        <w:t>97</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11.10.4.32</w:t>
      </w:r>
      <w:r w:rsidRPr="00ED7AB1">
        <w:rPr>
          <w:rFonts w:asciiTheme="minorHAnsi" w:eastAsiaTheme="minorEastAsia" w:hAnsiTheme="minorHAnsi" w:cstheme="minorBidi"/>
          <w:sz w:val="22"/>
          <w:szCs w:val="22"/>
          <w:lang w:val="en-US" w:eastAsia="nl-NL"/>
        </w:rPr>
        <w:tab/>
      </w:r>
      <w:r w:rsidRPr="00770A5D">
        <w:rPr>
          <w:lang w:val="en-US"/>
        </w:rPr>
        <w:t>Too High Level</w:t>
      </w:r>
      <w:r>
        <w:tab/>
      </w:r>
      <w:r>
        <w:fldChar w:fldCharType="begin"/>
      </w:r>
      <w:r>
        <w:instrText xml:space="preserve"> PAGEREF _Toc366768639 \h </w:instrText>
      </w:r>
      <w:r>
        <w:fldChar w:fldCharType="separate"/>
      </w:r>
      <w:r>
        <w:t>97</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11.10.4.33</w:t>
      </w:r>
      <w:r w:rsidRPr="00ED7AB1">
        <w:rPr>
          <w:rFonts w:asciiTheme="minorHAnsi" w:eastAsiaTheme="minorEastAsia" w:hAnsiTheme="minorHAnsi" w:cstheme="minorBidi"/>
          <w:sz w:val="22"/>
          <w:szCs w:val="22"/>
          <w:lang w:val="en-US" w:eastAsia="nl-NL"/>
        </w:rPr>
        <w:tab/>
      </w:r>
      <w:r w:rsidRPr="00770A5D">
        <w:rPr>
          <w:lang w:val="en-US"/>
        </w:rPr>
        <w:t>Too Low</w:t>
      </w:r>
      <w:r>
        <w:tab/>
      </w:r>
      <w:r>
        <w:fldChar w:fldCharType="begin"/>
      </w:r>
      <w:r>
        <w:instrText xml:space="preserve"> PAGEREF _Toc366768640 \h </w:instrText>
      </w:r>
      <w:r>
        <w:fldChar w:fldCharType="separate"/>
      </w:r>
      <w:r>
        <w:t>97</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11.10.4.34</w:t>
      </w:r>
      <w:r w:rsidRPr="00ED7AB1">
        <w:rPr>
          <w:rFonts w:asciiTheme="minorHAnsi" w:eastAsiaTheme="minorEastAsia" w:hAnsiTheme="minorHAnsi" w:cstheme="minorBidi"/>
          <w:sz w:val="22"/>
          <w:szCs w:val="22"/>
          <w:lang w:val="en-US" w:eastAsia="nl-NL"/>
        </w:rPr>
        <w:tab/>
      </w:r>
      <w:r w:rsidRPr="00770A5D">
        <w:rPr>
          <w:lang w:val="en-US"/>
        </w:rPr>
        <w:t>Too Low Level</w:t>
      </w:r>
      <w:r>
        <w:tab/>
      </w:r>
      <w:r>
        <w:fldChar w:fldCharType="begin"/>
      </w:r>
      <w:r>
        <w:instrText xml:space="preserve"> PAGEREF _Toc366768641 \h </w:instrText>
      </w:r>
      <w:r>
        <w:fldChar w:fldCharType="separate"/>
      </w:r>
      <w:r>
        <w:t>97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11.10.5</w:t>
      </w:r>
      <w:r w:rsidRPr="00ED7AB1">
        <w:rPr>
          <w:rFonts w:asciiTheme="minorHAnsi" w:eastAsiaTheme="minorEastAsia" w:hAnsiTheme="minorHAnsi" w:cstheme="minorBidi"/>
          <w:sz w:val="22"/>
          <w:szCs w:val="22"/>
          <w:lang w:val="en-US" w:eastAsia="nl-NL"/>
        </w:rPr>
        <w:tab/>
      </w:r>
      <w:r w:rsidRPr="00770A5D">
        <w:rPr>
          <w:lang w:val="en-US"/>
        </w:rPr>
        <w:t>Wago Device Manager</w:t>
      </w:r>
      <w:r>
        <w:tab/>
      </w:r>
      <w:r>
        <w:fldChar w:fldCharType="begin"/>
      </w:r>
      <w:r>
        <w:instrText xml:space="preserve"> PAGEREF _Toc366768642 \h </w:instrText>
      </w:r>
      <w:r>
        <w:fldChar w:fldCharType="separate"/>
      </w:r>
      <w:r>
        <w:t>97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11.10.6</w:t>
      </w:r>
      <w:r w:rsidRPr="00ED7AB1">
        <w:rPr>
          <w:rFonts w:asciiTheme="minorHAnsi" w:eastAsiaTheme="minorEastAsia" w:hAnsiTheme="minorHAnsi" w:cstheme="minorBidi"/>
          <w:sz w:val="22"/>
          <w:szCs w:val="22"/>
          <w:lang w:val="en-US" w:eastAsia="nl-NL"/>
        </w:rPr>
        <w:tab/>
      </w:r>
      <w:r w:rsidRPr="00770A5D">
        <w:rPr>
          <w:lang w:val="en-US"/>
        </w:rPr>
        <w:t>Wago calibration</w:t>
      </w:r>
      <w:r>
        <w:tab/>
      </w:r>
      <w:r>
        <w:fldChar w:fldCharType="begin"/>
      </w:r>
      <w:r>
        <w:instrText xml:space="preserve"> PAGEREF _Toc366768643 \h </w:instrText>
      </w:r>
      <w:r>
        <w:fldChar w:fldCharType="separate"/>
      </w:r>
      <w:r>
        <w:t>100</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11.11</w:t>
      </w:r>
      <w:r w:rsidRPr="00ED7AB1">
        <w:rPr>
          <w:rFonts w:asciiTheme="minorHAnsi" w:eastAsiaTheme="minorEastAsia" w:hAnsiTheme="minorHAnsi" w:cstheme="minorBidi"/>
          <w:sz w:val="22"/>
          <w:szCs w:val="22"/>
          <w:lang w:val="en-US" w:eastAsia="nl-NL"/>
        </w:rPr>
        <w:tab/>
      </w:r>
      <w:r w:rsidRPr="00770A5D">
        <w:rPr>
          <w:lang w:val="en-US"/>
        </w:rPr>
        <w:t>Network</w:t>
      </w:r>
      <w:r>
        <w:tab/>
      </w:r>
      <w:r>
        <w:fldChar w:fldCharType="begin"/>
      </w:r>
      <w:r>
        <w:instrText xml:space="preserve"> PAGEREF _Toc366768644 \h </w:instrText>
      </w:r>
      <w:r>
        <w:fldChar w:fldCharType="separate"/>
      </w:r>
      <w:r>
        <w:t>104</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rPr>
          <w:lang w:eastAsia="nl-NL"/>
        </w:rPr>
        <w:t>11.12</w:t>
      </w:r>
      <w:r w:rsidRPr="00ED7AB1">
        <w:rPr>
          <w:rFonts w:asciiTheme="minorHAnsi" w:eastAsiaTheme="minorEastAsia" w:hAnsiTheme="minorHAnsi" w:cstheme="minorBidi"/>
          <w:sz w:val="22"/>
          <w:szCs w:val="22"/>
          <w:lang w:val="en-US" w:eastAsia="nl-NL"/>
        </w:rPr>
        <w:tab/>
      </w:r>
      <w:r w:rsidRPr="00770A5D">
        <w:rPr>
          <w:lang w:val="en-US" w:eastAsia="nl-NL"/>
        </w:rPr>
        <w:t>System Layout</w:t>
      </w:r>
      <w:r>
        <w:tab/>
      </w:r>
      <w:r>
        <w:fldChar w:fldCharType="begin"/>
      </w:r>
      <w:r>
        <w:instrText xml:space="preserve"> PAGEREF _Toc366768645 \h </w:instrText>
      </w:r>
      <w:r>
        <w:fldChar w:fldCharType="separate"/>
      </w:r>
      <w:r>
        <w:t>104</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rPr>
          <w:lang w:eastAsia="nl-NL"/>
        </w:rPr>
        <w:t>11.13</w:t>
      </w:r>
      <w:r w:rsidRPr="00ED7AB1">
        <w:rPr>
          <w:rFonts w:asciiTheme="minorHAnsi" w:eastAsiaTheme="minorEastAsia" w:hAnsiTheme="minorHAnsi" w:cstheme="minorBidi"/>
          <w:sz w:val="22"/>
          <w:szCs w:val="22"/>
          <w:lang w:val="en-US" w:eastAsia="nl-NL"/>
        </w:rPr>
        <w:tab/>
      </w:r>
      <w:r w:rsidRPr="00770A5D">
        <w:rPr>
          <w:lang w:val="en-US" w:eastAsia="nl-NL"/>
        </w:rPr>
        <w:t>Soft PLC</w:t>
      </w:r>
      <w:r>
        <w:tab/>
      </w:r>
      <w:r>
        <w:fldChar w:fldCharType="begin"/>
      </w:r>
      <w:r>
        <w:instrText xml:space="preserve"> PAGEREF _Toc366768646 \h </w:instrText>
      </w:r>
      <w:r>
        <w:fldChar w:fldCharType="separate"/>
      </w:r>
      <w:r>
        <w:t>105</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eastAsia="nl-NL"/>
        </w:rPr>
        <w:t>11.13.1</w:t>
      </w:r>
      <w:r w:rsidRPr="00ED7AB1">
        <w:rPr>
          <w:rFonts w:asciiTheme="minorHAnsi" w:eastAsiaTheme="minorEastAsia" w:hAnsiTheme="minorHAnsi" w:cstheme="minorBidi"/>
          <w:sz w:val="22"/>
          <w:szCs w:val="22"/>
          <w:lang w:val="en-US" w:eastAsia="nl-NL"/>
        </w:rPr>
        <w:tab/>
      </w:r>
      <w:r w:rsidRPr="00770A5D">
        <w:rPr>
          <w:lang w:val="en-US" w:eastAsia="nl-NL"/>
        </w:rPr>
        <w:t>General</w:t>
      </w:r>
      <w:r>
        <w:tab/>
      </w:r>
      <w:r>
        <w:fldChar w:fldCharType="begin"/>
      </w:r>
      <w:r>
        <w:instrText xml:space="preserve"> PAGEREF _Toc366768647 \h </w:instrText>
      </w:r>
      <w:r>
        <w:fldChar w:fldCharType="separate"/>
      </w:r>
      <w:r>
        <w:t>105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eastAsia="nl-NL"/>
        </w:rPr>
        <w:t>11.13.1.1</w:t>
      </w:r>
      <w:r w:rsidRPr="00ED7AB1">
        <w:rPr>
          <w:rFonts w:asciiTheme="minorHAnsi" w:eastAsiaTheme="minorEastAsia" w:hAnsiTheme="minorHAnsi" w:cstheme="minorBidi"/>
          <w:sz w:val="22"/>
          <w:szCs w:val="22"/>
          <w:lang w:val="en-US" w:eastAsia="nl-NL"/>
        </w:rPr>
        <w:tab/>
      </w:r>
      <w:r w:rsidRPr="00770A5D">
        <w:rPr>
          <w:lang w:val="en-US" w:eastAsia="nl-NL"/>
        </w:rPr>
        <w:t>Basics</w:t>
      </w:r>
      <w:r>
        <w:tab/>
      </w:r>
      <w:r>
        <w:fldChar w:fldCharType="begin"/>
      </w:r>
      <w:r>
        <w:instrText xml:space="preserve"> PAGEREF _Toc366768648 \h </w:instrText>
      </w:r>
      <w:r>
        <w:fldChar w:fldCharType="separate"/>
      </w:r>
      <w:r>
        <w:t>105</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Pr>
          <w:lang w:eastAsia="nl-NL"/>
        </w:rPr>
        <w:t>11.13.2</w:t>
      </w:r>
      <w:r w:rsidRPr="00ED7AB1">
        <w:rPr>
          <w:rFonts w:asciiTheme="minorHAnsi" w:eastAsiaTheme="minorEastAsia" w:hAnsiTheme="minorHAnsi" w:cstheme="minorBidi"/>
          <w:sz w:val="22"/>
          <w:szCs w:val="22"/>
          <w:lang w:val="en-US" w:eastAsia="nl-NL"/>
        </w:rPr>
        <w:tab/>
      </w:r>
      <w:r>
        <w:rPr>
          <w:lang w:eastAsia="nl-NL"/>
        </w:rPr>
        <w:t>Simple example</w:t>
      </w:r>
      <w:r>
        <w:tab/>
      </w:r>
      <w:r>
        <w:fldChar w:fldCharType="begin"/>
      </w:r>
      <w:r>
        <w:instrText xml:space="preserve"> PAGEREF _Toc366768649 \h </w:instrText>
      </w:r>
      <w:r>
        <w:fldChar w:fldCharType="separate"/>
      </w:r>
      <w:r>
        <w:t>105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11.13.2.1</w:t>
      </w:r>
      <w:r w:rsidRPr="00ED7AB1">
        <w:rPr>
          <w:rFonts w:asciiTheme="minorHAnsi" w:eastAsiaTheme="minorEastAsia" w:hAnsiTheme="minorHAnsi" w:cstheme="minorBidi"/>
          <w:sz w:val="22"/>
          <w:szCs w:val="22"/>
          <w:lang w:val="en-US" w:eastAsia="nl-NL"/>
        </w:rPr>
        <w:tab/>
      </w:r>
      <w:r>
        <w:rPr>
          <w:lang w:eastAsia="nl-NL"/>
        </w:rPr>
        <w:t>Start</w:t>
      </w:r>
      <w:r>
        <w:tab/>
      </w:r>
      <w:r>
        <w:fldChar w:fldCharType="begin"/>
      </w:r>
      <w:r>
        <w:instrText xml:space="preserve"> PAGEREF _Toc366768650 \h </w:instrText>
      </w:r>
      <w:r>
        <w:fldChar w:fldCharType="separate"/>
      </w:r>
      <w:r>
        <w:t>105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eastAsia="nl-NL"/>
        </w:rPr>
        <w:t>11.13.2.2</w:t>
      </w:r>
      <w:r w:rsidRPr="00ED7AB1">
        <w:rPr>
          <w:rFonts w:asciiTheme="minorHAnsi" w:eastAsiaTheme="minorEastAsia" w:hAnsiTheme="minorHAnsi" w:cstheme="minorBidi"/>
          <w:sz w:val="22"/>
          <w:szCs w:val="22"/>
          <w:lang w:val="en-US" w:eastAsia="nl-NL"/>
        </w:rPr>
        <w:tab/>
      </w:r>
      <w:r w:rsidRPr="00770A5D">
        <w:rPr>
          <w:lang w:val="en-US" w:eastAsia="nl-NL"/>
        </w:rPr>
        <w:t>Control</w:t>
      </w:r>
      <w:r>
        <w:tab/>
      </w:r>
      <w:r>
        <w:fldChar w:fldCharType="begin"/>
      </w:r>
      <w:r>
        <w:instrText xml:space="preserve"> PAGEREF _Toc366768651 \h </w:instrText>
      </w:r>
      <w:r>
        <w:fldChar w:fldCharType="separate"/>
      </w:r>
      <w:r>
        <w:t>109</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rPr>
          <w:lang w:eastAsia="nl-NL"/>
        </w:rPr>
        <w:t>11.14</w:t>
      </w:r>
      <w:r w:rsidRPr="00ED7AB1">
        <w:rPr>
          <w:rFonts w:asciiTheme="minorHAnsi" w:eastAsiaTheme="minorEastAsia" w:hAnsiTheme="minorHAnsi" w:cstheme="minorBidi"/>
          <w:sz w:val="22"/>
          <w:szCs w:val="22"/>
          <w:lang w:val="en-US" w:eastAsia="nl-NL"/>
        </w:rPr>
        <w:tab/>
      </w:r>
      <w:r w:rsidRPr="00770A5D">
        <w:rPr>
          <w:lang w:val="en-US" w:eastAsia="nl-NL"/>
        </w:rPr>
        <w:t>Tank Tables</w:t>
      </w:r>
      <w:r>
        <w:tab/>
      </w:r>
      <w:r>
        <w:fldChar w:fldCharType="begin"/>
      </w:r>
      <w:r>
        <w:instrText xml:space="preserve"> PAGEREF _Toc366768652 \h </w:instrText>
      </w:r>
      <w:r>
        <w:fldChar w:fldCharType="separate"/>
      </w:r>
      <w:r>
        <w:t>109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eastAsia="nl-NL"/>
        </w:rPr>
        <w:t>11.14.1</w:t>
      </w:r>
      <w:r w:rsidRPr="00ED7AB1">
        <w:rPr>
          <w:rFonts w:asciiTheme="minorHAnsi" w:eastAsiaTheme="minorEastAsia" w:hAnsiTheme="minorHAnsi" w:cstheme="minorBidi"/>
          <w:sz w:val="22"/>
          <w:szCs w:val="22"/>
          <w:lang w:val="en-US" w:eastAsia="nl-NL"/>
        </w:rPr>
        <w:tab/>
      </w:r>
      <w:r w:rsidRPr="00770A5D">
        <w:rPr>
          <w:lang w:val="en-US" w:eastAsia="nl-NL"/>
        </w:rPr>
        <w:t>General,</w:t>
      </w:r>
      <w:r>
        <w:tab/>
      </w:r>
      <w:r>
        <w:fldChar w:fldCharType="begin"/>
      </w:r>
      <w:r>
        <w:instrText xml:space="preserve"> PAGEREF _Toc366768653 \h </w:instrText>
      </w:r>
      <w:r>
        <w:fldChar w:fldCharType="separate"/>
      </w:r>
      <w:r>
        <w:t>109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eastAsia="nl-NL"/>
        </w:rPr>
        <w:t>11.14.2</w:t>
      </w:r>
      <w:r w:rsidRPr="00ED7AB1">
        <w:rPr>
          <w:rFonts w:asciiTheme="minorHAnsi" w:eastAsiaTheme="minorEastAsia" w:hAnsiTheme="minorHAnsi" w:cstheme="minorBidi"/>
          <w:sz w:val="22"/>
          <w:szCs w:val="22"/>
          <w:lang w:val="en-US" w:eastAsia="nl-NL"/>
        </w:rPr>
        <w:tab/>
      </w:r>
      <w:r w:rsidRPr="00770A5D">
        <w:rPr>
          <w:lang w:val="en-US" w:eastAsia="nl-NL"/>
        </w:rPr>
        <w:t>types of sensors</w:t>
      </w:r>
      <w:r>
        <w:tab/>
      </w:r>
      <w:r>
        <w:fldChar w:fldCharType="begin"/>
      </w:r>
      <w:r>
        <w:instrText xml:space="preserve"> PAGEREF _Toc366768654 \h </w:instrText>
      </w:r>
      <w:r>
        <w:fldChar w:fldCharType="separate"/>
      </w:r>
      <w:r>
        <w:t>109</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eastAsia="nl-NL"/>
        </w:rPr>
        <w:t>11.14.2.1</w:t>
      </w:r>
      <w:r w:rsidRPr="00ED7AB1">
        <w:rPr>
          <w:rFonts w:asciiTheme="minorHAnsi" w:eastAsiaTheme="minorEastAsia" w:hAnsiTheme="minorHAnsi" w:cstheme="minorBidi"/>
          <w:sz w:val="22"/>
          <w:szCs w:val="22"/>
          <w:lang w:val="en-US" w:eastAsia="nl-NL"/>
        </w:rPr>
        <w:tab/>
      </w:r>
      <w:r w:rsidRPr="00770A5D">
        <w:rPr>
          <w:lang w:val="en-US" w:eastAsia="nl-NL"/>
        </w:rPr>
        <w:t>Floating sensor</w:t>
      </w:r>
      <w:r>
        <w:tab/>
      </w:r>
      <w:r>
        <w:fldChar w:fldCharType="begin"/>
      </w:r>
      <w:r>
        <w:instrText xml:space="preserve"> PAGEREF _Toc366768655 \h </w:instrText>
      </w:r>
      <w:r>
        <w:fldChar w:fldCharType="separate"/>
      </w:r>
      <w:r>
        <w:t>109</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eastAsia="nl-NL"/>
        </w:rPr>
        <w:t>11.14.2.2</w:t>
      </w:r>
      <w:r w:rsidRPr="00ED7AB1">
        <w:rPr>
          <w:rFonts w:asciiTheme="minorHAnsi" w:eastAsiaTheme="minorEastAsia" w:hAnsiTheme="minorHAnsi" w:cstheme="minorBidi"/>
          <w:sz w:val="22"/>
          <w:szCs w:val="22"/>
          <w:lang w:val="en-US" w:eastAsia="nl-NL"/>
        </w:rPr>
        <w:tab/>
      </w:r>
      <w:r w:rsidRPr="00770A5D">
        <w:rPr>
          <w:lang w:val="en-US" w:eastAsia="nl-NL"/>
        </w:rPr>
        <w:t>Capacitive sensor</w:t>
      </w:r>
      <w:r>
        <w:tab/>
      </w:r>
      <w:r>
        <w:fldChar w:fldCharType="begin"/>
      </w:r>
      <w:r>
        <w:instrText xml:space="preserve"> PAGEREF _Toc366768656 \h </w:instrText>
      </w:r>
      <w:r>
        <w:fldChar w:fldCharType="separate"/>
      </w:r>
      <w:r>
        <w:t>109</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eastAsia="nl-NL"/>
        </w:rPr>
        <w:t>11.14.2.3</w:t>
      </w:r>
      <w:r w:rsidRPr="00ED7AB1">
        <w:rPr>
          <w:rFonts w:asciiTheme="minorHAnsi" w:eastAsiaTheme="minorEastAsia" w:hAnsiTheme="minorHAnsi" w:cstheme="minorBidi"/>
          <w:sz w:val="22"/>
          <w:szCs w:val="22"/>
          <w:lang w:val="en-US" w:eastAsia="nl-NL"/>
        </w:rPr>
        <w:tab/>
      </w:r>
      <w:r w:rsidRPr="00770A5D">
        <w:rPr>
          <w:lang w:val="en-IN"/>
        </w:rPr>
        <w:t>Pressure sensor</w:t>
      </w:r>
      <w:r>
        <w:tab/>
      </w:r>
      <w:r>
        <w:fldChar w:fldCharType="begin"/>
      </w:r>
      <w:r>
        <w:instrText xml:space="preserve"> PAGEREF _Toc366768657 \h </w:instrText>
      </w:r>
      <w:r>
        <w:fldChar w:fldCharType="separate"/>
      </w:r>
      <w:r>
        <w:t>109</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Pr>
          <w:lang w:eastAsia="nl-NL"/>
        </w:rPr>
        <w:t>11.14.3</w:t>
      </w:r>
      <w:r>
        <w:tab/>
      </w:r>
      <w:r>
        <w:fldChar w:fldCharType="begin"/>
      </w:r>
      <w:r>
        <w:instrText xml:space="preserve"> PAGEREF _Toc366768658 \h </w:instrText>
      </w:r>
      <w:r>
        <w:fldChar w:fldCharType="separate"/>
      </w:r>
      <w:r>
        <w:t>111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Pr>
          <w:lang w:eastAsia="nl-NL"/>
        </w:rPr>
        <w:t>11.14.4</w:t>
      </w:r>
      <w:r w:rsidRPr="00ED7AB1">
        <w:rPr>
          <w:rFonts w:asciiTheme="minorHAnsi" w:eastAsiaTheme="minorEastAsia" w:hAnsiTheme="minorHAnsi" w:cstheme="minorBidi"/>
          <w:sz w:val="22"/>
          <w:szCs w:val="22"/>
          <w:lang w:val="en-US" w:eastAsia="nl-NL"/>
        </w:rPr>
        <w:tab/>
      </w:r>
      <w:r>
        <w:rPr>
          <w:lang w:eastAsia="nl-NL"/>
        </w:rPr>
        <w:t>Inserting sounding tables</w:t>
      </w:r>
      <w:r>
        <w:tab/>
      </w:r>
      <w:r>
        <w:fldChar w:fldCharType="begin"/>
      </w:r>
      <w:r>
        <w:instrText xml:space="preserve"> PAGEREF _Toc366768659 \h </w:instrText>
      </w:r>
      <w:r>
        <w:fldChar w:fldCharType="separate"/>
      </w:r>
      <w:r>
        <w:t>111</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11.14.4.1</w:t>
      </w:r>
      <w:r w:rsidRPr="00ED7AB1">
        <w:rPr>
          <w:rFonts w:asciiTheme="minorHAnsi" w:eastAsiaTheme="minorEastAsia" w:hAnsiTheme="minorHAnsi" w:cstheme="minorBidi"/>
          <w:sz w:val="22"/>
          <w:szCs w:val="22"/>
          <w:lang w:val="en-US" w:eastAsia="nl-NL"/>
        </w:rPr>
        <w:tab/>
      </w:r>
      <w:r>
        <w:rPr>
          <w:lang w:eastAsia="nl-NL"/>
        </w:rPr>
        <w:t>Tank Group</w:t>
      </w:r>
      <w:r>
        <w:tab/>
      </w:r>
      <w:r>
        <w:fldChar w:fldCharType="begin"/>
      </w:r>
      <w:r>
        <w:instrText xml:space="preserve"> PAGEREF _Toc366768660 \h </w:instrText>
      </w:r>
      <w:r>
        <w:fldChar w:fldCharType="separate"/>
      </w:r>
      <w:r>
        <w:t>112</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11.14.4.2</w:t>
      </w:r>
      <w:r w:rsidRPr="00ED7AB1">
        <w:rPr>
          <w:rFonts w:asciiTheme="minorHAnsi" w:eastAsiaTheme="minorEastAsia" w:hAnsiTheme="minorHAnsi" w:cstheme="minorBidi"/>
          <w:sz w:val="22"/>
          <w:szCs w:val="22"/>
          <w:lang w:val="en-US" w:eastAsia="nl-NL"/>
        </w:rPr>
        <w:tab/>
      </w:r>
      <w:r>
        <w:rPr>
          <w:lang w:eastAsia="nl-NL"/>
        </w:rPr>
        <w:t>Excel import</w:t>
      </w:r>
      <w:r>
        <w:tab/>
      </w:r>
      <w:r>
        <w:fldChar w:fldCharType="begin"/>
      </w:r>
      <w:r>
        <w:instrText xml:space="preserve"> PAGEREF _Toc366768661 \h </w:instrText>
      </w:r>
      <w:r>
        <w:fldChar w:fldCharType="separate"/>
      </w:r>
      <w:r>
        <w:t>112</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11.14.4.3</w:t>
      </w:r>
      <w:r w:rsidRPr="00ED7AB1">
        <w:rPr>
          <w:rFonts w:asciiTheme="minorHAnsi" w:eastAsiaTheme="minorEastAsia" w:hAnsiTheme="minorHAnsi" w:cstheme="minorBidi"/>
          <w:sz w:val="22"/>
          <w:szCs w:val="22"/>
          <w:lang w:val="en-US" w:eastAsia="nl-NL"/>
        </w:rPr>
        <w:tab/>
      </w:r>
      <w:r>
        <w:rPr>
          <w:lang w:eastAsia="nl-NL"/>
        </w:rPr>
        <w:t>Import from excel</w:t>
      </w:r>
      <w:r>
        <w:tab/>
      </w:r>
      <w:r>
        <w:fldChar w:fldCharType="begin"/>
      </w:r>
      <w:r>
        <w:instrText xml:space="preserve"> PAGEREF _Toc366768662 \h </w:instrText>
      </w:r>
      <w:r>
        <w:fldChar w:fldCharType="separate"/>
      </w:r>
      <w:r>
        <w:t>115</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Pr>
          <w:lang w:eastAsia="nl-NL"/>
        </w:rPr>
        <w:t>11.14.5</w:t>
      </w:r>
      <w:r w:rsidRPr="00ED7AB1">
        <w:rPr>
          <w:rFonts w:asciiTheme="minorHAnsi" w:eastAsiaTheme="minorEastAsia" w:hAnsiTheme="minorHAnsi" w:cstheme="minorBidi"/>
          <w:sz w:val="22"/>
          <w:szCs w:val="22"/>
          <w:lang w:val="en-US" w:eastAsia="nl-NL"/>
        </w:rPr>
        <w:tab/>
      </w:r>
      <w:r>
        <w:rPr>
          <w:lang w:eastAsia="nl-NL"/>
        </w:rPr>
        <w:t>Trim and List</w:t>
      </w:r>
      <w:r>
        <w:tab/>
      </w:r>
      <w:r>
        <w:fldChar w:fldCharType="begin"/>
      </w:r>
      <w:r>
        <w:instrText xml:space="preserve"> PAGEREF _Toc366768663 \h </w:instrText>
      </w:r>
      <w:r>
        <w:fldChar w:fldCharType="separate"/>
      </w:r>
      <w:r>
        <w:t>116</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11.14.5.1</w:t>
      </w:r>
      <w:r w:rsidRPr="00ED7AB1">
        <w:rPr>
          <w:rFonts w:asciiTheme="minorHAnsi" w:eastAsiaTheme="minorEastAsia" w:hAnsiTheme="minorHAnsi" w:cstheme="minorBidi"/>
          <w:sz w:val="22"/>
          <w:szCs w:val="22"/>
          <w:lang w:val="en-US" w:eastAsia="nl-NL"/>
        </w:rPr>
        <w:tab/>
      </w:r>
      <w:r>
        <w:rPr>
          <w:lang w:eastAsia="nl-NL"/>
        </w:rPr>
        <w:t>Roll and Pitch in the Tank Table</w:t>
      </w:r>
      <w:r>
        <w:tab/>
      </w:r>
      <w:r>
        <w:fldChar w:fldCharType="begin"/>
      </w:r>
      <w:r>
        <w:instrText xml:space="preserve"> PAGEREF _Toc366768664 \h </w:instrText>
      </w:r>
      <w:r>
        <w:fldChar w:fldCharType="separate"/>
      </w:r>
      <w:r>
        <w:t>117</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Pr>
          <w:lang w:eastAsia="nl-NL"/>
        </w:rPr>
        <w:t>11.14.5.2</w:t>
      </w:r>
      <w:r w:rsidRPr="00ED7AB1">
        <w:rPr>
          <w:rFonts w:asciiTheme="minorHAnsi" w:eastAsiaTheme="minorEastAsia" w:hAnsiTheme="minorHAnsi" w:cstheme="minorBidi"/>
          <w:sz w:val="22"/>
          <w:szCs w:val="22"/>
          <w:lang w:val="en-US" w:eastAsia="nl-NL"/>
        </w:rPr>
        <w:tab/>
      </w:r>
      <w:r>
        <w:rPr>
          <w:lang w:eastAsia="nl-NL"/>
        </w:rPr>
        <w:t>Trim and list in Excel</w:t>
      </w:r>
      <w:r>
        <w:tab/>
      </w:r>
      <w:r>
        <w:fldChar w:fldCharType="begin"/>
      </w:r>
      <w:r>
        <w:instrText xml:space="preserve"> PAGEREF _Toc366768665 \h </w:instrText>
      </w:r>
      <w:r>
        <w:fldChar w:fldCharType="separate"/>
      </w:r>
      <w:r>
        <w:t>119</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rPr>
          <w:lang w:eastAsia="nl-NL"/>
        </w:rPr>
        <w:t>11.15</w:t>
      </w:r>
      <w:r w:rsidRPr="00ED7AB1">
        <w:rPr>
          <w:rFonts w:asciiTheme="minorHAnsi" w:eastAsiaTheme="minorEastAsia" w:hAnsiTheme="minorHAnsi" w:cstheme="minorBidi"/>
          <w:sz w:val="22"/>
          <w:szCs w:val="22"/>
          <w:lang w:val="en-US" w:eastAsia="nl-NL"/>
        </w:rPr>
        <w:tab/>
      </w:r>
      <w:r w:rsidRPr="00770A5D">
        <w:rPr>
          <w:lang w:val="en-US" w:eastAsia="nl-NL"/>
        </w:rPr>
        <w:t>WatchIO</w:t>
      </w:r>
      <w:r>
        <w:tab/>
      </w:r>
      <w:r>
        <w:fldChar w:fldCharType="begin"/>
      </w:r>
      <w:r>
        <w:instrText xml:space="preserve"> PAGEREF _Toc366768666 \h </w:instrText>
      </w:r>
      <w:r>
        <w:fldChar w:fldCharType="separate"/>
      </w:r>
      <w:r>
        <w:t>121</w:t>
      </w:r>
      <w:r>
        <w:fldChar w:fldCharType="end"/>
      </w:r>
    </w:p>
    <w:p w:rsidR="00ED7AB1" w:rsidRPr="00ED7AB1" w:rsidRDefault="00ED7AB1">
      <w:pPr>
        <w:pStyle w:val="Inhopg2"/>
        <w:tabs>
          <w:tab w:val="left" w:pos="1440"/>
        </w:tabs>
        <w:rPr>
          <w:rFonts w:asciiTheme="minorHAnsi" w:eastAsiaTheme="minorEastAsia" w:hAnsiTheme="minorHAnsi" w:cstheme="minorBidi"/>
          <w:sz w:val="22"/>
          <w:szCs w:val="22"/>
          <w:lang w:val="en-US" w:eastAsia="nl-NL"/>
        </w:rPr>
      </w:pPr>
      <w:r>
        <w:t>11.16</w:t>
      </w:r>
      <w:r w:rsidRPr="00ED7AB1">
        <w:rPr>
          <w:rFonts w:asciiTheme="minorHAnsi" w:eastAsiaTheme="minorEastAsia" w:hAnsiTheme="minorHAnsi" w:cstheme="minorBidi"/>
          <w:sz w:val="22"/>
          <w:szCs w:val="22"/>
          <w:lang w:val="en-US" w:eastAsia="nl-NL"/>
        </w:rPr>
        <w:tab/>
      </w:r>
      <w:r w:rsidRPr="00770A5D">
        <w:rPr>
          <w:lang w:val="en-US"/>
        </w:rPr>
        <w:t>Logbook</w:t>
      </w:r>
      <w:r>
        <w:tab/>
      </w:r>
      <w:r>
        <w:fldChar w:fldCharType="begin"/>
      </w:r>
      <w:r>
        <w:instrText xml:space="preserve"> PAGEREF _Toc366768667 \h </w:instrText>
      </w:r>
      <w:r>
        <w:fldChar w:fldCharType="separate"/>
      </w:r>
      <w:r>
        <w:t>121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11.16.1</w:t>
      </w:r>
      <w:r w:rsidRPr="00ED7AB1">
        <w:rPr>
          <w:rFonts w:asciiTheme="minorHAnsi" w:eastAsiaTheme="minorEastAsia" w:hAnsiTheme="minorHAnsi" w:cstheme="minorBidi"/>
          <w:sz w:val="22"/>
          <w:szCs w:val="22"/>
          <w:lang w:val="en-US" w:eastAsia="nl-NL"/>
        </w:rPr>
        <w:tab/>
      </w:r>
      <w:r w:rsidRPr="00770A5D">
        <w:rPr>
          <w:lang w:val="en-US"/>
        </w:rPr>
        <w:t>General</w:t>
      </w:r>
      <w:r>
        <w:tab/>
      </w:r>
      <w:r>
        <w:fldChar w:fldCharType="begin"/>
      </w:r>
      <w:r>
        <w:instrText xml:space="preserve"> PAGEREF _Toc366768668 \h </w:instrText>
      </w:r>
      <w:r>
        <w:fldChar w:fldCharType="separate"/>
      </w:r>
      <w:r>
        <w:t>121</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t>11.16.1.1</w:t>
      </w:r>
      <w:r w:rsidRPr="00ED7AB1">
        <w:rPr>
          <w:rFonts w:asciiTheme="minorHAnsi" w:eastAsiaTheme="minorEastAsia" w:hAnsiTheme="minorHAnsi" w:cstheme="minorBidi"/>
          <w:sz w:val="22"/>
          <w:szCs w:val="22"/>
          <w:lang w:val="en-US" w:eastAsia="nl-NL"/>
        </w:rPr>
        <w:tab/>
      </w:r>
      <w:r>
        <w:t>Logbook colours</w:t>
      </w:r>
      <w:r>
        <w:tab/>
      </w:r>
      <w:r>
        <w:fldChar w:fldCharType="begin"/>
      </w:r>
      <w:r>
        <w:instrText xml:space="preserve"> PAGEREF _Toc366768669 \h </w:instrText>
      </w:r>
      <w:r>
        <w:fldChar w:fldCharType="separate"/>
      </w:r>
      <w:r>
        <w:t>121</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11.16.2</w:t>
      </w:r>
      <w:r w:rsidRPr="00ED7AB1">
        <w:rPr>
          <w:rFonts w:asciiTheme="minorHAnsi" w:eastAsiaTheme="minorEastAsia" w:hAnsiTheme="minorHAnsi" w:cstheme="minorBidi"/>
          <w:sz w:val="22"/>
          <w:szCs w:val="22"/>
          <w:lang w:val="en-US" w:eastAsia="nl-NL"/>
        </w:rPr>
        <w:tab/>
      </w:r>
      <w:r w:rsidRPr="00770A5D">
        <w:rPr>
          <w:lang w:val="en-US"/>
        </w:rPr>
        <w:t>Logbook functionalities</w:t>
      </w:r>
      <w:r>
        <w:tab/>
      </w:r>
      <w:r>
        <w:fldChar w:fldCharType="begin"/>
      </w:r>
      <w:r>
        <w:instrText xml:space="preserve"> PAGEREF _Toc366768670 \h </w:instrText>
      </w:r>
      <w:r>
        <w:fldChar w:fldCharType="separate"/>
      </w:r>
      <w:r>
        <w:t>122</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11.16.3</w:t>
      </w:r>
      <w:r w:rsidRPr="00ED7AB1">
        <w:rPr>
          <w:rFonts w:asciiTheme="minorHAnsi" w:eastAsiaTheme="minorEastAsia" w:hAnsiTheme="minorHAnsi" w:cstheme="minorBidi"/>
          <w:sz w:val="22"/>
          <w:szCs w:val="22"/>
          <w:lang w:val="en-US" w:eastAsia="nl-NL"/>
        </w:rPr>
        <w:tab/>
      </w:r>
      <w:r>
        <w:t>Buttons</w:t>
      </w:r>
      <w:r>
        <w:tab/>
      </w:r>
      <w:r>
        <w:fldChar w:fldCharType="begin"/>
      </w:r>
      <w:r>
        <w:instrText xml:space="preserve"> PAGEREF _Toc366768671 \h </w:instrText>
      </w:r>
      <w:r>
        <w:fldChar w:fldCharType="separate"/>
      </w:r>
      <w:r>
        <w:t>123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t>11.16.3.1</w:t>
      </w:r>
      <w:r w:rsidRPr="00ED7AB1">
        <w:rPr>
          <w:rFonts w:asciiTheme="minorHAnsi" w:eastAsiaTheme="minorEastAsia" w:hAnsiTheme="minorHAnsi" w:cstheme="minorBidi"/>
          <w:sz w:val="22"/>
          <w:szCs w:val="22"/>
          <w:lang w:val="en-US" w:eastAsia="nl-NL"/>
        </w:rPr>
        <w:tab/>
      </w:r>
      <w:r>
        <w:t>Scroll buttons</w:t>
      </w:r>
      <w:r>
        <w:tab/>
      </w:r>
      <w:r>
        <w:fldChar w:fldCharType="begin"/>
      </w:r>
      <w:r>
        <w:instrText xml:space="preserve"> PAGEREF _Toc366768672 \h </w:instrText>
      </w:r>
      <w:r>
        <w:fldChar w:fldCharType="separate"/>
      </w:r>
      <w:r>
        <w:t>123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11.16.3.2</w:t>
      </w:r>
      <w:r w:rsidRPr="00ED7AB1">
        <w:rPr>
          <w:rFonts w:asciiTheme="minorHAnsi" w:eastAsiaTheme="minorEastAsia" w:hAnsiTheme="minorHAnsi" w:cstheme="minorBidi"/>
          <w:sz w:val="22"/>
          <w:szCs w:val="22"/>
          <w:lang w:val="en-US" w:eastAsia="nl-NL"/>
        </w:rPr>
        <w:tab/>
      </w:r>
      <w:r w:rsidRPr="00770A5D">
        <w:rPr>
          <w:lang w:val="en-US"/>
        </w:rPr>
        <w:t>Time period button</w:t>
      </w:r>
      <w:r>
        <w:tab/>
      </w:r>
      <w:r>
        <w:fldChar w:fldCharType="begin"/>
      </w:r>
      <w:r>
        <w:instrText xml:space="preserve"> PAGEREF _Toc366768673 \h </w:instrText>
      </w:r>
      <w:r>
        <w:fldChar w:fldCharType="separate"/>
      </w:r>
      <w:r>
        <w:t>123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rsidRPr="00770A5D">
        <w:rPr>
          <w:lang w:val="en-US"/>
        </w:rPr>
        <w:t>11.16.3.3</w:t>
      </w:r>
      <w:r w:rsidRPr="00ED7AB1">
        <w:rPr>
          <w:rFonts w:asciiTheme="minorHAnsi" w:eastAsiaTheme="minorEastAsia" w:hAnsiTheme="minorHAnsi" w:cstheme="minorBidi"/>
          <w:sz w:val="22"/>
          <w:szCs w:val="22"/>
          <w:lang w:val="en-US" w:eastAsia="nl-NL"/>
        </w:rPr>
        <w:tab/>
      </w:r>
      <w:r w:rsidRPr="00770A5D">
        <w:rPr>
          <w:lang w:val="en-US"/>
        </w:rPr>
        <w:t>Alarms from all stations button</w:t>
      </w:r>
      <w:r>
        <w:tab/>
      </w:r>
      <w:r>
        <w:fldChar w:fldCharType="begin"/>
      </w:r>
      <w:r>
        <w:instrText xml:space="preserve"> PAGEREF _Toc366768674 \h </w:instrText>
      </w:r>
      <w:r>
        <w:fldChar w:fldCharType="separate"/>
      </w:r>
      <w:r>
        <w:t>123</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t>11.16.3.4</w:t>
      </w:r>
      <w:r w:rsidRPr="00ED7AB1">
        <w:rPr>
          <w:rFonts w:asciiTheme="minorHAnsi" w:eastAsiaTheme="minorEastAsia" w:hAnsiTheme="minorHAnsi" w:cstheme="minorBidi"/>
          <w:sz w:val="22"/>
          <w:szCs w:val="22"/>
          <w:lang w:val="en-US" w:eastAsia="nl-NL"/>
        </w:rPr>
        <w:tab/>
      </w:r>
      <w:r>
        <w:t>Alarm button</w:t>
      </w:r>
      <w:r>
        <w:tab/>
      </w:r>
      <w:r>
        <w:fldChar w:fldCharType="begin"/>
      </w:r>
      <w:r>
        <w:instrText xml:space="preserve"> PAGEREF _Toc366768675 \h </w:instrText>
      </w:r>
      <w:r>
        <w:fldChar w:fldCharType="separate"/>
      </w:r>
      <w:r>
        <w:t>124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t>11.16.3.5</w:t>
      </w:r>
      <w:r w:rsidRPr="00ED7AB1">
        <w:rPr>
          <w:rFonts w:asciiTheme="minorHAnsi" w:eastAsiaTheme="minorEastAsia" w:hAnsiTheme="minorHAnsi" w:cstheme="minorBidi"/>
          <w:sz w:val="22"/>
          <w:szCs w:val="22"/>
          <w:lang w:val="en-US" w:eastAsia="nl-NL"/>
        </w:rPr>
        <w:tab/>
      </w:r>
      <w:r>
        <w:t>Switching button</w:t>
      </w:r>
      <w:r>
        <w:tab/>
      </w:r>
      <w:r>
        <w:fldChar w:fldCharType="begin"/>
      </w:r>
      <w:r>
        <w:instrText xml:space="preserve"> PAGEREF _Toc366768676 \h </w:instrText>
      </w:r>
      <w:r>
        <w:fldChar w:fldCharType="separate"/>
      </w:r>
      <w:r>
        <w:t>124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t>11.16.3.6</w:t>
      </w:r>
      <w:r w:rsidRPr="00ED7AB1">
        <w:rPr>
          <w:rFonts w:asciiTheme="minorHAnsi" w:eastAsiaTheme="minorEastAsia" w:hAnsiTheme="minorHAnsi" w:cstheme="minorBidi"/>
          <w:sz w:val="22"/>
          <w:szCs w:val="22"/>
          <w:lang w:val="en-US" w:eastAsia="nl-NL"/>
        </w:rPr>
        <w:tab/>
      </w:r>
      <w:r>
        <w:t>Network button</w:t>
      </w:r>
      <w:r>
        <w:tab/>
      </w:r>
      <w:r>
        <w:fldChar w:fldCharType="begin"/>
      </w:r>
      <w:r>
        <w:instrText xml:space="preserve"> PAGEREF _Toc366768677 \h </w:instrText>
      </w:r>
      <w:r>
        <w:fldChar w:fldCharType="separate"/>
      </w:r>
      <w:r>
        <w:t>124</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t>11.16.3.7</w:t>
      </w:r>
      <w:r w:rsidRPr="00ED7AB1">
        <w:rPr>
          <w:rFonts w:asciiTheme="minorHAnsi" w:eastAsiaTheme="minorEastAsia" w:hAnsiTheme="minorHAnsi" w:cstheme="minorBidi"/>
          <w:sz w:val="22"/>
          <w:szCs w:val="22"/>
          <w:lang w:val="en-US" w:eastAsia="nl-NL"/>
        </w:rPr>
        <w:tab/>
      </w:r>
      <w:r>
        <w:t>Serial communication button</w:t>
      </w:r>
      <w:r>
        <w:tab/>
      </w:r>
      <w:r>
        <w:fldChar w:fldCharType="begin"/>
      </w:r>
      <w:r>
        <w:instrText xml:space="preserve"> PAGEREF _Toc366768678 \h </w:instrText>
      </w:r>
      <w:r>
        <w:fldChar w:fldCharType="separate"/>
      </w:r>
      <w:r>
        <w:t>125</w:t>
      </w:r>
      <w:r>
        <w:fldChar w:fldCharType="end"/>
      </w:r>
    </w:p>
    <w:p w:rsidR="00ED7AB1" w:rsidRPr="00ED7AB1" w:rsidRDefault="00ED7AB1">
      <w:pPr>
        <w:pStyle w:val="Inhopg4"/>
        <w:tabs>
          <w:tab w:val="left" w:pos="2268"/>
        </w:tabs>
        <w:rPr>
          <w:rFonts w:asciiTheme="minorHAnsi" w:eastAsiaTheme="minorEastAsia" w:hAnsiTheme="minorHAnsi" w:cstheme="minorBidi"/>
          <w:sz w:val="22"/>
          <w:szCs w:val="22"/>
          <w:lang w:val="en-US" w:eastAsia="nl-NL"/>
        </w:rPr>
      </w:pPr>
      <w:r>
        <w:lastRenderedPageBreak/>
        <w:t>11.16.3.8</w:t>
      </w:r>
      <w:r w:rsidRPr="00ED7AB1">
        <w:rPr>
          <w:rFonts w:asciiTheme="minorHAnsi" w:eastAsiaTheme="minorEastAsia" w:hAnsiTheme="minorHAnsi" w:cstheme="minorBidi"/>
          <w:sz w:val="22"/>
          <w:szCs w:val="22"/>
          <w:lang w:val="en-US" w:eastAsia="nl-NL"/>
        </w:rPr>
        <w:tab/>
      </w:r>
      <w:r>
        <w:t>System button</w:t>
      </w:r>
      <w:r>
        <w:tab/>
      </w:r>
      <w:r>
        <w:fldChar w:fldCharType="begin"/>
      </w:r>
      <w:r>
        <w:instrText xml:space="preserve"> PAGEREF _Toc366768679 \h </w:instrText>
      </w:r>
      <w:r>
        <w:fldChar w:fldCharType="separate"/>
      </w:r>
      <w:r>
        <w:t>125</w:t>
      </w:r>
      <w:r>
        <w:fldChar w:fldCharType="end"/>
      </w:r>
    </w:p>
    <w:p w:rsidR="00ED7AB1" w:rsidRPr="00ED7AB1" w:rsidRDefault="00ED7AB1">
      <w:pPr>
        <w:pStyle w:val="Inhopg1"/>
        <w:rPr>
          <w:rFonts w:asciiTheme="minorHAnsi" w:eastAsiaTheme="minorEastAsia" w:hAnsiTheme="minorHAnsi" w:cstheme="minorBidi"/>
          <w:b w:val="0"/>
          <w:szCs w:val="22"/>
          <w:lang w:val="en-US" w:eastAsia="nl-NL"/>
        </w:rPr>
      </w:pPr>
      <w:r w:rsidRPr="00770A5D">
        <w:rPr>
          <w:lang w:val="en-US"/>
        </w:rPr>
        <w:t>12.</w:t>
      </w:r>
      <w:r w:rsidRPr="00ED7AB1">
        <w:rPr>
          <w:rFonts w:asciiTheme="minorHAnsi" w:eastAsiaTheme="minorEastAsia" w:hAnsiTheme="minorHAnsi" w:cstheme="minorBidi"/>
          <w:b w:val="0"/>
          <w:szCs w:val="22"/>
          <w:lang w:val="en-US" w:eastAsia="nl-NL"/>
        </w:rPr>
        <w:tab/>
      </w:r>
      <w:r w:rsidRPr="00770A5D">
        <w:rPr>
          <w:lang w:val="en-US"/>
        </w:rPr>
        <w:t>Performance</w:t>
      </w:r>
      <w:r>
        <w:tab/>
      </w:r>
      <w:r>
        <w:fldChar w:fldCharType="begin"/>
      </w:r>
      <w:r>
        <w:instrText xml:space="preserve"> PAGEREF _Toc366768680 \h </w:instrText>
      </w:r>
      <w:r>
        <w:fldChar w:fldCharType="separate"/>
      </w:r>
      <w:r>
        <w:t>126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12.1.1</w:t>
      </w:r>
      <w:r w:rsidRPr="00ED7AB1">
        <w:rPr>
          <w:rFonts w:asciiTheme="minorHAnsi" w:eastAsiaTheme="minorEastAsia" w:hAnsiTheme="minorHAnsi" w:cstheme="minorBidi"/>
          <w:sz w:val="22"/>
          <w:szCs w:val="22"/>
          <w:lang w:val="en-US" w:eastAsia="nl-NL"/>
        </w:rPr>
        <w:tab/>
      </w:r>
      <w:r w:rsidRPr="00770A5D">
        <w:rPr>
          <w:lang w:val="en-US"/>
        </w:rPr>
        <w:t>Preface</w:t>
      </w:r>
      <w:r>
        <w:tab/>
      </w:r>
      <w:r>
        <w:fldChar w:fldCharType="begin"/>
      </w:r>
      <w:r>
        <w:instrText xml:space="preserve"> PAGEREF _Toc366768681 \h </w:instrText>
      </w:r>
      <w:r>
        <w:fldChar w:fldCharType="separate"/>
      </w:r>
      <w:r>
        <w:t>126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12.1.2</w:t>
      </w:r>
      <w:r w:rsidRPr="00ED7AB1">
        <w:rPr>
          <w:rFonts w:asciiTheme="minorHAnsi" w:eastAsiaTheme="minorEastAsia" w:hAnsiTheme="minorHAnsi" w:cstheme="minorBidi"/>
          <w:sz w:val="22"/>
          <w:szCs w:val="22"/>
          <w:lang w:val="en-US" w:eastAsia="nl-NL"/>
        </w:rPr>
        <w:tab/>
      </w:r>
      <w:r w:rsidRPr="00770A5D">
        <w:rPr>
          <w:lang w:val="en-US"/>
        </w:rPr>
        <w:t>Modules</w:t>
      </w:r>
      <w:r>
        <w:tab/>
      </w:r>
      <w:r>
        <w:fldChar w:fldCharType="begin"/>
      </w:r>
      <w:r>
        <w:instrText xml:space="preserve"> PAGEREF _Toc366768682 \h </w:instrText>
      </w:r>
      <w:r>
        <w:fldChar w:fldCharType="separate"/>
      </w:r>
      <w:r>
        <w:t>126</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12.1.3</w:t>
      </w:r>
      <w:r w:rsidRPr="00ED7AB1">
        <w:rPr>
          <w:rFonts w:asciiTheme="minorHAnsi" w:eastAsiaTheme="minorEastAsia" w:hAnsiTheme="minorHAnsi" w:cstheme="minorBidi"/>
          <w:sz w:val="22"/>
          <w:szCs w:val="22"/>
          <w:lang w:val="en-US" w:eastAsia="nl-NL"/>
        </w:rPr>
        <w:tab/>
      </w:r>
      <w:r w:rsidRPr="00770A5D">
        <w:rPr>
          <w:lang w:val="en-US"/>
        </w:rPr>
        <w:t>Memory</w:t>
      </w:r>
      <w:r>
        <w:tab/>
      </w:r>
      <w:r>
        <w:fldChar w:fldCharType="begin"/>
      </w:r>
      <w:r>
        <w:instrText xml:space="preserve"> PAGEREF _Toc366768683 \h </w:instrText>
      </w:r>
      <w:r>
        <w:fldChar w:fldCharType="separate"/>
      </w:r>
      <w:r>
        <w:t>127</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rsidRPr="00770A5D">
        <w:rPr>
          <w:lang w:val="en-US"/>
        </w:rPr>
        <w:t>12.1.4</w:t>
      </w:r>
      <w:r w:rsidRPr="00ED7AB1">
        <w:rPr>
          <w:rFonts w:asciiTheme="minorHAnsi" w:eastAsiaTheme="minorEastAsia" w:hAnsiTheme="minorHAnsi" w:cstheme="minorBidi"/>
          <w:sz w:val="22"/>
          <w:szCs w:val="22"/>
          <w:lang w:val="en-US" w:eastAsia="nl-NL"/>
        </w:rPr>
        <w:tab/>
      </w:r>
      <w:r w:rsidRPr="00770A5D">
        <w:rPr>
          <w:lang w:val="en-US"/>
        </w:rPr>
        <w:t>Network</w:t>
      </w:r>
      <w:r>
        <w:tab/>
      </w:r>
      <w:r>
        <w:fldChar w:fldCharType="begin"/>
      </w:r>
      <w:r>
        <w:instrText xml:space="preserve"> PAGEREF _Toc366768684 \h </w:instrText>
      </w:r>
      <w:r>
        <w:fldChar w:fldCharType="separate"/>
      </w:r>
      <w:r>
        <w:t>128</w:t>
      </w:r>
      <w:r>
        <w:fldChar w:fldCharType="end"/>
      </w:r>
    </w:p>
    <w:p w:rsidR="00ED7AB1" w:rsidRPr="00ED7AB1" w:rsidRDefault="00ED7AB1">
      <w:pPr>
        <w:pStyle w:val="Inhopg3"/>
        <w:rPr>
          <w:rFonts w:asciiTheme="minorHAnsi" w:eastAsiaTheme="minorEastAsia" w:hAnsiTheme="minorHAnsi" w:cstheme="minorBidi"/>
          <w:sz w:val="22"/>
          <w:szCs w:val="22"/>
          <w:lang w:val="en-US" w:eastAsia="nl-NL"/>
        </w:rPr>
      </w:pPr>
      <w:r>
        <w:t>12.1.5</w:t>
      </w:r>
      <w:r w:rsidRPr="00ED7AB1">
        <w:rPr>
          <w:rFonts w:asciiTheme="minorHAnsi" w:eastAsiaTheme="minorEastAsia" w:hAnsiTheme="minorHAnsi" w:cstheme="minorBidi"/>
          <w:sz w:val="22"/>
          <w:szCs w:val="22"/>
          <w:lang w:val="en-US" w:eastAsia="nl-NL"/>
        </w:rPr>
        <w:tab/>
      </w:r>
      <w:r>
        <w:t>IP Owner List (which OWS is handling which ip’s)</w:t>
      </w:r>
      <w:r>
        <w:tab/>
      </w:r>
      <w:r>
        <w:fldChar w:fldCharType="begin"/>
      </w:r>
      <w:r>
        <w:instrText xml:space="preserve"> PAGEREF _Toc366768685 \h </w:instrText>
      </w:r>
      <w:r>
        <w:fldChar w:fldCharType="separate"/>
      </w:r>
      <w:r>
        <w:t>129</w:t>
      </w:r>
      <w:r>
        <w:fldChar w:fldCharType="end"/>
      </w:r>
    </w:p>
    <w:p w:rsidR="00ED7AB1" w:rsidRDefault="00ED7AB1">
      <w:pPr>
        <w:pStyle w:val="Inhopg3"/>
        <w:rPr>
          <w:rFonts w:asciiTheme="minorHAnsi" w:eastAsiaTheme="minorEastAsia" w:hAnsiTheme="minorHAnsi" w:cstheme="minorBidi"/>
          <w:sz w:val="22"/>
          <w:szCs w:val="22"/>
          <w:lang w:val="nl-NL" w:eastAsia="nl-NL"/>
        </w:rPr>
      </w:pPr>
      <w:r>
        <w:t>12.1.6</w:t>
      </w:r>
      <w:r>
        <w:rPr>
          <w:rFonts w:asciiTheme="minorHAnsi" w:eastAsiaTheme="minorEastAsia" w:hAnsiTheme="minorHAnsi" w:cstheme="minorBidi"/>
          <w:sz w:val="22"/>
          <w:szCs w:val="22"/>
          <w:lang w:val="nl-NL" w:eastAsia="nl-NL"/>
        </w:rPr>
        <w:tab/>
      </w:r>
      <w:r>
        <w:t>IP</w:t>
      </w:r>
      <w:r>
        <w:tab/>
      </w:r>
      <w:r>
        <w:fldChar w:fldCharType="begin"/>
      </w:r>
      <w:r>
        <w:instrText xml:space="preserve"> PAGEREF _Toc366768686 \h </w:instrText>
      </w:r>
      <w:r>
        <w:fldChar w:fldCharType="separate"/>
      </w:r>
      <w:r>
        <w:t>130</w:t>
      </w:r>
      <w:r>
        <w:fldChar w:fldCharType="end"/>
      </w:r>
    </w:p>
    <w:p w:rsidR="00ED7AB1" w:rsidRDefault="00ED7AB1">
      <w:pPr>
        <w:pStyle w:val="Inhopg3"/>
        <w:rPr>
          <w:rFonts w:asciiTheme="minorHAnsi" w:eastAsiaTheme="minorEastAsia" w:hAnsiTheme="minorHAnsi" w:cstheme="minorBidi"/>
          <w:sz w:val="22"/>
          <w:szCs w:val="22"/>
          <w:lang w:val="nl-NL" w:eastAsia="nl-NL"/>
        </w:rPr>
      </w:pPr>
      <w:r w:rsidRPr="00770A5D">
        <w:rPr>
          <w:lang w:val="en-US"/>
        </w:rPr>
        <w:t>12.1.7</w:t>
      </w:r>
      <w:r>
        <w:rPr>
          <w:rFonts w:asciiTheme="minorHAnsi" w:eastAsiaTheme="minorEastAsia" w:hAnsiTheme="minorHAnsi" w:cstheme="minorBidi"/>
          <w:sz w:val="22"/>
          <w:szCs w:val="22"/>
          <w:lang w:val="nl-NL" w:eastAsia="nl-NL"/>
        </w:rPr>
        <w:tab/>
      </w:r>
      <w:r>
        <w:t>Serial</w:t>
      </w:r>
      <w:r>
        <w:tab/>
      </w:r>
      <w:r>
        <w:fldChar w:fldCharType="begin"/>
      </w:r>
      <w:r>
        <w:instrText xml:space="preserve"> PAGEREF _Toc366768687 \h </w:instrText>
      </w:r>
      <w:r>
        <w:fldChar w:fldCharType="separate"/>
      </w:r>
      <w:r>
        <w:t>131</w:t>
      </w:r>
      <w:r>
        <w:fldChar w:fldCharType="end"/>
      </w:r>
    </w:p>
    <w:p w:rsidR="00DA5601" w:rsidRDefault="007270D5" w:rsidP="000F200F">
      <w:pPr>
        <w:pStyle w:val="Inhopg1"/>
      </w:pPr>
      <w:r>
        <w:fldChar w:fldCharType="end"/>
      </w:r>
    </w:p>
    <w:p w:rsidR="00DA5601" w:rsidRDefault="00DA5601" w:rsidP="000F200F">
      <w:pPr>
        <w:pStyle w:val="Inhopg1"/>
      </w:pPr>
    </w:p>
    <w:p w:rsidR="00DA5601" w:rsidRDefault="00DA5601" w:rsidP="000F200F">
      <w:pPr>
        <w:pStyle w:val="Inhopg1"/>
      </w:pPr>
    </w:p>
    <w:p w:rsidR="00DA5601" w:rsidRDefault="00DA5601" w:rsidP="000F200F">
      <w:pPr>
        <w:pStyle w:val="Heading1noNr"/>
        <w:ind w:left="851" w:hanging="851"/>
      </w:pPr>
      <w:bookmarkStart w:id="0" w:name="_Toc285555366"/>
      <w:bookmarkStart w:id="1" w:name="_Toc366768460"/>
      <w:r>
        <w:t>Figures</w:t>
      </w:r>
      <w:bookmarkEnd w:id="0"/>
      <w:bookmarkEnd w:id="1"/>
    </w:p>
    <w:p w:rsidR="00ED7AB1" w:rsidRDefault="007270D5">
      <w:pPr>
        <w:pStyle w:val="Lijstmetafbeeldingen"/>
        <w:rPr>
          <w:rFonts w:asciiTheme="minorHAnsi" w:eastAsiaTheme="minorEastAsia" w:hAnsiTheme="minorHAnsi" w:cstheme="minorBidi"/>
          <w:szCs w:val="22"/>
          <w:lang w:val="nl-NL" w:eastAsia="nl-NL"/>
        </w:rPr>
      </w:pPr>
      <w:r>
        <w:fldChar w:fldCharType="begin"/>
      </w:r>
      <w:r w:rsidR="00DA5601" w:rsidRPr="00F34689">
        <w:instrText xml:space="preserve"> TOC \c "Figure" </w:instrText>
      </w:r>
      <w:r>
        <w:fldChar w:fldCharType="separate"/>
      </w:r>
      <w:r w:rsidR="00ED7AB1">
        <w:t>Figure 8</w:t>
      </w:r>
      <w:r w:rsidR="00ED7AB1">
        <w:noBreakHyphen/>
        <w:t>1: NavVision®  taskbar</w:t>
      </w:r>
      <w:r w:rsidR="00ED7AB1">
        <w:tab/>
      </w:r>
      <w:r w:rsidR="00ED7AB1">
        <w:fldChar w:fldCharType="begin"/>
      </w:r>
      <w:r w:rsidR="00ED7AB1">
        <w:instrText xml:space="preserve"> PAGEREF _Toc366768688 \h </w:instrText>
      </w:r>
      <w:r w:rsidR="00ED7AB1">
        <w:fldChar w:fldCharType="separate"/>
      </w:r>
      <w:r w:rsidR="00ED7AB1">
        <w:t>16</w:t>
      </w:r>
      <w:r w:rsidR="00ED7AB1">
        <w:fldChar w:fldCharType="end"/>
      </w:r>
    </w:p>
    <w:p w:rsidR="00ED7AB1" w:rsidRDefault="00ED7AB1">
      <w:pPr>
        <w:pStyle w:val="Lijstmetafbeeldingen"/>
        <w:rPr>
          <w:rFonts w:asciiTheme="minorHAnsi" w:eastAsiaTheme="minorEastAsia" w:hAnsiTheme="minorHAnsi" w:cstheme="minorBidi"/>
          <w:szCs w:val="22"/>
          <w:lang w:val="nl-NL" w:eastAsia="nl-NL"/>
        </w:rPr>
      </w:pPr>
      <w:r w:rsidRPr="009132B1">
        <w:rPr>
          <w:lang w:val="fr-FR"/>
        </w:rPr>
        <w:t>Figure 8</w:t>
      </w:r>
      <w:r w:rsidRPr="009132B1">
        <w:rPr>
          <w:lang w:val="fr-FR"/>
        </w:rPr>
        <w:noBreakHyphen/>
        <w:t xml:space="preserve">2: </w:t>
      </w:r>
      <w:r w:rsidRPr="009132B1">
        <w:rPr>
          <w:iCs/>
          <w:lang w:val="fr-FR"/>
        </w:rPr>
        <w:t>Analogue/digital/graphical instruments</w:t>
      </w:r>
      <w:r>
        <w:tab/>
      </w:r>
      <w:r>
        <w:fldChar w:fldCharType="begin"/>
      </w:r>
      <w:r>
        <w:instrText xml:space="preserve"> PAGEREF _Toc366768689 \h </w:instrText>
      </w:r>
      <w:r>
        <w:fldChar w:fldCharType="separate"/>
      </w:r>
      <w:r>
        <w:t>18</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3: I</w:t>
      </w:r>
      <w:r w:rsidRPr="009132B1">
        <w:rPr>
          <w:iCs/>
        </w:rPr>
        <w:t>ndicators</w:t>
      </w:r>
      <w:r>
        <w:tab/>
      </w:r>
      <w:r>
        <w:fldChar w:fldCharType="begin"/>
      </w:r>
      <w:r>
        <w:instrText xml:space="preserve"> PAGEREF _Toc366768690 \h </w:instrText>
      </w:r>
      <w:r>
        <w:fldChar w:fldCharType="separate"/>
      </w:r>
      <w:r>
        <w:t>19</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4: Bar graph display</w:t>
      </w:r>
      <w:r>
        <w:tab/>
      </w:r>
      <w:r>
        <w:fldChar w:fldCharType="begin"/>
      </w:r>
      <w:r>
        <w:instrText xml:space="preserve"> PAGEREF _Toc366768691 \h </w:instrText>
      </w:r>
      <w:r>
        <w:fldChar w:fldCharType="separate"/>
      </w:r>
      <w:r>
        <w:t>19</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5: Trend diagrams</w:t>
      </w:r>
      <w:r>
        <w:tab/>
      </w:r>
      <w:r>
        <w:fldChar w:fldCharType="begin"/>
      </w:r>
      <w:r>
        <w:instrText xml:space="preserve"> PAGEREF _Toc366768692 \h </w:instrText>
      </w:r>
      <w:r>
        <w:fldChar w:fldCharType="separate"/>
      </w:r>
      <w:r>
        <w:t>20</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6: Buttons</w:t>
      </w:r>
      <w:r>
        <w:tab/>
      </w:r>
      <w:r>
        <w:fldChar w:fldCharType="begin"/>
      </w:r>
      <w:r>
        <w:instrText xml:space="preserve"> PAGEREF _Toc366768693 \h </w:instrText>
      </w:r>
      <w:r>
        <w:fldChar w:fldCharType="separate"/>
      </w:r>
      <w:r>
        <w:t>20</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7: Meter</w:t>
      </w:r>
      <w:r>
        <w:tab/>
      </w:r>
      <w:r>
        <w:fldChar w:fldCharType="begin"/>
      </w:r>
      <w:r>
        <w:instrText xml:space="preserve"> PAGEREF _Toc366768694 \h </w:instrText>
      </w:r>
      <w:r>
        <w:fldChar w:fldCharType="separate"/>
      </w:r>
      <w:r>
        <w:t>21</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8: Config list</w:t>
      </w:r>
      <w:r>
        <w:tab/>
      </w:r>
      <w:r>
        <w:fldChar w:fldCharType="begin"/>
      </w:r>
      <w:r>
        <w:instrText xml:space="preserve"> PAGEREF _Toc366768695 \h </w:instrText>
      </w:r>
      <w:r>
        <w:fldChar w:fldCharType="separate"/>
      </w:r>
      <w:r>
        <w:t>21</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9: Electrical distribution mimic</w:t>
      </w:r>
      <w:r>
        <w:tab/>
      </w:r>
      <w:r>
        <w:fldChar w:fldCharType="begin"/>
      </w:r>
      <w:r>
        <w:instrText xml:space="preserve"> PAGEREF _Toc366768696 \h </w:instrText>
      </w:r>
      <w:r>
        <w:fldChar w:fldCharType="separate"/>
      </w:r>
      <w:r>
        <w:t>22</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10: Tank level mimic</w:t>
      </w:r>
      <w:r>
        <w:tab/>
      </w:r>
      <w:r>
        <w:fldChar w:fldCharType="begin"/>
      </w:r>
      <w:r>
        <w:instrText xml:space="preserve"> PAGEREF _Toc366768697 \h </w:instrText>
      </w:r>
      <w:r>
        <w:fldChar w:fldCharType="separate"/>
      </w:r>
      <w:r>
        <w:t>22</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11: Mimic button taskbar</w:t>
      </w:r>
      <w:r>
        <w:tab/>
      </w:r>
      <w:r>
        <w:fldChar w:fldCharType="begin"/>
      </w:r>
      <w:r>
        <w:instrText xml:space="preserve"> PAGEREF _Toc366768698 \h </w:instrText>
      </w:r>
      <w:r>
        <w:fldChar w:fldCharType="separate"/>
      </w:r>
      <w:r>
        <w:t>23</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12: Empty Mimic</w:t>
      </w:r>
      <w:r>
        <w:tab/>
      </w:r>
      <w:r>
        <w:fldChar w:fldCharType="begin"/>
      </w:r>
      <w:r>
        <w:instrText xml:space="preserve"> PAGEREF _Toc366768699 \h </w:instrText>
      </w:r>
      <w:r>
        <w:fldChar w:fldCharType="separate"/>
      </w:r>
      <w:r>
        <w:t>23</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13: Edit Mode</w:t>
      </w:r>
      <w:r>
        <w:tab/>
      </w:r>
      <w:r>
        <w:fldChar w:fldCharType="begin"/>
      </w:r>
      <w:r>
        <w:instrText xml:space="preserve"> PAGEREF _Toc366768700 \h </w:instrText>
      </w:r>
      <w:r>
        <w:fldChar w:fldCharType="separate"/>
      </w:r>
      <w:r>
        <w:t>24</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14: Edit Mode Window</w:t>
      </w:r>
      <w:r>
        <w:tab/>
      </w:r>
      <w:r>
        <w:fldChar w:fldCharType="begin"/>
      </w:r>
      <w:r>
        <w:instrText xml:space="preserve"> PAGEREF _Toc366768701 \h </w:instrText>
      </w:r>
      <w:r>
        <w:fldChar w:fldCharType="separate"/>
      </w:r>
      <w:r>
        <w:t>24</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15: Mimic Option Window</w:t>
      </w:r>
      <w:r>
        <w:tab/>
      </w:r>
      <w:r>
        <w:fldChar w:fldCharType="begin"/>
      </w:r>
      <w:r>
        <w:instrText xml:space="preserve"> PAGEREF _Toc366768702 \h </w:instrText>
      </w:r>
      <w:r>
        <w:fldChar w:fldCharType="separate"/>
      </w:r>
      <w:r>
        <w:t>25</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16: example mimic options</w:t>
      </w:r>
      <w:r>
        <w:tab/>
      </w:r>
      <w:r>
        <w:fldChar w:fldCharType="begin"/>
      </w:r>
      <w:r>
        <w:instrText xml:space="preserve"> PAGEREF _Toc366768703 \h </w:instrText>
      </w:r>
      <w:r>
        <w:fldChar w:fldCharType="separate"/>
      </w:r>
      <w:r>
        <w:t>26</w:t>
      </w:r>
      <w:r>
        <w:fldChar w:fldCharType="end"/>
      </w:r>
    </w:p>
    <w:p w:rsidR="00ED7AB1" w:rsidRDefault="00ED7AB1">
      <w:pPr>
        <w:pStyle w:val="Lijstmetafbeeldingen"/>
        <w:rPr>
          <w:rFonts w:asciiTheme="minorHAnsi" w:eastAsiaTheme="minorEastAsia" w:hAnsiTheme="minorHAnsi" w:cstheme="minorBidi"/>
          <w:szCs w:val="22"/>
          <w:lang w:val="nl-NL" w:eastAsia="nl-NL"/>
        </w:rPr>
      </w:pPr>
      <w:r>
        <w:t>Figure 8</w:t>
      </w:r>
      <w:r>
        <w:noBreakHyphen/>
        <w:t>17: Mimic layout</w:t>
      </w:r>
      <w:r>
        <w:tab/>
      </w:r>
      <w:r>
        <w:fldChar w:fldCharType="begin"/>
      </w:r>
      <w:r>
        <w:instrText xml:space="preserve"> PAGEREF _Toc366768704 \h </w:instrText>
      </w:r>
      <w:r>
        <w:fldChar w:fldCharType="separate"/>
      </w:r>
      <w:r>
        <w:t>28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8</w:t>
      </w:r>
      <w:r>
        <w:noBreakHyphen/>
        <w:t>18: Measuring and control of FCW temperature</w:t>
      </w:r>
      <w:r>
        <w:tab/>
      </w:r>
      <w:r>
        <w:fldChar w:fldCharType="begin"/>
      </w:r>
      <w:r>
        <w:instrText xml:space="preserve"> PAGEREF _Toc366768705 \h </w:instrText>
      </w:r>
      <w:r>
        <w:fldChar w:fldCharType="separate"/>
      </w:r>
      <w:r>
        <w:t>33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8</w:t>
      </w:r>
      <w:r>
        <w:noBreakHyphen/>
        <w:t>19: Exhaust gas temperature measurement</w:t>
      </w:r>
      <w:r>
        <w:tab/>
      </w:r>
      <w:r>
        <w:fldChar w:fldCharType="begin"/>
      </w:r>
      <w:r>
        <w:instrText xml:space="preserve"> PAGEREF _Toc366768706 \h </w:instrText>
      </w:r>
      <w:r>
        <w:fldChar w:fldCharType="separate"/>
      </w:r>
      <w:r>
        <w:t>34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 Alarm groups</w:t>
      </w:r>
      <w:r>
        <w:tab/>
      </w:r>
      <w:r>
        <w:fldChar w:fldCharType="begin"/>
      </w:r>
      <w:r>
        <w:instrText xml:space="preserve"> PAGEREF _Toc366768707 \h </w:instrText>
      </w:r>
      <w:r>
        <w:fldChar w:fldCharType="separate"/>
      </w:r>
      <w:r>
        <w:t>36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2: Alarm scroll buttons</w:t>
      </w:r>
      <w:r>
        <w:tab/>
      </w:r>
      <w:r>
        <w:fldChar w:fldCharType="begin"/>
      </w:r>
      <w:r>
        <w:instrText xml:space="preserve"> PAGEREF _Toc366768708 \h </w:instrText>
      </w:r>
      <w:r>
        <w:fldChar w:fldCharType="separate"/>
      </w:r>
      <w:r>
        <w:t>36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3: Alarms on alarm viewer and taskbar</w:t>
      </w:r>
      <w:r>
        <w:tab/>
      </w:r>
      <w:r>
        <w:fldChar w:fldCharType="begin"/>
      </w:r>
      <w:r>
        <w:instrText xml:space="preserve"> PAGEREF _Toc366768709 \h </w:instrText>
      </w:r>
      <w:r>
        <w:fldChar w:fldCharType="separate"/>
      </w:r>
      <w:r>
        <w:t>38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4: One acknowledged and three unacknowledged alarms (incl. GEA)</w:t>
      </w:r>
      <w:r>
        <w:tab/>
      </w:r>
      <w:r>
        <w:fldChar w:fldCharType="begin"/>
      </w:r>
      <w:r>
        <w:instrText xml:space="preserve"> PAGEREF _Toc366768710 \h </w:instrText>
      </w:r>
      <w:r>
        <w:fldChar w:fldCharType="separate"/>
      </w:r>
      <w:r>
        <w:t>39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5: typical alarm sequence</w:t>
      </w:r>
      <w:r>
        <w:tab/>
      </w:r>
      <w:r>
        <w:fldChar w:fldCharType="begin"/>
      </w:r>
      <w:r>
        <w:instrText xml:space="preserve"> PAGEREF _Toc366768711 \h </w:instrText>
      </w:r>
      <w:r>
        <w:fldChar w:fldCharType="separate"/>
      </w:r>
      <w:r>
        <w:t>40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6: Duty Alarm Panel (DAP)</w:t>
      </w:r>
      <w:r>
        <w:tab/>
      </w:r>
      <w:r>
        <w:fldChar w:fldCharType="begin"/>
      </w:r>
      <w:r>
        <w:instrText xml:space="preserve"> PAGEREF _Toc366768712 \h </w:instrText>
      </w:r>
      <w:r>
        <w:fldChar w:fldCharType="separate"/>
      </w:r>
      <w:r>
        <w:t>41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7: Alarm and status area</w:t>
      </w:r>
      <w:r>
        <w:tab/>
      </w:r>
      <w:r>
        <w:fldChar w:fldCharType="begin"/>
      </w:r>
      <w:r>
        <w:instrText xml:space="preserve"> PAGEREF _Toc366768713 \h </w:instrText>
      </w:r>
      <w:r>
        <w:fldChar w:fldCharType="separate"/>
      </w:r>
      <w:r>
        <w:t>41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8: Alarm groups</w:t>
      </w:r>
      <w:r>
        <w:tab/>
      </w:r>
      <w:r>
        <w:fldChar w:fldCharType="begin"/>
      </w:r>
      <w:r>
        <w:instrText xml:space="preserve"> PAGEREF _Toc366768714 \h </w:instrText>
      </w:r>
      <w:r>
        <w:fldChar w:fldCharType="separate"/>
      </w:r>
      <w:r>
        <w:t>41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9: Call button / on-duty indication / duty select button</w:t>
      </w:r>
      <w:r>
        <w:tab/>
      </w:r>
      <w:r>
        <w:fldChar w:fldCharType="begin"/>
      </w:r>
      <w:r>
        <w:instrText xml:space="preserve"> PAGEREF _Toc366768715 \h </w:instrText>
      </w:r>
      <w:r>
        <w:fldChar w:fldCharType="separate"/>
      </w:r>
      <w:r>
        <w:t>42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10: Panel active button</w:t>
      </w:r>
      <w:r>
        <w:tab/>
      </w:r>
      <w:r>
        <w:fldChar w:fldCharType="begin"/>
      </w:r>
      <w:r>
        <w:instrText xml:space="preserve"> PAGEREF _Toc366768716 \h </w:instrText>
      </w:r>
      <w:r>
        <w:fldChar w:fldCharType="separate"/>
      </w:r>
      <w:r>
        <w:t>42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11: Watch safety timer</w:t>
      </w:r>
      <w:r>
        <w:tab/>
      </w:r>
      <w:r>
        <w:fldChar w:fldCharType="begin"/>
      </w:r>
      <w:r>
        <w:instrText xml:space="preserve"> PAGEREF _Toc366768717 \h </w:instrText>
      </w:r>
      <w:r>
        <w:fldChar w:fldCharType="separate"/>
      </w:r>
      <w:r>
        <w:t>43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12: Watch safety timer (remaining time indication)</w:t>
      </w:r>
      <w:r>
        <w:tab/>
      </w:r>
      <w:r>
        <w:fldChar w:fldCharType="begin"/>
      </w:r>
      <w:r>
        <w:instrText xml:space="preserve"> PAGEREF _Toc366768718 \h </w:instrText>
      </w:r>
      <w:r>
        <w:fldChar w:fldCharType="separate"/>
      </w:r>
      <w:r>
        <w:t>43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13: Bridge watch</w:t>
      </w:r>
      <w:r>
        <w:tab/>
      </w:r>
      <w:r>
        <w:fldChar w:fldCharType="begin"/>
      </w:r>
      <w:r>
        <w:instrText xml:space="preserve"> PAGEREF _Toc366768719 \h </w:instrText>
      </w:r>
      <w:r>
        <w:fldChar w:fldCharType="separate"/>
      </w:r>
      <w:r>
        <w:t>43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14: Operating buttons</w:t>
      </w:r>
      <w:r>
        <w:tab/>
      </w:r>
      <w:r>
        <w:fldChar w:fldCharType="begin"/>
      </w:r>
      <w:r>
        <w:instrText xml:space="preserve"> PAGEREF _Toc366768720 \h </w:instrText>
      </w:r>
      <w:r>
        <w:fldChar w:fldCharType="separate"/>
      </w:r>
      <w:r>
        <w:t>44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15: On duty indication</w:t>
      </w:r>
      <w:r>
        <w:tab/>
      </w:r>
      <w:r>
        <w:fldChar w:fldCharType="begin"/>
      </w:r>
      <w:r>
        <w:instrText xml:space="preserve"> PAGEREF _Toc366768721 \h </w:instrText>
      </w:r>
      <w:r>
        <w:fldChar w:fldCharType="separate"/>
      </w:r>
      <w:r>
        <w:t>44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16: Bridge watch safety timer</w:t>
      </w:r>
      <w:r>
        <w:tab/>
      </w:r>
      <w:r>
        <w:fldChar w:fldCharType="begin"/>
      </w:r>
      <w:r>
        <w:instrText xml:space="preserve"> PAGEREF _Toc366768722 \h </w:instrText>
      </w:r>
      <w:r>
        <w:fldChar w:fldCharType="separate"/>
      </w:r>
      <w:r>
        <w:t>44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lastRenderedPageBreak/>
        <w:t>Figure 9</w:t>
      </w:r>
      <w:r>
        <w:noBreakHyphen/>
        <w:t>17: Engine room watch safety timer</w:t>
      </w:r>
      <w:r>
        <w:tab/>
      </w:r>
      <w:r>
        <w:fldChar w:fldCharType="begin"/>
      </w:r>
      <w:r>
        <w:instrText xml:space="preserve"> PAGEREF _Toc366768723 \h </w:instrText>
      </w:r>
      <w:r>
        <w:fldChar w:fldCharType="separate"/>
      </w:r>
      <w:r>
        <w:t>44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18: Engine room watch button</w:t>
      </w:r>
      <w:r>
        <w:tab/>
      </w:r>
      <w:r>
        <w:fldChar w:fldCharType="begin"/>
      </w:r>
      <w:r>
        <w:instrText xml:space="preserve"> PAGEREF _Toc366768724 \h </w:instrText>
      </w:r>
      <w:r>
        <w:fldChar w:fldCharType="separate"/>
      </w:r>
      <w:r>
        <w:t>44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19: Call button</w:t>
      </w:r>
      <w:r>
        <w:tab/>
      </w:r>
      <w:r>
        <w:fldChar w:fldCharType="begin"/>
      </w:r>
      <w:r>
        <w:instrText xml:space="preserve"> PAGEREF _Toc366768725 \h </w:instrText>
      </w:r>
      <w:r>
        <w:fldChar w:fldCharType="separate"/>
      </w:r>
      <w:r>
        <w:t>44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20: Acknowledge button</w:t>
      </w:r>
      <w:r>
        <w:tab/>
      </w:r>
      <w:r>
        <w:fldChar w:fldCharType="begin"/>
      </w:r>
      <w:r>
        <w:instrText xml:space="preserve"> PAGEREF _Toc366768726 \h </w:instrText>
      </w:r>
      <w:r>
        <w:fldChar w:fldCharType="separate"/>
      </w:r>
      <w:r>
        <w:t>44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21: Panel active button</w:t>
      </w:r>
      <w:r>
        <w:tab/>
      </w:r>
      <w:r>
        <w:fldChar w:fldCharType="begin"/>
      </w:r>
      <w:r>
        <w:instrText xml:space="preserve"> PAGEREF _Toc366768727 \h </w:instrText>
      </w:r>
      <w:r>
        <w:fldChar w:fldCharType="separate"/>
      </w:r>
      <w:r>
        <w:t>45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22 Duty Alarm Panel (on duty select)</w:t>
      </w:r>
      <w:r>
        <w:tab/>
      </w:r>
      <w:r>
        <w:fldChar w:fldCharType="begin"/>
      </w:r>
      <w:r>
        <w:instrText xml:space="preserve"> PAGEREF _Toc366768728 \h </w:instrText>
      </w:r>
      <w:r>
        <w:fldChar w:fldCharType="separate"/>
      </w:r>
      <w:r>
        <w:t>46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9</w:t>
      </w:r>
      <w:r>
        <w:noBreakHyphen/>
        <w:t>23 Duty Alarm Panel (call function)</w:t>
      </w:r>
      <w:r>
        <w:tab/>
      </w:r>
      <w:r>
        <w:fldChar w:fldCharType="begin"/>
      </w:r>
      <w:r>
        <w:instrText xml:space="preserve"> PAGEREF _Toc366768729 \h </w:instrText>
      </w:r>
      <w:r>
        <w:fldChar w:fldCharType="separate"/>
      </w:r>
      <w:r>
        <w:t>47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10</w:t>
      </w:r>
      <w:r>
        <w:noBreakHyphen/>
        <w:t>1: Deadman Switch Password</w:t>
      </w:r>
      <w:r>
        <w:tab/>
      </w:r>
      <w:r>
        <w:fldChar w:fldCharType="begin"/>
      </w:r>
      <w:r>
        <w:instrText xml:space="preserve"> PAGEREF _Toc366768730 \h </w:instrText>
      </w:r>
      <w:r>
        <w:fldChar w:fldCharType="separate"/>
      </w:r>
      <w:r>
        <w:t>48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10</w:t>
      </w:r>
      <w:r>
        <w:noBreakHyphen/>
        <w:t>2: Release station</w:t>
      </w:r>
      <w:r>
        <w:tab/>
      </w:r>
      <w:r>
        <w:fldChar w:fldCharType="begin"/>
      </w:r>
      <w:r>
        <w:instrText xml:space="preserve"> PAGEREF _Toc366768731 \h </w:instrText>
      </w:r>
      <w:r>
        <w:fldChar w:fldCharType="separate"/>
      </w:r>
      <w:r>
        <w:t>49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10</w:t>
      </w:r>
      <w:r>
        <w:noBreakHyphen/>
        <w:t>3: Alarm Panel</w:t>
      </w:r>
      <w:r>
        <w:tab/>
      </w:r>
      <w:r>
        <w:fldChar w:fldCharType="begin"/>
      </w:r>
      <w:r>
        <w:instrText xml:space="preserve"> PAGEREF _Toc366768732 \h </w:instrText>
      </w:r>
      <w:r>
        <w:fldChar w:fldCharType="separate"/>
      </w:r>
      <w:r>
        <w:t>49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10</w:t>
      </w:r>
      <w:r>
        <w:noBreakHyphen/>
        <w:t>4: BNWAS Panel</w:t>
      </w:r>
      <w:r>
        <w:tab/>
      </w:r>
      <w:r>
        <w:fldChar w:fldCharType="begin"/>
      </w:r>
      <w:r>
        <w:instrText xml:space="preserve"> PAGEREF _Toc366768733 \h </w:instrText>
      </w:r>
      <w:r>
        <w:fldChar w:fldCharType="separate"/>
      </w:r>
      <w:r>
        <w:t>50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 Users</w:t>
      </w:r>
      <w:r>
        <w:tab/>
      </w:r>
      <w:r>
        <w:fldChar w:fldCharType="begin"/>
      </w:r>
      <w:r>
        <w:instrText xml:space="preserve"> PAGEREF _Toc366768734 \h </w:instrText>
      </w:r>
      <w:r>
        <w:fldChar w:fldCharType="separate"/>
      </w:r>
      <w:r>
        <w:t>51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 Rights</w:t>
      </w:r>
      <w:r>
        <w:tab/>
      </w:r>
      <w:r>
        <w:fldChar w:fldCharType="begin"/>
      </w:r>
      <w:r>
        <w:instrText xml:space="preserve"> PAGEREF _Toc366768735 \h </w:instrText>
      </w:r>
      <w:r>
        <w:fldChar w:fldCharType="separate"/>
      </w:r>
      <w:r>
        <w:t>52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 Add / Remove</w:t>
      </w:r>
      <w:r>
        <w:tab/>
      </w:r>
      <w:r>
        <w:fldChar w:fldCharType="begin"/>
      </w:r>
      <w:r>
        <w:instrText xml:space="preserve"> PAGEREF _Toc366768736 \h </w:instrText>
      </w:r>
      <w:r>
        <w:fldChar w:fldCharType="separate"/>
      </w:r>
      <w:r>
        <w:t>54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4: Field settings</w:t>
      </w:r>
      <w:r>
        <w:tab/>
      </w:r>
      <w:r>
        <w:fldChar w:fldCharType="begin"/>
      </w:r>
      <w:r>
        <w:instrText xml:space="preserve"> PAGEREF _Toc366768737 \h </w:instrText>
      </w:r>
      <w:r>
        <w:fldChar w:fldCharType="separate"/>
      </w:r>
      <w:r>
        <w:t>54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 Alarm settings</w:t>
      </w:r>
      <w:r>
        <w:tab/>
      </w:r>
      <w:r>
        <w:fldChar w:fldCharType="begin"/>
      </w:r>
      <w:r>
        <w:instrText xml:space="preserve"> PAGEREF _Toc366768738 \h </w:instrText>
      </w:r>
      <w:r>
        <w:fldChar w:fldCharType="separate"/>
      </w:r>
      <w:r>
        <w:t>55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 Alarm example</w:t>
      </w:r>
      <w:r>
        <w:tab/>
      </w:r>
      <w:r>
        <w:fldChar w:fldCharType="begin"/>
      </w:r>
      <w:r>
        <w:instrText xml:space="preserve"> PAGEREF _Toc366768739 \h </w:instrText>
      </w:r>
      <w:r>
        <w:fldChar w:fldCharType="separate"/>
      </w:r>
      <w:r>
        <w:t>56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 Inhibit Properties</w:t>
      </w:r>
      <w:r>
        <w:tab/>
      </w:r>
      <w:r>
        <w:fldChar w:fldCharType="begin"/>
      </w:r>
      <w:r>
        <w:instrText xml:space="preserve"> PAGEREF _Toc366768740 \h </w:instrText>
      </w:r>
      <w:r>
        <w:fldChar w:fldCharType="separate"/>
      </w:r>
      <w:r>
        <w:t>56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 Inhibit When</w:t>
      </w:r>
      <w:r>
        <w:tab/>
      </w:r>
      <w:r>
        <w:fldChar w:fldCharType="begin"/>
      </w:r>
      <w:r>
        <w:instrText xml:space="preserve"> PAGEREF _Toc366768741 \h </w:instrText>
      </w:r>
      <w:r>
        <w:fldChar w:fldCharType="separate"/>
      </w:r>
      <w:r>
        <w:t>57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9: Inhibit When 2</w:t>
      </w:r>
      <w:r>
        <w:tab/>
      </w:r>
      <w:r>
        <w:fldChar w:fldCharType="begin"/>
      </w:r>
      <w:r>
        <w:instrText xml:space="preserve"> PAGEREF _Toc366768742 \h </w:instrText>
      </w:r>
      <w:r>
        <w:fldChar w:fldCharType="separate"/>
      </w:r>
      <w:r>
        <w:t>57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10: Inhibit when 3</w:t>
      </w:r>
      <w:r>
        <w:tab/>
      </w:r>
      <w:r>
        <w:fldChar w:fldCharType="begin"/>
      </w:r>
      <w:r>
        <w:instrText xml:space="preserve"> PAGEREF _Toc366768743 \h </w:instrText>
      </w:r>
      <w:r>
        <w:fldChar w:fldCharType="separate"/>
      </w:r>
      <w:r>
        <w:t>57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11: Min/Max settings</w:t>
      </w:r>
      <w:r>
        <w:tab/>
      </w:r>
      <w:r>
        <w:fldChar w:fldCharType="begin"/>
      </w:r>
      <w:r>
        <w:instrText xml:space="preserve"> PAGEREF _Toc366768744 \h </w:instrText>
      </w:r>
      <w:r>
        <w:fldChar w:fldCharType="separate"/>
      </w:r>
      <w:r>
        <w:t>58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12: Engine 1 oil pressure indicator (0 - 30 bar)</w:t>
      </w:r>
      <w:r>
        <w:tab/>
      </w:r>
      <w:r>
        <w:fldChar w:fldCharType="begin"/>
      </w:r>
      <w:r>
        <w:instrText xml:space="preserve"> PAGEREF _Toc366768745 \h </w:instrText>
      </w:r>
      <w:r>
        <w:fldChar w:fldCharType="separate"/>
      </w:r>
      <w:r>
        <w:t>59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13: Instrument pointers</w:t>
      </w:r>
      <w:r>
        <w:tab/>
      </w:r>
      <w:r>
        <w:fldChar w:fldCharType="begin"/>
      </w:r>
      <w:r>
        <w:instrText xml:space="preserve"> PAGEREF _Toc366768746 \h </w:instrText>
      </w:r>
      <w:r>
        <w:fldChar w:fldCharType="separate"/>
      </w:r>
      <w:r>
        <w:t>59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14: Zone marking</w:t>
      </w:r>
      <w:r>
        <w:tab/>
      </w:r>
      <w:r>
        <w:fldChar w:fldCharType="begin"/>
      </w:r>
      <w:r>
        <w:instrText xml:space="preserve"> PAGEREF _Toc366768747 \h </w:instrText>
      </w:r>
      <w:r>
        <w:fldChar w:fldCharType="separate"/>
      </w:r>
      <w:r>
        <w:t>60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15: Decimals</w:t>
      </w:r>
      <w:r>
        <w:tab/>
      </w:r>
      <w:r>
        <w:fldChar w:fldCharType="begin"/>
      </w:r>
      <w:r>
        <w:instrText xml:space="preserve"> PAGEREF _Toc366768748 \h </w:instrText>
      </w:r>
      <w:r>
        <w:fldChar w:fldCharType="separate"/>
      </w:r>
      <w:r>
        <w:t>60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16: Default unit</w:t>
      </w:r>
      <w:r>
        <w:tab/>
      </w:r>
      <w:r>
        <w:fldChar w:fldCharType="begin"/>
      </w:r>
      <w:r>
        <w:instrText xml:space="preserve"> PAGEREF _Toc366768749 \h </w:instrText>
      </w:r>
      <w:r>
        <w:fldChar w:fldCharType="separate"/>
      </w:r>
      <w:r>
        <w:t>61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17: Tune table</w:t>
      </w:r>
      <w:r>
        <w:tab/>
      </w:r>
      <w:r>
        <w:fldChar w:fldCharType="begin"/>
      </w:r>
      <w:r>
        <w:instrText xml:space="preserve"> PAGEREF _Toc366768750 \h </w:instrText>
      </w:r>
      <w:r>
        <w:fldChar w:fldCharType="separate"/>
      </w:r>
      <w:r>
        <w:t>62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18: Sender box</w:t>
      </w:r>
      <w:r>
        <w:tab/>
      </w:r>
      <w:r>
        <w:fldChar w:fldCharType="begin"/>
      </w:r>
      <w:r>
        <w:instrText xml:space="preserve"> PAGEREF _Toc366768751 \h </w:instrText>
      </w:r>
      <w:r>
        <w:fldChar w:fldCharType="separate"/>
      </w:r>
      <w:r>
        <w:t>63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19: Comment</w:t>
      </w:r>
      <w:r>
        <w:tab/>
      </w:r>
      <w:r>
        <w:fldChar w:fldCharType="begin"/>
      </w:r>
      <w:r>
        <w:instrText xml:space="preserve"> PAGEREF _Toc366768752 \h </w:instrText>
      </w:r>
      <w:r>
        <w:fldChar w:fldCharType="separate"/>
      </w:r>
      <w:r>
        <w:t>63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20: Autoswitch</w:t>
      </w:r>
      <w:r>
        <w:tab/>
      </w:r>
      <w:r>
        <w:fldChar w:fldCharType="begin"/>
      </w:r>
      <w:r>
        <w:instrText xml:space="preserve"> PAGEREF _Toc366768753 \h </w:instrText>
      </w:r>
      <w:r>
        <w:fldChar w:fldCharType="separate"/>
      </w:r>
      <w:r>
        <w:t>64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21: Auto Switch Conditions</w:t>
      </w:r>
      <w:r>
        <w:tab/>
      </w:r>
      <w:r>
        <w:fldChar w:fldCharType="begin"/>
      </w:r>
      <w:r>
        <w:instrText xml:space="preserve"> PAGEREF _Toc366768754 \h </w:instrText>
      </w:r>
      <w:r>
        <w:fldChar w:fldCharType="separate"/>
      </w:r>
      <w:r>
        <w:t>65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22: Auto Switch condition</w:t>
      </w:r>
      <w:r>
        <w:tab/>
      </w:r>
      <w:r>
        <w:fldChar w:fldCharType="begin"/>
      </w:r>
      <w:r>
        <w:instrText xml:space="preserve"> PAGEREF _Toc366768755 \h </w:instrText>
      </w:r>
      <w:r>
        <w:fldChar w:fldCharType="separate"/>
      </w:r>
      <w:r>
        <w:t>65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23: Logging</w:t>
      </w:r>
      <w:r>
        <w:tab/>
      </w:r>
      <w:r>
        <w:fldChar w:fldCharType="begin"/>
      </w:r>
      <w:r>
        <w:instrText xml:space="preserve"> PAGEREF _Toc366768756 \h </w:instrText>
      </w:r>
      <w:r>
        <w:fldChar w:fldCharType="separate"/>
      </w:r>
      <w:r>
        <w:t>66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24: Trending instrument</w:t>
      </w:r>
      <w:r>
        <w:tab/>
      </w:r>
      <w:r>
        <w:fldChar w:fldCharType="begin"/>
      </w:r>
      <w:r>
        <w:instrText xml:space="preserve"> PAGEREF _Toc366768757 \h </w:instrText>
      </w:r>
      <w:r>
        <w:fldChar w:fldCharType="separate"/>
      </w:r>
      <w:r>
        <w:t>67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25: Selection boxes</w:t>
      </w:r>
      <w:r>
        <w:tab/>
      </w:r>
      <w:r>
        <w:fldChar w:fldCharType="begin"/>
      </w:r>
      <w:r>
        <w:instrText xml:space="preserve"> PAGEREF _Toc366768758 \h </w:instrText>
      </w:r>
      <w:r>
        <w:fldChar w:fldCharType="separate"/>
      </w:r>
      <w:r>
        <w:t>67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26: time line</w:t>
      </w:r>
      <w:r>
        <w:tab/>
      </w:r>
      <w:r>
        <w:fldChar w:fldCharType="begin"/>
      </w:r>
      <w:r>
        <w:instrText xml:space="preserve"> PAGEREF _Toc366768759 \h </w:instrText>
      </w:r>
      <w:r>
        <w:fldChar w:fldCharType="separate"/>
      </w:r>
      <w:r>
        <w:t>67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27: Trending adjustments</w:t>
      </w:r>
      <w:r>
        <w:tab/>
      </w:r>
      <w:r>
        <w:fldChar w:fldCharType="begin"/>
      </w:r>
      <w:r>
        <w:instrText xml:space="preserve"> PAGEREF _Toc366768760 \h </w:instrText>
      </w:r>
      <w:r>
        <w:fldChar w:fldCharType="separate"/>
      </w:r>
      <w:r>
        <w:t>68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28: Saved trending file</w:t>
      </w:r>
      <w:r>
        <w:tab/>
      </w:r>
      <w:r>
        <w:fldChar w:fldCharType="begin"/>
      </w:r>
      <w:r>
        <w:instrText xml:space="preserve"> PAGEREF _Toc366768761 \h </w:instrText>
      </w:r>
      <w:r>
        <w:fldChar w:fldCharType="separate"/>
      </w:r>
      <w:r>
        <w:t>68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29: Alarm stations</w:t>
      </w:r>
      <w:r>
        <w:tab/>
      </w:r>
      <w:r>
        <w:fldChar w:fldCharType="begin"/>
      </w:r>
      <w:r>
        <w:instrText xml:space="preserve"> PAGEREF _Toc366768762 \h </w:instrText>
      </w:r>
      <w:r>
        <w:fldChar w:fldCharType="separate"/>
      </w:r>
      <w:r>
        <w:t>69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30: Alarm station settings</w:t>
      </w:r>
      <w:r>
        <w:tab/>
      </w:r>
      <w:r>
        <w:fldChar w:fldCharType="begin"/>
      </w:r>
      <w:r>
        <w:instrText xml:space="preserve"> PAGEREF _Toc366768763 \h </w:instrText>
      </w:r>
      <w:r>
        <w:fldChar w:fldCharType="separate"/>
      </w:r>
      <w:r>
        <w:t>71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31: Select by dragging</w:t>
      </w:r>
      <w:r>
        <w:tab/>
      </w:r>
      <w:r>
        <w:fldChar w:fldCharType="begin"/>
      </w:r>
      <w:r>
        <w:instrText xml:space="preserve"> PAGEREF _Toc366768764 \h </w:instrText>
      </w:r>
      <w:r>
        <w:fldChar w:fldCharType="separate"/>
      </w:r>
      <w:r>
        <w:t>71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32: Alarm Panels</w:t>
      </w:r>
      <w:r>
        <w:tab/>
      </w:r>
      <w:r>
        <w:fldChar w:fldCharType="begin"/>
      </w:r>
      <w:r>
        <w:instrText xml:space="preserve"> PAGEREF _Toc366768765 \h </w:instrText>
      </w:r>
      <w:r>
        <w:fldChar w:fldCharType="separate"/>
      </w:r>
      <w:r>
        <w:t>73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33: Alarm Groups</w:t>
      </w:r>
      <w:r>
        <w:tab/>
      </w:r>
      <w:r>
        <w:fldChar w:fldCharType="begin"/>
      </w:r>
      <w:r>
        <w:instrText xml:space="preserve"> PAGEREF _Toc366768766 \h </w:instrText>
      </w:r>
      <w:r>
        <w:fldChar w:fldCharType="separate"/>
      </w:r>
      <w:r>
        <w:t>74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34: Alarm Settings</w:t>
      </w:r>
      <w:r>
        <w:tab/>
      </w:r>
      <w:r>
        <w:fldChar w:fldCharType="begin"/>
      </w:r>
      <w:r>
        <w:instrText xml:space="preserve"> PAGEREF _Toc366768767 \h </w:instrText>
      </w:r>
      <w:r>
        <w:fldChar w:fldCharType="separate"/>
      </w:r>
      <w:r>
        <w:t>74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35: Preferences</w:t>
      </w:r>
      <w:r>
        <w:tab/>
      </w:r>
      <w:r>
        <w:fldChar w:fldCharType="begin"/>
      </w:r>
      <w:r>
        <w:instrText xml:space="preserve"> PAGEREF _Toc366768768 \h </w:instrText>
      </w:r>
      <w:r>
        <w:fldChar w:fldCharType="separate"/>
      </w:r>
      <w:r>
        <w:t>75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36: Taskbar menu</w:t>
      </w:r>
      <w:r>
        <w:tab/>
      </w:r>
      <w:r>
        <w:fldChar w:fldCharType="begin"/>
      </w:r>
      <w:r>
        <w:instrText xml:space="preserve"> PAGEREF _Toc366768769 \h </w:instrText>
      </w:r>
      <w:r>
        <w:fldChar w:fldCharType="separate"/>
      </w:r>
      <w:r>
        <w:t>77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37: viewer group</w:t>
      </w:r>
      <w:r>
        <w:tab/>
      </w:r>
      <w:r>
        <w:fldChar w:fldCharType="begin"/>
      </w:r>
      <w:r>
        <w:instrText xml:space="preserve"> PAGEREF _Toc366768770 \h </w:instrText>
      </w:r>
      <w:r>
        <w:fldChar w:fldCharType="separate"/>
      </w:r>
      <w:r>
        <w:t>78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38: License</w:t>
      </w:r>
      <w:r>
        <w:tab/>
      </w:r>
      <w:r>
        <w:fldChar w:fldCharType="begin"/>
      </w:r>
      <w:r>
        <w:instrText xml:space="preserve"> PAGEREF _Toc366768771 \h </w:instrText>
      </w:r>
      <w:r>
        <w:fldChar w:fldCharType="separate"/>
      </w:r>
      <w:r>
        <w:t>79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39: COM ports</w:t>
      </w:r>
      <w:r>
        <w:tab/>
      </w:r>
      <w:r>
        <w:fldChar w:fldCharType="begin"/>
      </w:r>
      <w:r>
        <w:instrText xml:space="preserve"> PAGEREF _Toc366768772 \h </w:instrText>
      </w:r>
      <w:r>
        <w:fldChar w:fldCharType="separate"/>
      </w:r>
      <w:r>
        <w:t>80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rsidRPr="009132B1">
        <w:rPr>
          <w:lang w:val="fr-FR"/>
        </w:rPr>
        <w:t>Figure 11</w:t>
      </w:r>
      <w:r w:rsidRPr="009132B1">
        <w:rPr>
          <w:lang w:val="fr-FR"/>
        </w:rPr>
        <w:noBreakHyphen/>
        <w:t>40: Drop-down menu (device interfaces)</w:t>
      </w:r>
      <w:r>
        <w:tab/>
      </w:r>
      <w:r>
        <w:fldChar w:fldCharType="begin"/>
      </w:r>
      <w:r>
        <w:instrText xml:space="preserve"> PAGEREF _Toc366768773 \h </w:instrText>
      </w:r>
      <w:r>
        <w:fldChar w:fldCharType="separate"/>
      </w:r>
      <w:r>
        <w:t>80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41: COM port assignment</w:t>
      </w:r>
      <w:r>
        <w:tab/>
      </w:r>
      <w:r>
        <w:fldChar w:fldCharType="begin"/>
      </w:r>
      <w:r>
        <w:instrText xml:space="preserve"> PAGEREF _Toc366768774 \h </w:instrText>
      </w:r>
      <w:r>
        <w:fldChar w:fldCharType="separate"/>
      </w:r>
      <w:r>
        <w:t>81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42: additional configuration</w:t>
      </w:r>
      <w:r>
        <w:tab/>
      </w:r>
      <w:r>
        <w:fldChar w:fldCharType="begin"/>
      </w:r>
      <w:r>
        <w:instrText xml:space="preserve"> PAGEREF _Toc366768775 \h </w:instrText>
      </w:r>
      <w:r>
        <w:fldChar w:fldCharType="separate"/>
      </w:r>
      <w:r>
        <w:t>81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lastRenderedPageBreak/>
        <w:t>Figure 11</w:t>
      </w:r>
      <w:r>
        <w:noBreakHyphen/>
        <w:t>43: Comm Port Settings</w:t>
      </w:r>
      <w:r>
        <w:tab/>
      </w:r>
      <w:r>
        <w:fldChar w:fldCharType="begin"/>
      </w:r>
      <w:r>
        <w:instrText xml:space="preserve"> PAGEREF _Toc366768776 \h </w:instrText>
      </w:r>
      <w:r>
        <w:fldChar w:fldCharType="separate"/>
      </w:r>
      <w:r>
        <w:t>82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44: Serial LAN ports</w:t>
      </w:r>
      <w:r>
        <w:tab/>
      </w:r>
      <w:r>
        <w:fldChar w:fldCharType="begin"/>
      </w:r>
      <w:r>
        <w:instrText xml:space="preserve"> PAGEREF _Toc366768777 \h </w:instrText>
      </w:r>
      <w:r>
        <w:fldChar w:fldCharType="separate"/>
      </w:r>
      <w:r>
        <w:t>83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45: Type (Moxa)</w:t>
      </w:r>
      <w:r>
        <w:tab/>
      </w:r>
      <w:r>
        <w:fldChar w:fldCharType="begin"/>
      </w:r>
      <w:r>
        <w:instrText xml:space="preserve"> PAGEREF _Toc366768778 \h </w:instrText>
      </w:r>
      <w:r>
        <w:fldChar w:fldCharType="separate"/>
      </w:r>
      <w:r>
        <w:t>84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rsidRPr="009132B1">
        <w:rPr>
          <w:lang w:val="fr-FR"/>
        </w:rPr>
        <w:t>Figure 11</w:t>
      </w:r>
      <w:r w:rsidRPr="009132B1">
        <w:rPr>
          <w:lang w:val="fr-FR"/>
        </w:rPr>
        <w:noBreakHyphen/>
        <w:t>46: Type (V-Linx ESR-904)</w:t>
      </w:r>
      <w:r>
        <w:tab/>
      </w:r>
      <w:r>
        <w:fldChar w:fldCharType="begin"/>
      </w:r>
      <w:r>
        <w:instrText xml:space="preserve"> PAGEREF _Toc366768779 \h </w:instrText>
      </w:r>
      <w:r>
        <w:fldChar w:fldCharType="separate"/>
      </w:r>
      <w:r>
        <w:t>85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47: Type (ICPdas i7540D)</w:t>
      </w:r>
      <w:r>
        <w:tab/>
      </w:r>
      <w:r>
        <w:fldChar w:fldCharType="begin"/>
      </w:r>
      <w:r>
        <w:instrText xml:space="preserve"> PAGEREF _Toc366768780 \h </w:instrText>
      </w:r>
      <w:r>
        <w:fldChar w:fldCharType="separate"/>
      </w:r>
      <w:r>
        <w:t>86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48: Interface</w:t>
      </w:r>
      <w:r>
        <w:tab/>
      </w:r>
      <w:r>
        <w:fldChar w:fldCharType="begin"/>
      </w:r>
      <w:r>
        <w:instrText xml:space="preserve"> PAGEREF _Toc366768781 \h </w:instrText>
      </w:r>
      <w:r>
        <w:fldChar w:fldCharType="separate"/>
      </w:r>
      <w:r>
        <w:t>87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49: Standard</w:t>
      </w:r>
      <w:r>
        <w:tab/>
      </w:r>
      <w:r>
        <w:fldChar w:fldCharType="begin"/>
      </w:r>
      <w:r>
        <w:instrText xml:space="preserve"> PAGEREF _Toc366768782 \h </w:instrText>
      </w:r>
      <w:r>
        <w:fldChar w:fldCharType="separate"/>
      </w:r>
      <w:r>
        <w:t>87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50: Overview connected devices</w:t>
      </w:r>
      <w:r>
        <w:tab/>
      </w:r>
      <w:r>
        <w:fldChar w:fldCharType="begin"/>
      </w:r>
      <w:r>
        <w:instrText xml:space="preserve"> PAGEREF _Toc366768783 \h </w:instrText>
      </w:r>
      <w:r>
        <w:fldChar w:fldCharType="separate"/>
      </w:r>
      <w:r>
        <w:t>88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51: Wago configuration</w:t>
      </w:r>
      <w:r>
        <w:tab/>
      </w:r>
      <w:r>
        <w:fldChar w:fldCharType="begin"/>
      </w:r>
      <w:r>
        <w:instrText xml:space="preserve"> PAGEREF _Toc366768784 \h </w:instrText>
      </w:r>
      <w:r>
        <w:fldChar w:fldCharType="separate"/>
      </w:r>
      <w:r>
        <w:t>90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52: Wago expanded view</w:t>
      </w:r>
      <w:r>
        <w:tab/>
      </w:r>
      <w:r>
        <w:fldChar w:fldCharType="begin"/>
      </w:r>
      <w:r>
        <w:instrText xml:space="preserve"> PAGEREF _Toc366768785 \h </w:instrText>
      </w:r>
      <w:r>
        <w:fldChar w:fldCharType="separate"/>
      </w:r>
      <w:r>
        <w:t>91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53: Sensor-window</w:t>
      </w:r>
      <w:r>
        <w:tab/>
      </w:r>
      <w:r>
        <w:fldChar w:fldCharType="begin"/>
      </w:r>
      <w:r>
        <w:instrText xml:space="preserve"> PAGEREF _Toc366768786 \h </w:instrText>
      </w:r>
      <w:r>
        <w:fldChar w:fldCharType="separate"/>
      </w:r>
      <w:r>
        <w:t>92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54: Sensor type list</w:t>
      </w:r>
      <w:r>
        <w:tab/>
      </w:r>
      <w:r>
        <w:fldChar w:fldCharType="begin"/>
      </w:r>
      <w:r>
        <w:instrText xml:space="preserve"> PAGEREF _Toc366768787 \h </w:instrText>
      </w:r>
      <w:r>
        <w:fldChar w:fldCharType="separate"/>
      </w:r>
      <w:r>
        <w:t>93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55: Wago Device Manager</w:t>
      </w:r>
      <w:r>
        <w:tab/>
      </w:r>
      <w:r>
        <w:fldChar w:fldCharType="begin"/>
      </w:r>
      <w:r>
        <w:instrText xml:space="preserve"> PAGEREF _Toc366768788 \h </w:instrText>
      </w:r>
      <w:r>
        <w:fldChar w:fldCharType="separate"/>
      </w:r>
      <w:r>
        <w:t>98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56: Device Manager</w:t>
      </w:r>
      <w:r>
        <w:tab/>
      </w:r>
      <w:r>
        <w:fldChar w:fldCharType="begin"/>
      </w:r>
      <w:r>
        <w:instrText xml:space="preserve"> PAGEREF _Toc366768789 \h </w:instrText>
      </w:r>
      <w:r>
        <w:fldChar w:fldCharType="separate"/>
      </w:r>
      <w:r>
        <w:t>99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57: Operating mode switch (Wago)</w:t>
      </w:r>
      <w:r>
        <w:tab/>
      </w:r>
      <w:r>
        <w:fldChar w:fldCharType="begin"/>
      </w:r>
      <w:r>
        <w:instrText xml:space="preserve"> PAGEREF _Toc366768790 \h </w:instrText>
      </w:r>
      <w:r>
        <w:fldChar w:fldCharType="separate"/>
      </w:r>
      <w:r>
        <w:t>100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58: Calibration</w:t>
      </w:r>
      <w:r>
        <w:tab/>
      </w:r>
      <w:r>
        <w:fldChar w:fldCharType="begin"/>
      </w:r>
      <w:r>
        <w:instrText xml:space="preserve"> PAGEREF _Toc366768791 \h </w:instrText>
      </w:r>
      <w:r>
        <w:fldChar w:fldCharType="separate"/>
      </w:r>
      <w:r>
        <w:t>101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59: Graph (WAGO calibration)</w:t>
      </w:r>
      <w:r>
        <w:tab/>
      </w:r>
      <w:r>
        <w:fldChar w:fldCharType="begin"/>
      </w:r>
      <w:r>
        <w:instrText xml:space="preserve"> PAGEREF _Toc366768792 \h </w:instrText>
      </w:r>
      <w:r>
        <w:fldChar w:fldCharType="separate"/>
      </w:r>
      <w:r>
        <w:t>102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60: Graph Calibrated</w:t>
      </w:r>
      <w:r>
        <w:tab/>
      </w:r>
      <w:r>
        <w:fldChar w:fldCharType="begin"/>
      </w:r>
      <w:r>
        <w:instrText xml:space="preserve"> PAGEREF _Toc366768793 \h </w:instrText>
      </w:r>
      <w:r>
        <w:fldChar w:fldCharType="separate"/>
      </w:r>
      <w:r>
        <w:t>103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61: Network</w:t>
      </w:r>
      <w:r>
        <w:tab/>
      </w:r>
      <w:r>
        <w:fldChar w:fldCharType="begin"/>
      </w:r>
      <w:r>
        <w:instrText xml:space="preserve"> PAGEREF _Toc366768794 \h </w:instrText>
      </w:r>
      <w:r>
        <w:fldChar w:fldCharType="separate"/>
      </w:r>
      <w:r>
        <w:t>104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62: Soft PLC</w:t>
      </w:r>
      <w:r>
        <w:tab/>
      </w:r>
      <w:r>
        <w:fldChar w:fldCharType="begin"/>
      </w:r>
      <w:r>
        <w:instrText xml:space="preserve"> PAGEREF _Toc366768795 \h </w:instrText>
      </w:r>
      <w:r>
        <w:fldChar w:fldCharType="separate"/>
      </w:r>
      <w:r>
        <w:t>105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63: SoftPLC Rename</w:t>
      </w:r>
      <w:r>
        <w:tab/>
      </w:r>
      <w:r>
        <w:fldChar w:fldCharType="begin"/>
      </w:r>
      <w:r>
        <w:instrText xml:space="preserve"> PAGEREF _Toc366768796 \h </w:instrText>
      </w:r>
      <w:r>
        <w:fldChar w:fldCharType="separate"/>
      </w:r>
      <w:r>
        <w:t>106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64: SoftPLC pop-up</w:t>
      </w:r>
      <w:r>
        <w:tab/>
      </w:r>
      <w:r>
        <w:fldChar w:fldCharType="begin"/>
      </w:r>
      <w:r>
        <w:instrText xml:space="preserve"> PAGEREF _Toc366768797 \h </w:instrText>
      </w:r>
      <w:r>
        <w:fldChar w:fldCharType="separate"/>
      </w:r>
      <w:r>
        <w:t>107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65: SoftPLC Assign Field</w:t>
      </w:r>
      <w:r>
        <w:tab/>
      </w:r>
      <w:r>
        <w:fldChar w:fldCharType="begin"/>
      </w:r>
      <w:r>
        <w:instrText xml:space="preserve"> PAGEREF _Toc366768798 \h </w:instrText>
      </w:r>
      <w:r>
        <w:fldChar w:fldCharType="separate"/>
      </w:r>
      <w:r>
        <w:t>108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66: SoftPLC first Line</w:t>
      </w:r>
      <w:r>
        <w:tab/>
      </w:r>
      <w:r>
        <w:fldChar w:fldCharType="begin"/>
      </w:r>
      <w:r>
        <w:instrText xml:space="preserve"> PAGEREF _Toc366768799 \h </w:instrText>
      </w:r>
      <w:r>
        <w:fldChar w:fldCharType="separate"/>
      </w:r>
      <w:r>
        <w:t>108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67: SoftPLC First Line_2</w:t>
      </w:r>
      <w:r>
        <w:tab/>
      </w:r>
      <w:r>
        <w:fldChar w:fldCharType="begin"/>
      </w:r>
      <w:r>
        <w:instrText xml:space="preserve"> PAGEREF _Toc366768800 \h </w:instrText>
      </w:r>
      <w:r>
        <w:fldChar w:fldCharType="separate"/>
      </w:r>
      <w:r>
        <w:t>108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68: Tank Pressure Sensor</w:t>
      </w:r>
      <w:r>
        <w:tab/>
      </w:r>
      <w:r>
        <w:fldChar w:fldCharType="begin"/>
      </w:r>
      <w:r>
        <w:instrText xml:space="preserve"> PAGEREF _Toc366768801 \h </w:instrText>
      </w:r>
      <w:r>
        <w:fldChar w:fldCharType="separate"/>
      </w:r>
      <w:r>
        <w:t>110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69: Tank Tables</w:t>
      </w:r>
      <w:r>
        <w:tab/>
      </w:r>
      <w:r>
        <w:fldChar w:fldCharType="begin"/>
      </w:r>
      <w:r>
        <w:instrText xml:space="preserve"> PAGEREF _Toc366768802 \h </w:instrText>
      </w:r>
      <w:r>
        <w:fldChar w:fldCharType="separate"/>
      </w:r>
      <w:r>
        <w:t>111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70: Tank Group Drop Down</w:t>
      </w:r>
      <w:r>
        <w:tab/>
      </w:r>
      <w:r>
        <w:fldChar w:fldCharType="begin"/>
      </w:r>
      <w:r>
        <w:instrText xml:space="preserve"> PAGEREF _Toc366768803 \h </w:instrText>
      </w:r>
      <w:r>
        <w:fldChar w:fldCharType="separate"/>
      </w:r>
      <w:r>
        <w:t>112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71: Filling in tank tables</w:t>
      </w:r>
      <w:r>
        <w:tab/>
      </w:r>
      <w:r>
        <w:fldChar w:fldCharType="begin"/>
      </w:r>
      <w:r>
        <w:instrText xml:space="preserve"> PAGEREF _Toc366768804 \h </w:instrText>
      </w:r>
      <w:r>
        <w:fldChar w:fldCharType="separate"/>
      </w:r>
      <w:r>
        <w:t>112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72: Excel tabs</w:t>
      </w:r>
      <w:r>
        <w:tab/>
      </w:r>
      <w:r>
        <w:fldChar w:fldCharType="begin"/>
      </w:r>
      <w:r>
        <w:instrText xml:space="preserve"> PAGEREF _Toc366768805 \h </w:instrText>
      </w:r>
      <w:r>
        <w:fldChar w:fldCharType="separate"/>
      </w:r>
      <w:r>
        <w:t>113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73: Example Sounding Table</w:t>
      </w:r>
      <w:r>
        <w:tab/>
      </w:r>
      <w:r>
        <w:fldChar w:fldCharType="begin"/>
      </w:r>
      <w:r>
        <w:instrText xml:space="preserve"> PAGEREF _Toc366768806 \h </w:instrText>
      </w:r>
      <w:r>
        <w:fldChar w:fldCharType="separate"/>
      </w:r>
      <w:r>
        <w:t>113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74: Excel sheet import list</w:t>
      </w:r>
      <w:r>
        <w:tab/>
      </w:r>
      <w:r>
        <w:fldChar w:fldCharType="begin"/>
      </w:r>
      <w:r>
        <w:instrText xml:space="preserve"> PAGEREF _Toc366768807 \h </w:instrText>
      </w:r>
      <w:r>
        <w:fldChar w:fldCharType="separate"/>
      </w:r>
      <w:r>
        <w:t>114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75: Excel list sorted</w:t>
      </w:r>
      <w:r>
        <w:tab/>
      </w:r>
      <w:r>
        <w:fldChar w:fldCharType="begin"/>
      </w:r>
      <w:r>
        <w:instrText xml:space="preserve"> PAGEREF _Toc366768808 \h </w:instrText>
      </w:r>
      <w:r>
        <w:fldChar w:fldCharType="separate"/>
      </w:r>
      <w:r>
        <w:t>115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76: Imported Table</w:t>
      </w:r>
      <w:r>
        <w:tab/>
      </w:r>
      <w:r>
        <w:fldChar w:fldCharType="begin"/>
      </w:r>
      <w:r>
        <w:instrText xml:space="preserve"> PAGEREF _Toc366768809 \h </w:instrText>
      </w:r>
      <w:r>
        <w:fldChar w:fldCharType="separate"/>
      </w:r>
      <w:r>
        <w:t>116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77: Roll and Pitch</w:t>
      </w:r>
      <w:r>
        <w:tab/>
      </w:r>
      <w:r>
        <w:fldChar w:fldCharType="begin"/>
      </w:r>
      <w:r>
        <w:instrText xml:space="preserve"> PAGEREF _Toc366768810 \h </w:instrText>
      </w:r>
      <w:r>
        <w:fldChar w:fldCharType="separate"/>
      </w:r>
      <w:r>
        <w:t>117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78: Max Trim</w:t>
      </w:r>
      <w:r>
        <w:tab/>
      </w:r>
      <w:r>
        <w:fldChar w:fldCharType="begin"/>
      </w:r>
      <w:r>
        <w:instrText xml:space="preserve"> PAGEREF _Toc366768811 \h </w:instrText>
      </w:r>
      <w:r>
        <w:fldChar w:fldCharType="separate"/>
      </w:r>
      <w:r>
        <w:t>117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79: Max List</w:t>
      </w:r>
      <w:r>
        <w:tab/>
      </w:r>
      <w:r>
        <w:fldChar w:fldCharType="begin"/>
      </w:r>
      <w:r>
        <w:instrText xml:space="preserve"> PAGEREF _Toc366768812 \h </w:instrText>
      </w:r>
      <w:r>
        <w:fldChar w:fldCharType="separate"/>
      </w:r>
      <w:r>
        <w:t>118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80: Trim/List example</w:t>
      </w:r>
      <w:r>
        <w:tab/>
      </w:r>
      <w:r>
        <w:fldChar w:fldCharType="begin"/>
      </w:r>
      <w:r>
        <w:instrText xml:space="preserve"> PAGEREF _Toc366768813 \h </w:instrText>
      </w:r>
      <w:r>
        <w:fldChar w:fldCharType="separate"/>
      </w:r>
      <w:r>
        <w:t>118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81: trim and list excel example</w:t>
      </w:r>
      <w:r>
        <w:tab/>
      </w:r>
      <w:r>
        <w:fldChar w:fldCharType="begin"/>
      </w:r>
      <w:r>
        <w:instrText xml:space="preserve"> PAGEREF _Toc366768814 \h </w:instrText>
      </w:r>
      <w:r>
        <w:fldChar w:fldCharType="separate"/>
      </w:r>
      <w:r>
        <w:t>119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82: Tank Table excel Trim and List import</w:t>
      </w:r>
      <w:r>
        <w:tab/>
      </w:r>
      <w:r>
        <w:fldChar w:fldCharType="begin"/>
      </w:r>
      <w:r>
        <w:instrText xml:space="preserve"> PAGEREF _Toc366768815 \h </w:instrText>
      </w:r>
      <w:r>
        <w:fldChar w:fldCharType="separate"/>
      </w:r>
      <w:r>
        <w:t>120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83: Logbook button</w:t>
      </w:r>
      <w:r>
        <w:tab/>
      </w:r>
      <w:r>
        <w:fldChar w:fldCharType="begin"/>
      </w:r>
      <w:r>
        <w:instrText xml:space="preserve"> PAGEREF _Toc366768816 \h </w:instrText>
      </w:r>
      <w:r>
        <w:fldChar w:fldCharType="separate"/>
      </w:r>
      <w:r>
        <w:t>121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84: Logbook colours</w:t>
      </w:r>
      <w:r>
        <w:tab/>
      </w:r>
      <w:r>
        <w:fldChar w:fldCharType="begin"/>
      </w:r>
      <w:r>
        <w:instrText xml:space="preserve"> PAGEREF _Toc366768817 \h </w:instrText>
      </w:r>
      <w:r>
        <w:fldChar w:fldCharType="separate"/>
      </w:r>
      <w:r>
        <w:t>122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85: Scroll buttons</w:t>
      </w:r>
      <w:r>
        <w:tab/>
      </w:r>
      <w:r>
        <w:fldChar w:fldCharType="begin"/>
      </w:r>
      <w:r>
        <w:instrText xml:space="preserve"> PAGEREF _Toc366768818 \h </w:instrText>
      </w:r>
      <w:r>
        <w:fldChar w:fldCharType="separate"/>
      </w:r>
      <w:r>
        <w:t>123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86: Time period button</w:t>
      </w:r>
      <w:r>
        <w:tab/>
      </w:r>
      <w:r>
        <w:fldChar w:fldCharType="begin"/>
      </w:r>
      <w:r>
        <w:instrText xml:space="preserve"> PAGEREF _Toc366768819 \h </w:instrText>
      </w:r>
      <w:r>
        <w:fldChar w:fldCharType="separate"/>
      </w:r>
      <w:r>
        <w:t>123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87: Alarms from all stations button</w:t>
      </w:r>
      <w:r>
        <w:tab/>
      </w:r>
      <w:r>
        <w:fldChar w:fldCharType="begin"/>
      </w:r>
      <w:r>
        <w:instrText xml:space="preserve"> PAGEREF _Toc366768820 \h </w:instrText>
      </w:r>
      <w:r>
        <w:fldChar w:fldCharType="separate"/>
      </w:r>
      <w:r>
        <w:t>123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88: Alarm button</w:t>
      </w:r>
      <w:r>
        <w:tab/>
      </w:r>
      <w:r>
        <w:fldChar w:fldCharType="begin"/>
      </w:r>
      <w:r>
        <w:instrText xml:space="preserve"> PAGEREF _Toc366768821 \h </w:instrText>
      </w:r>
      <w:r>
        <w:fldChar w:fldCharType="separate"/>
      </w:r>
      <w:r>
        <w:t>124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89: Switching button</w:t>
      </w:r>
      <w:r>
        <w:tab/>
      </w:r>
      <w:r>
        <w:fldChar w:fldCharType="begin"/>
      </w:r>
      <w:r>
        <w:instrText xml:space="preserve"> PAGEREF _Toc366768822 \h </w:instrText>
      </w:r>
      <w:r>
        <w:fldChar w:fldCharType="separate"/>
      </w:r>
      <w:r>
        <w:t>124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90: Network button</w:t>
      </w:r>
      <w:r>
        <w:tab/>
      </w:r>
      <w:r>
        <w:fldChar w:fldCharType="begin"/>
      </w:r>
      <w:r>
        <w:instrText xml:space="preserve"> PAGEREF _Toc366768823 \h </w:instrText>
      </w:r>
      <w:r>
        <w:fldChar w:fldCharType="separate"/>
      </w:r>
      <w:r>
        <w:t>124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91: Serial communication button</w:t>
      </w:r>
      <w:r>
        <w:tab/>
      </w:r>
      <w:r>
        <w:fldChar w:fldCharType="begin"/>
      </w:r>
      <w:r>
        <w:instrText xml:space="preserve"> PAGEREF _Toc366768824 \h </w:instrText>
      </w:r>
      <w:r>
        <w:fldChar w:fldCharType="separate"/>
      </w:r>
      <w:r>
        <w:t>125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11</w:t>
      </w:r>
      <w:r>
        <w:noBreakHyphen/>
        <w:t>92: System button</w:t>
      </w:r>
      <w:r>
        <w:tab/>
      </w:r>
      <w:r>
        <w:fldChar w:fldCharType="begin"/>
      </w:r>
      <w:r>
        <w:instrText xml:space="preserve"> PAGEREF _Toc366768825 \h </w:instrText>
      </w:r>
      <w:r>
        <w:fldChar w:fldCharType="separate"/>
      </w:r>
      <w:r>
        <w:t>125</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12</w:t>
      </w:r>
      <w:r>
        <w:noBreakHyphen/>
        <w:t>1: Performance</w:t>
      </w:r>
      <w:r>
        <w:tab/>
      </w:r>
      <w:r>
        <w:fldChar w:fldCharType="begin"/>
      </w:r>
      <w:r>
        <w:instrText xml:space="preserve"> PAGEREF _Toc366768826 \h </w:instrText>
      </w:r>
      <w:r>
        <w:fldChar w:fldCharType="separate"/>
      </w:r>
      <w:r>
        <w:t>126</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12</w:t>
      </w:r>
      <w:r>
        <w:noBreakHyphen/>
        <w:t>2: Memory</w:t>
      </w:r>
      <w:r>
        <w:tab/>
      </w:r>
      <w:r>
        <w:fldChar w:fldCharType="begin"/>
      </w:r>
      <w:r>
        <w:instrText xml:space="preserve"> PAGEREF _Toc366768827 \h </w:instrText>
      </w:r>
      <w:r>
        <w:fldChar w:fldCharType="separate"/>
      </w:r>
      <w:r>
        <w:t>127</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12</w:t>
      </w:r>
      <w:r>
        <w:noBreakHyphen/>
        <w:t>3: Network</w:t>
      </w:r>
      <w:r>
        <w:tab/>
      </w:r>
      <w:r>
        <w:fldChar w:fldCharType="begin"/>
      </w:r>
      <w:r>
        <w:instrText xml:space="preserve"> PAGEREF _Toc366768828 \h </w:instrText>
      </w:r>
      <w:r>
        <w:fldChar w:fldCharType="separate"/>
      </w:r>
      <w:r>
        <w:t>128</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lastRenderedPageBreak/>
        <w:t>Figure 12</w:t>
      </w:r>
      <w:r>
        <w:noBreakHyphen/>
        <w:t>4: IP Owners List</w:t>
      </w:r>
      <w:r>
        <w:tab/>
      </w:r>
      <w:r>
        <w:fldChar w:fldCharType="begin"/>
      </w:r>
      <w:r>
        <w:instrText xml:space="preserve"> PAGEREF _Toc366768829 \h </w:instrText>
      </w:r>
      <w:r>
        <w:fldChar w:fldCharType="separate"/>
      </w:r>
      <w:r>
        <w:t>129</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12</w:t>
      </w:r>
      <w:r>
        <w:noBreakHyphen/>
        <w:t>5: Performance &gt; IP</w:t>
      </w:r>
      <w:r>
        <w:tab/>
      </w:r>
      <w:r>
        <w:fldChar w:fldCharType="begin"/>
      </w:r>
      <w:r>
        <w:instrText xml:space="preserve"> PAGEREF _Toc366768830 \h </w:instrText>
      </w:r>
      <w:r>
        <w:fldChar w:fldCharType="separate"/>
      </w:r>
      <w:r>
        <w:t>130</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12</w:t>
      </w:r>
      <w:r>
        <w:noBreakHyphen/>
        <w:t>6: Serial</w:t>
      </w:r>
      <w:r>
        <w:tab/>
      </w:r>
      <w:r>
        <w:fldChar w:fldCharType="begin"/>
      </w:r>
      <w:r>
        <w:instrText xml:space="preserve"> PAGEREF _Toc366768831 \h </w:instrText>
      </w:r>
      <w:r>
        <w:fldChar w:fldCharType="separate"/>
      </w:r>
      <w:r>
        <w:t>131</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12</w:t>
      </w:r>
      <w:r>
        <w:noBreakHyphen/>
        <w:t>7: Additional Serial Data</w:t>
      </w:r>
      <w:r>
        <w:tab/>
      </w:r>
      <w:r>
        <w:fldChar w:fldCharType="begin"/>
      </w:r>
      <w:r>
        <w:instrText xml:space="preserve"> PAGEREF _Toc366768832 \h </w:instrText>
      </w:r>
      <w:r>
        <w:fldChar w:fldCharType="separate"/>
      </w:r>
      <w:r>
        <w:t>132</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12</w:t>
      </w:r>
      <w:r>
        <w:noBreakHyphen/>
        <w:t>8: Communication Diagnostics 1</w:t>
      </w:r>
      <w:r>
        <w:tab/>
      </w:r>
      <w:r>
        <w:fldChar w:fldCharType="begin"/>
      </w:r>
      <w:r>
        <w:instrText xml:space="preserve"> PAGEREF _Toc366768833 \h </w:instrText>
      </w:r>
      <w:r>
        <w:fldChar w:fldCharType="separate"/>
      </w:r>
      <w:r>
        <w:t>133</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12</w:t>
      </w:r>
      <w:r>
        <w:noBreakHyphen/>
        <w:t>9: Communication Diagnostics 2</w:t>
      </w:r>
      <w:r>
        <w:tab/>
      </w:r>
      <w:r>
        <w:fldChar w:fldCharType="begin"/>
      </w:r>
      <w:r>
        <w:instrText xml:space="preserve"> PAGEREF _Toc366768834 \h </w:instrText>
      </w:r>
      <w:r>
        <w:fldChar w:fldCharType="separate"/>
      </w:r>
      <w:r>
        <w:t>134</w:t>
      </w:r>
      <w:r>
        <w:fldChar w:fldCharType="end"/>
      </w:r>
    </w:p>
    <w:p w:rsidR="00ED7AB1" w:rsidRPr="00ED7AB1" w:rsidRDefault="00ED7AB1">
      <w:pPr>
        <w:pStyle w:val="Lijstmetafbeeldingen"/>
        <w:rPr>
          <w:rFonts w:asciiTheme="minorHAnsi" w:eastAsiaTheme="minorEastAsia" w:hAnsiTheme="minorHAnsi" w:cstheme="minorBidi"/>
          <w:szCs w:val="22"/>
          <w:lang w:val="en-US" w:eastAsia="nl-NL"/>
        </w:rPr>
      </w:pPr>
      <w:r>
        <w:t>Figure 12</w:t>
      </w:r>
      <w:r>
        <w:noBreakHyphen/>
        <w:t>10: Latest version</w:t>
      </w:r>
      <w:r>
        <w:tab/>
      </w:r>
      <w:r>
        <w:fldChar w:fldCharType="begin"/>
      </w:r>
      <w:r>
        <w:instrText xml:space="preserve"> PAGEREF _Toc366768835 \h </w:instrText>
      </w:r>
      <w:r>
        <w:fldChar w:fldCharType="separate"/>
      </w:r>
      <w:r>
        <w:t>135</w:t>
      </w:r>
      <w:r>
        <w:fldChar w:fldCharType="end"/>
      </w:r>
    </w:p>
    <w:p w:rsidR="00DA5601" w:rsidRPr="005511ED" w:rsidRDefault="007270D5" w:rsidP="000F200F">
      <w:pPr>
        <w:pStyle w:val="Inhopg1"/>
        <w:rPr>
          <w:lang w:val="en-US"/>
        </w:rPr>
      </w:pPr>
      <w:r>
        <w:fldChar w:fldCharType="end"/>
      </w:r>
      <w:bookmarkStart w:id="2" w:name="z_MarkPosition"/>
      <w:bookmarkEnd w:id="2"/>
      <w:r w:rsidR="00DA5601" w:rsidRPr="006927D3">
        <w:br w:type="page"/>
      </w:r>
    </w:p>
    <w:p w:rsidR="00DA5601" w:rsidRPr="006927D3" w:rsidRDefault="00DA5601" w:rsidP="000F200F">
      <w:pPr>
        <w:pStyle w:val="Text"/>
      </w:pPr>
    </w:p>
    <w:p w:rsidR="00DA5601" w:rsidRPr="006927D3" w:rsidRDefault="00DA5601" w:rsidP="000F200F">
      <w:pPr>
        <w:pStyle w:val="Text"/>
      </w:pPr>
    </w:p>
    <w:p w:rsidR="00DA5601" w:rsidRPr="006927D3" w:rsidRDefault="00DA5601" w:rsidP="000F200F">
      <w:pPr>
        <w:pStyle w:val="Text"/>
        <w:jc w:val="both"/>
        <w:rPr>
          <w:color w:val="000000"/>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NOTICE</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color w:val="000000"/>
          <w:sz w:val="24"/>
          <w:lang w:val="en-US"/>
        </w:rPr>
      </w:pPr>
      <w:r w:rsidRPr="00CA0364">
        <w:rPr>
          <w:rFonts w:cs="Arial"/>
          <w:b/>
          <w:color w:val="000000"/>
          <w:sz w:val="24"/>
          <w:lang w:val="en-US"/>
        </w:rPr>
        <w:t xml:space="preserve">This document contains proprietary information. </w:t>
      </w:r>
    </w:p>
    <w:p w:rsidR="00DA5601" w:rsidRPr="00CA0364" w:rsidRDefault="00DA5601" w:rsidP="000F200F">
      <w:pPr>
        <w:pBdr>
          <w:top w:val="single" w:sz="6" w:space="1" w:color="auto"/>
          <w:left w:val="single" w:sz="6" w:space="1" w:color="auto"/>
          <w:bottom w:val="single" w:sz="6" w:space="1" w:color="auto"/>
          <w:right w:val="single" w:sz="6" w:space="1" w:color="auto"/>
        </w:pBdr>
        <w:ind w:left="567" w:right="708"/>
        <w:jc w:val="center"/>
        <w:rPr>
          <w:rFonts w:cs="Arial"/>
          <w:b/>
          <w:bCs/>
          <w:color w:val="000000"/>
          <w:sz w:val="24"/>
          <w:lang w:val="en-US"/>
        </w:rPr>
      </w:pPr>
      <w:r w:rsidRPr="00CA0364">
        <w:rPr>
          <w:rFonts w:cs="Arial"/>
          <w:b/>
          <w:bCs/>
          <w:color w:val="000000"/>
          <w:sz w:val="24"/>
          <w:lang w:val="en-US"/>
        </w:rPr>
        <w:t xml:space="preserve">No part of this document may be photocopied, reproduced or translated into another language without the prior written consent of </w:t>
      </w:r>
      <w:r w:rsidRPr="00CA0364">
        <w:rPr>
          <w:rFonts w:cs="Arial"/>
          <w:b/>
          <w:bCs/>
          <w:color w:val="000000"/>
          <w:sz w:val="24"/>
          <w:lang w:val="en-US"/>
        </w:rPr>
        <w:br/>
        <w:t>Free Technics B.V.</w:t>
      </w:r>
    </w:p>
    <w:p w:rsidR="00DA5601" w:rsidRDefault="00DA5601" w:rsidP="000F200F">
      <w:pPr>
        <w:pStyle w:val="Bloktekst"/>
        <w:rPr>
          <w:rFonts w:cs="Arial"/>
          <w:color w:val="000000"/>
        </w:rPr>
      </w:pPr>
    </w:p>
    <w:p w:rsidR="00DA5601" w:rsidRDefault="00DA5601" w:rsidP="000F200F">
      <w:pPr>
        <w:pStyle w:val="Text"/>
        <w:jc w:val="both"/>
        <w:rPr>
          <w:color w:val="000000"/>
        </w:rPr>
      </w:pPr>
    </w:p>
    <w:p w:rsidR="00DA5601" w:rsidRDefault="00DA5601" w:rsidP="000F200F">
      <w:pPr>
        <w:pStyle w:val="Text"/>
      </w:pPr>
    </w:p>
    <w:p w:rsidR="00DA5601" w:rsidRDefault="00DA5601" w:rsidP="000F200F">
      <w:pPr>
        <w:pStyle w:val="Text"/>
      </w:pPr>
    </w:p>
    <w:p w:rsidR="00DA5601" w:rsidRDefault="00DA5601" w:rsidP="000F200F">
      <w:pPr>
        <w:pStyle w:val="Heading1noNr"/>
        <w:ind w:left="851" w:hanging="851"/>
        <w:rPr>
          <w:lang w:val="en-US"/>
        </w:rPr>
      </w:pPr>
      <w:r>
        <w:br w:type="page"/>
      </w:r>
      <w:bookmarkStart w:id="3" w:name="_Toc285555368"/>
      <w:bookmarkStart w:id="4" w:name="_Toc366768461"/>
      <w:r>
        <w:lastRenderedPageBreak/>
        <w:t>References</w:t>
      </w:r>
      <w:bookmarkStart w:id="5" w:name="_Toc15373462"/>
      <w:bookmarkStart w:id="6" w:name="_Toc71091586"/>
      <w:bookmarkStart w:id="7" w:name="_Toc88449302"/>
      <w:bookmarkStart w:id="8" w:name="_Toc88449863"/>
      <w:bookmarkEnd w:id="3"/>
      <w:bookmarkEnd w:id="4"/>
    </w:p>
    <w:p w:rsidR="008A6C31" w:rsidRDefault="008A6C31" w:rsidP="000F200F">
      <w:pPr>
        <w:pStyle w:val="References"/>
        <w:numPr>
          <w:ilvl w:val="0"/>
          <w:numId w:val="0"/>
        </w:numPr>
        <w:ind w:left="360" w:hanging="360"/>
      </w:pPr>
    </w:p>
    <w:p w:rsidR="00DA5601" w:rsidRPr="00AC0DBB" w:rsidRDefault="00DA5601" w:rsidP="000F200F">
      <w:pPr>
        <w:pStyle w:val="References"/>
        <w:numPr>
          <w:ilvl w:val="0"/>
          <w:numId w:val="0"/>
        </w:numPr>
        <w:ind w:left="360" w:hanging="360"/>
      </w:pPr>
      <w:r>
        <w:t>Not applicable.</w:t>
      </w:r>
    </w:p>
    <w:p w:rsidR="00DA5601" w:rsidRDefault="00DA5601" w:rsidP="000F200F">
      <w:pPr>
        <w:pStyle w:val="Heading1noNr"/>
        <w:ind w:left="850" w:hanging="850"/>
      </w:pPr>
      <w:r w:rsidRPr="001A7C15">
        <w:rPr>
          <w:lang w:val="en-US"/>
        </w:rPr>
        <w:br w:type="page"/>
      </w:r>
      <w:bookmarkStart w:id="9" w:name="_Ref210437134"/>
      <w:bookmarkStart w:id="10" w:name="_Toc210614733"/>
      <w:bookmarkStart w:id="11" w:name="_Toc366768462"/>
      <w:r>
        <w:lastRenderedPageBreak/>
        <w:t>Introduction</w:t>
      </w:r>
      <w:bookmarkEnd w:id="9"/>
      <w:bookmarkEnd w:id="10"/>
      <w:bookmarkEnd w:id="11"/>
    </w:p>
    <w:p w:rsidR="00DA5601" w:rsidRPr="00CA0364" w:rsidRDefault="00DA5601" w:rsidP="000F200F">
      <w:pPr>
        <w:rPr>
          <w:lang w:val="en-US"/>
        </w:rPr>
      </w:pPr>
    </w:p>
    <w:p w:rsidR="00DA5601" w:rsidRDefault="0071660C" w:rsidP="000F200F">
      <w:pPr>
        <w:pStyle w:val="Plattetekst"/>
      </w:pPr>
      <w:r>
        <w:t xml:space="preserve">The </w:t>
      </w:r>
      <w:r w:rsidR="00525CF5">
        <w:t>O</w:t>
      </w:r>
      <w:r>
        <w:t>perating</w:t>
      </w:r>
      <w:r w:rsidR="00525CF5">
        <w:t xml:space="preserve"> M</w:t>
      </w:r>
      <w:r w:rsidR="00DA5601">
        <w:t xml:space="preserve">anual </w:t>
      </w:r>
      <w:r w:rsidR="00525CF5">
        <w:t xml:space="preserve">contains all essential information for the user to make full use of </w:t>
      </w:r>
      <w:r w:rsidR="003F1D4C">
        <w:t>FT NavVision®</w:t>
      </w:r>
      <w:r w:rsidR="00DA5601">
        <w:t>.</w:t>
      </w:r>
      <w:r w:rsidR="00DA5601">
        <w:rPr>
          <w:rFonts w:cs="Arial"/>
        </w:rPr>
        <w:t xml:space="preserve"> </w:t>
      </w:r>
      <w:r w:rsidR="00DA5601">
        <w:t>Th</w:t>
      </w:r>
      <w:r w:rsidR="00401ED6">
        <w:t xml:space="preserve">is manual includes a description of the </w:t>
      </w:r>
      <w:r w:rsidR="005D7D7B">
        <w:t>alarm functions, monitoring functions,</w:t>
      </w:r>
      <w:r w:rsidR="00A06D9C">
        <w:t xml:space="preserve"> control functions</w:t>
      </w:r>
      <w:r w:rsidR="007300AE">
        <w:t xml:space="preserve"> and additional capabilities. Also described are contingencies and alternate modes of operation, and step-by-step procedures for system access and use.</w:t>
      </w:r>
    </w:p>
    <w:p w:rsidR="00827FA7" w:rsidRDefault="00827FA7" w:rsidP="000F200F">
      <w:pPr>
        <w:pStyle w:val="Plattetekst"/>
      </w:pPr>
    </w:p>
    <w:p w:rsidR="00DA5601" w:rsidRDefault="002E35FD" w:rsidP="000F200F">
      <w:pPr>
        <w:pStyle w:val="Heading1noNr"/>
        <w:ind w:left="850" w:hanging="850"/>
      </w:pPr>
      <w:bookmarkStart w:id="12" w:name="_Toc210614734"/>
      <w:bookmarkStart w:id="13" w:name="_Toc366768463"/>
      <w:r>
        <w:t>About the O</w:t>
      </w:r>
      <w:r w:rsidR="005D05F8">
        <w:t>perat</w:t>
      </w:r>
      <w:r>
        <w:t>ing M</w:t>
      </w:r>
      <w:r w:rsidR="00DA5601">
        <w:t>anual</w:t>
      </w:r>
      <w:bookmarkEnd w:id="12"/>
      <w:bookmarkEnd w:id="13"/>
    </w:p>
    <w:p w:rsidR="00DA5601" w:rsidRPr="00CA0364" w:rsidRDefault="00DA5601" w:rsidP="000F200F">
      <w:pPr>
        <w:rPr>
          <w:lang w:val="en-US"/>
        </w:rPr>
      </w:pPr>
    </w:p>
    <w:p w:rsidR="00DA5601" w:rsidRDefault="008A6C31" w:rsidP="000F200F">
      <w:pPr>
        <w:pStyle w:val="Plattetekst"/>
      </w:pPr>
      <w:r>
        <w:t>This</w:t>
      </w:r>
      <w:r w:rsidR="002E35FD">
        <w:t xml:space="preserve"> m</w:t>
      </w:r>
      <w:r w:rsidR="00DA5601">
        <w:t xml:space="preserve">anual contains the following </w:t>
      </w:r>
      <w:r w:rsidR="00F06842">
        <w:t>section</w:t>
      </w:r>
      <w:r w:rsidR="00DA5601">
        <w:t>s:</w:t>
      </w:r>
    </w:p>
    <w:p w:rsidR="00DA5601" w:rsidRDefault="00F06842" w:rsidP="00DA5601">
      <w:pPr>
        <w:pStyle w:val="Plattetekst"/>
        <w:numPr>
          <w:ilvl w:val="0"/>
          <w:numId w:val="2"/>
        </w:numPr>
      </w:pPr>
      <w:r>
        <w:t>Section</w:t>
      </w:r>
      <w:r w:rsidR="00DA5601">
        <w:t xml:space="preserve"> “Safety instructions” presents warning, caution and note information, which the user should pay attention to.</w:t>
      </w:r>
    </w:p>
    <w:p w:rsidR="00DA5601" w:rsidRDefault="00F06842" w:rsidP="00DA5601">
      <w:pPr>
        <w:pStyle w:val="Plattetekst"/>
        <w:numPr>
          <w:ilvl w:val="0"/>
          <w:numId w:val="2"/>
        </w:numPr>
      </w:pPr>
      <w:r>
        <w:t>Section</w:t>
      </w:r>
      <w:r w:rsidR="00DA5601">
        <w:t xml:space="preserve"> “Hu</w:t>
      </w:r>
      <w:r w:rsidR="000906C4">
        <w:t>man Machine Interface” c</w:t>
      </w:r>
      <w:r w:rsidR="00DA5601">
        <w:t>ontains explanation on the look and</w:t>
      </w:r>
      <w:r w:rsidR="008B3583">
        <w:t xml:space="preserve"> feel of the visible part of </w:t>
      </w:r>
      <w:r w:rsidR="00DA5601">
        <w:t>NavVision®.</w:t>
      </w:r>
    </w:p>
    <w:p w:rsidR="00DA5601" w:rsidRDefault="00F06842" w:rsidP="00DA5601">
      <w:pPr>
        <w:pStyle w:val="Plattetekst"/>
        <w:numPr>
          <w:ilvl w:val="0"/>
          <w:numId w:val="2"/>
        </w:numPr>
      </w:pPr>
      <w:r>
        <w:t>Section</w:t>
      </w:r>
      <w:r w:rsidR="00DA5601">
        <w:t xml:space="preserve"> “Duty Alarm System” explains how to work with the AM(C)S system and how the diffe</w:t>
      </w:r>
      <w:r w:rsidR="008B3583">
        <w:t xml:space="preserve">rent parts are integrated in </w:t>
      </w:r>
      <w:r w:rsidR="00DA5601">
        <w:t>NavVision®.</w:t>
      </w:r>
    </w:p>
    <w:p w:rsidR="00DA5601" w:rsidRDefault="00F06842" w:rsidP="00DA5601">
      <w:pPr>
        <w:pStyle w:val="Plattetekst"/>
        <w:numPr>
          <w:ilvl w:val="0"/>
          <w:numId w:val="2"/>
        </w:numPr>
      </w:pPr>
      <w:r>
        <w:t>Section</w:t>
      </w:r>
      <w:r w:rsidR="000906C4">
        <w:t xml:space="preserve"> “Personal Alarm” e</w:t>
      </w:r>
      <w:r w:rsidR="00DA5601">
        <w:t>xplains the work and feel of the different Dea</w:t>
      </w:r>
      <w:r w:rsidR="008B3583">
        <w:t xml:space="preserve">dman-systems provided within </w:t>
      </w:r>
      <w:r w:rsidR="00DA5601">
        <w:t>NavVision®.</w:t>
      </w:r>
    </w:p>
    <w:p w:rsidR="00DA5601" w:rsidRDefault="00F06842" w:rsidP="00DA5601">
      <w:pPr>
        <w:pStyle w:val="Plattetekst"/>
        <w:numPr>
          <w:ilvl w:val="0"/>
          <w:numId w:val="2"/>
        </w:numPr>
      </w:pPr>
      <w:r>
        <w:t>Section</w:t>
      </w:r>
      <w:r w:rsidR="00DA5601">
        <w:t xml:space="preserve"> “Setting and adjustment” contains </w:t>
      </w:r>
      <w:r w:rsidR="00D03E05">
        <w:t xml:space="preserve">the necessary information for initial configuration of </w:t>
      </w:r>
      <w:r w:rsidR="00DA5601">
        <w:t>NavVision®</w:t>
      </w:r>
      <w:r w:rsidR="00D03E05">
        <w:t xml:space="preserve"> and </w:t>
      </w:r>
      <w:r w:rsidR="00E336D8">
        <w:t>for making</w:t>
      </w:r>
      <w:r w:rsidR="00D03E05">
        <w:t xml:space="preserve"> adjustments later on</w:t>
      </w:r>
      <w:r w:rsidR="00E336D8">
        <w:t xml:space="preserve"> after commissioning</w:t>
      </w:r>
      <w:r w:rsidR="00DA5601">
        <w:t>.</w:t>
      </w:r>
    </w:p>
    <w:p w:rsidR="00DA5601" w:rsidRDefault="00F06842" w:rsidP="00DA5601">
      <w:pPr>
        <w:pStyle w:val="Plattetekst"/>
        <w:numPr>
          <w:ilvl w:val="0"/>
          <w:numId w:val="2"/>
        </w:numPr>
      </w:pPr>
      <w:r>
        <w:t>Section</w:t>
      </w:r>
      <w:r w:rsidR="00DA5601">
        <w:t xml:space="preserve"> “Performance</w:t>
      </w:r>
      <w:r w:rsidR="00DA5601" w:rsidRPr="00995ACD">
        <w:rPr>
          <w:lang w:val="en-US"/>
        </w:rPr>
        <w:t>” shows a tool for checking performance of the system on a deeper level.</w:t>
      </w:r>
    </w:p>
    <w:p w:rsidR="00DA5601" w:rsidRPr="00CA0364" w:rsidRDefault="0024426C" w:rsidP="000F200F">
      <w:pPr>
        <w:rPr>
          <w:lang w:val="en-US"/>
        </w:rPr>
      </w:pPr>
      <w:r>
        <w:rPr>
          <w:noProof/>
          <w:lang w:val="nl-NL" w:eastAsia="nl-NL"/>
        </w:rPr>
        <w:drawing>
          <wp:inline distT="0" distB="0" distL="0" distR="0">
            <wp:extent cx="416379" cy="342900"/>
            <wp:effectExtent l="0" t="0" r="317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2E35FD">
        <w:rPr>
          <w:i/>
          <w:lang w:val="en-US"/>
        </w:rPr>
        <w:t xml:space="preserve">  </w:t>
      </w:r>
      <w:r w:rsidR="002E35FD" w:rsidRPr="002E35FD">
        <w:rPr>
          <w:i/>
          <w:lang w:val="en-US"/>
        </w:rPr>
        <w:t>F</w:t>
      </w:r>
      <w:r w:rsidR="00DA5601" w:rsidRPr="002E35FD">
        <w:rPr>
          <w:i/>
          <w:lang w:val="en-US"/>
        </w:rPr>
        <w:t xml:space="preserve">or specific information on interfaces, but also in depth information on here mentioned features, as well as here not mentioned features, we refer you to the specific manuals from </w:t>
      </w:r>
      <w:r w:rsidR="00DC7643">
        <w:rPr>
          <w:i/>
          <w:lang w:val="en-US"/>
        </w:rPr>
        <w:t>NavVision</w:t>
      </w:r>
      <w:r w:rsidR="002E35FD" w:rsidRPr="002E35FD">
        <w:rPr>
          <w:i/>
        </w:rPr>
        <w:t xml:space="preserve">® </w:t>
      </w:r>
      <w:r w:rsidR="00DA5601" w:rsidRPr="002E35FD">
        <w:rPr>
          <w:i/>
          <w:lang w:val="en-US"/>
        </w:rPr>
        <w:t>that can be obtained through Free Technics.</w:t>
      </w:r>
      <w:r w:rsidR="00DA5601" w:rsidRPr="00CA0364">
        <w:rPr>
          <w:lang w:val="en-US"/>
        </w:rPr>
        <w:br w:type="page"/>
      </w:r>
      <w:r w:rsidR="00DA5601" w:rsidRPr="00CA0364">
        <w:rPr>
          <w:lang w:val="en-US"/>
        </w:rPr>
        <w:lastRenderedPageBreak/>
        <w:t>Abbreviations list</w:t>
      </w:r>
    </w:p>
    <w:p w:rsidR="00DA5601" w:rsidRPr="00CA0364" w:rsidRDefault="00DA5601" w:rsidP="000F200F">
      <w:pPr>
        <w:rPr>
          <w:lang w:val="en-US"/>
        </w:rPr>
      </w:pPr>
      <w:r w:rsidRPr="00CA0364">
        <w:rPr>
          <w:lang w:val="en-US"/>
        </w:rPr>
        <w:t>AC</w:t>
      </w:r>
      <w:r w:rsidRPr="00CA0364">
        <w:rPr>
          <w:lang w:val="en-US"/>
        </w:rPr>
        <w:tab/>
      </w:r>
      <w:r w:rsidRPr="00CA0364">
        <w:rPr>
          <w:lang w:val="en-US"/>
        </w:rPr>
        <w:tab/>
      </w:r>
      <w:r w:rsidRPr="00CA0364">
        <w:rPr>
          <w:lang w:val="en-US"/>
        </w:rPr>
        <w:tab/>
        <w:t>Alternating Current</w:t>
      </w:r>
    </w:p>
    <w:p w:rsidR="00DA5601" w:rsidRDefault="00F06842" w:rsidP="000F200F">
      <w:pPr>
        <w:rPr>
          <w:lang w:val="en-US"/>
        </w:rPr>
      </w:pPr>
      <w:r>
        <w:rPr>
          <w:lang w:val="en-US"/>
        </w:rPr>
        <w:t>AI</w:t>
      </w:r>
      <w:r>
        <w:rPr>
          <w:lang w:val="en-US"/>
        </w:rPr>
        <w:tab/>
      </w:r>
      <w:r>
        <w:rPr>
          <w:lang w:val="en-US"/>
        </w:rPr>
        <w:tab/>
      </w:r>
      <w:r>
        <w:rPr>
          <w:lang w:val="en-US"/>
        </w:rPr>
        <w:tab/>
        <w:t>Analog Input</w:t>
      </w:r>
    </w:p>
    <w:p w:rsidR="00F06842" w:rsidRPr="00CA0364" w:rsidRDefault="00F06842" w:rsidP="000F200F">
      <w:pPr>
        <w:rPr>
          <w:lang w:val="en-US"/>
        </w:rPr>
      </w:pPr>
      <w:r>
        <w:rPr>
          <w:lang w:val="en-US"/>
        </w:rPr>
        <w:t>AM(C)S</w:t>
      </w:r>
      <w:r>
        <w:rPr>
          <w:lang w:val="en-US"/>
        </w:rPr>
        <w:tab/>
      </w:r>
      <w:r>
        <w:rPr>
          <w:lang w:val="en-US"/>
        </w:rPr>
        <w:tab/>
        <w:t>Alarm Monitoring (and Control) System</w:t>
      </w:r>
    </w:p>
    <w:p w:rsidR="00DA5601" w:rsidRPr="00CA0364" w:rsidRDefault="00DA5601" w:rsidP="000F200F">
      <w:pPr>
        <w:rPr>
          <w:lang w:val="en-US"/>
        </w:rPr>
      </w:pPr>
      <w:r w:rsidRPr="00CA0364">
        <w:rPr>
          <w:lang w:val="en-US"/>
        </w:rPr>
        <w:t>AO</w:t>
      </w:r>
      <w:r w:rsidRPr="00CA0364">
        <w:rPr>
          <w:lang w:val="en-US"/>
        </w:rPr>
        <w:tab/>
      </w:r>
      <w:r w:rsidRPr="00CA0364">
        <w:rPr>
          <w:lang w:val="en-US"/>
        </w:rPr>
        <w:tab/>
      </w:r>
      <w:r w:rsidRPr="00CA0364">
        <w:rPr>
          <w:lang w:val="en-US"/>
        </w:rPr>
        <w:tab/>
        <w:t>Analog Out</w:t>
      </w:r>
      <w:r w:rsidR="00F06842">
        <w:rPr>
          <w:lang w:val="en-US"/>
        </w:rPr>
        <w:t>put</w:t>
      </w:r>
    </w:p>
    <w:p w:rsidR="00DA5601" w:rsidRPr="00CA0364" w:rsidRDefault="00DA5601" w:rsidP="000F200F">
      <w:pPr>
        <w:rPr>
          <w:lang w:val="en-US"/>
        </w:rPr>
      </w:pPr>
      <w:r w:rsidRPr="00CA0364">
        <w:rPr>
          <w:lang w:val="en-US"/>
        </w:rPr>
        <w:t>CAN</w:t>
      </w:r>
      <w:r w:rsidRPr="00CA0364">
        <w:rPr>
          <w:lang w:val="en-US"/>
        </w:rPr>
        <w:tab/>
      </w:r>
      <w:r w:rsidRPr="00CA0364">
        <w:rPr>
          <w:lang w:val="en-US"/>
        </w:rPr>
        <w:tab/>
      </w:r>
      <w:r w:rsidRPr="00CA0364">
        <w:rPr>
          <w:lang w:val="en-US"/>
        </w:rPr>
        <w:tab/>
        <w:t>Controller Area Network</w:t>
      </w:r>
    </w:p>
    <w:p w:rsidR="00DA5601" w:rsidRPr="00CA0364" w:rsidRDefault="00DA5601" w:rsidP="000F200F">
      <w:pPr>
        <w:rPr>
          <w:lang w:val="en-US"/>
        </w:rPr>
      </w:pPr>
      <w:r w:rsidRPr="00CA0364">
        <w:rPr>
          <w:lang w:val="en-US"/>
        </w:rPr>
        <w:t>COM</w:t>
      </w:r>
      <w:r w:rsidRPr="00CA0364">
        <w:rPr>
          <w:lang w:val="en-US"/>
        </w:rPr>
        <w:tab/>
      </w:r>
      <w:r w:rsidRPr="00CA0364">
        <w:rPr>
          <w:lang w:val="en-US"/>
        </w:rPr>
        <w:tab/>
      </w:r>
      <w:r w:rsidRPr="00CA0364">
        <w:rPr>
          <w:lang w:val="en-US"/>
        </w:rPr>
        <w:tab/>
        <w:t>Communication</w:t>
      </w:r>
    </w:p>
    <w:p w:rsidR="00DA5601" w:rsidRPr="00CA0364" w:rsidRDefault="00DA5601" w:rsidP="000F200F">
      <w:pPr>
        <w:rPr>
          <w:lang w:val="en-US"/>
        </w:rPr>
      </w:pPr>
      <w:r w:rsidRPr="00CA0364">
        <w:rPr>
          <w:lang w:val="en-US"/>
        </w:rPr>
        <w:t>CPU</w:t>
      </w:r>
      <w:r w:rsidRPr="00CA0364">
        <w:rPr>
          <w:lang w:val="en-US"/>
        </w:rPr>
        <w:tab/>
      </w:r>
      <w:r w:rsidRPr="00CA0364">
        <w:rPr>
          <w:lang w:val="en-US"/>
        </w:rPr>
        <w:tab/>
      </w:r>
      <w:r w:rsidRPr="00CA0364">
        <w:rPr>
          <w:lang w:val="en-US"/>
        </w:rPr>
        <w:tab/>
        <w:t>Central Processing Unit</w:t>
      </w:r>
    </w:p>
    <w:p w:rsidR="00DA5601" w:rsidRPr="00CA0364" w:rsidRDefault="00DA5601" w:rsidP="000F200F">
      <w:pPr>
        <w:rPr>
          <w:lang w:val="en-US"/>
        </w:rPr>
      </w:pPr>
      <w:r w:rsidRPr="00CA0364">
        <w:rPr>
          <w:lang w:val="en-US"/>
        </w:rPr>
        <w:t>DAP</w:t>
      </w:r>
      <w:r w:rsidRPr="00CA0364">
        <w:rPr>
          <w:lang w:val="en-US"/>
        </w:rPr>
        <w:tab/>
      </w:r>
      <w:r w:rsidRPr="00CA0364">
        <w:rPr>
          <w:lang w:val="en-US"/>
        </w:rPr>
        <w:tab/>
      </w:r>
      <w:r w:rsidRPr="00CA0364">
        <w:rPr>
          <w:lang w:val="en-US"/>
        </w:rPr>
        <w:tab/>
        <w:t>Duty Alarm panel</w:t>
      </w:r>
    </w:p>
    <w:p w:rsidR="00DA5601" w:rsidRPr="000A1E1E" w:rsidRDefault="00DA5601" w:rsidP="000F200F">
      <w:pPr>
        <w:rPr>
          <w:lang w:val="de-DE"/>
        </w:rPr>
      </w:pPr>
      <w:r w:rsidRPr="000A1E1E">
        <w:rPr>
          <w:lang w:val="de-DE"/>
        </w:rPr>
        <w:t>DC</w:t>
      </w:r>
      <w:r w:rsidRPr="000A1E1E">
        <w:rPr>
          <w:lang w:val="de-DE"/>
        </w:rPr>
        <w:tab/>
      </w:r>
      <w:r w:rsidRPr="000A1E1E">
        <w:rPr>
          <w:lang w:val="de-DE"/>
        </w:rPr>
        <w:tab/>
      </w:r>
      <w:r w:rsidRPr="000A1E1E">
        <w:rPr>
          <w:lang w:val="de-DE"/>
        </w:rPr>
        <w:tab/>
        <w:t>Direct Current</w:t>
      </w:r>
    </w:p>
    <w:p w:rsidR="00DA5601" w:rsidRPr="000A1E1E" w:rsidRDefault="00DA5601" w:rsidP="000F200F">
      <w:pPr>
        <w:rPr>
          <w:lang w:val="de-DE"/>
        </w:rPr>
      </w:pPr>
      <w:r w:rsidRPr="000A1E1E">
        <w:rPr>
          <w:lang w:val="de-DE"/>
        </w:rPr>
        <w:t>DI</w:t>
      </w:r>
      <w:r w:rsidRPr="000A1E1E">
        <w:rPr>
          <w:lang w:val="de-DE"/>
        </w:rPr>
        <w:tab/>
      </w:r>
      <w:r w:rsidRPr="000A1E1E">
        <w:rPr>
          <w:lang w:val="de-DE"/>
        </w:rPr>
        <w:tab/>
      </w:r>
      <w:r w:rsidRPr="000A1E1E">
        <w:rPr>
          <w:lang w:val="de-DE"/>
        </w:rPr>
        <w:tab/>
        <w:t>Digital In</w:t>
      </w:r>
      <w:r w:rsidR="00F06842">
        <w:rPr>
          <w:lang w:val="de-DE"/>
        </w:rPr>
        <w:t>put</w:t>
      </w:r>
    </w:p>
    <w:p w:rsidR="00DA5601" w:rsidRPr="000A1E1E" w:rsidRDefault="00DA5601" w:rsidP="000F200F">
      <w:pPr>
        <w:rPr>
          <w:lang w:val="de-DE"/>
        </w:rPr>
      </w:pPr>
      <w:r w:rsidRPr="000A1E1E">
        <w:rPr>
          <w:lang w:val="de-DE"/>
        </w:rPr>
        <w:t>DIN</w:t>
      </w:r>
      <w:r w:rsidRPr="000A1E1E">
        <w:rPr>
          <w:lang w:val="de-DE"/>
        </w:rPr>
        <w:tab/>
      </w:r>
      <w:r w:rsidRPr="000A1E1E">
        <w:rPr>
          <w:lang w:val="de-DE"/>
        </w:rPr>
        <w:tab/>
      </w:r>
      <w:r w:rsidRPr="000A1E1E">
        <w:rPr>
          <w:lang w:val="de-DE"/>
        </w:rPr>
        <w:tab/>
        <w:t>Deutsches Institut für Normung</w:t>
      </w:r>
    </w:p>
    <w:p w:rsidR="00DA5601" w:rsidRPr="00CA0364" w:rsidRDefault="00DA5601" w:rsidP="000F200F">
      <w:pPr>
        <w:rPr>
          <w:bCs/>
          <w:lang w:val="en-US"/>
        </w:rPr>
      </w:pPr>
      <w:r w:rsidRPr="00CA0364">
        <w:rPr>
          <w:bCs/>
          <w:lang w:val="en-US"/>
        </w:rPr>
        <w:t>DO</w:t>
      </w:r>
      <w:r w:rsidRPr="00CA0364">
        <w:rPr>
          <w:bCs/>
          <w:lang w:val="en-US"/>
        </w:rPr>
        <w:tab/>
      </w:r>
      <w:r w:rsidRPr="00CA0364">
        <w:rPr>
          <w:bCs/>
          <w:lang w:val="en-US"/>
        </w:rPr>
        <w:tab/>
      </w:r>
      <w:r w:rsidRPr="00CA0364">
        <w:rPr>
          <w:bCs/>
          <w:lang w:val="en-US"/>
        </w:rPr>
        <w:tab/>
        <w:t>Digital Out</w:t>
      </w:r>
      <w:r w:rsidR="00F06842">
        <w:rPr>
          <w:bCs/>
          <w:lang w:val="en-US"/>
        </w:rPr>
        <w:t>put</w:t>
      </w:r>
    </w:p>
    <w:p w:rsidR="00DA5601" w:rsidRPr="00CA0364" w:rsidRDefault="00DA5601" w:rsidP="000F200F">
      <w:pPr>
        <w:rPr>
          <w:bCs/>
          <w:lang w:val="en-US"/>
        </w:rPr>
      </w:pPr>
      <w:r w:rsidRPr="00CA0364">
        <w:rPr>
          <w:bCs/>
          <w:lang w:val="en-US"/>
        </w:rPr>
        <w:t>DM</w:t>
      </w:r>
      <w:r w:rsidRPr="00CA0364">
        <w:rPr>
          <w:bCs/>
          <w:lang w:val="en-US"/>
        </w:rPr>
        <w:tab/>
      </w:r>
      <w:r w:rsidRPr="00CA0364">
        <w:rPr>
          <w:bCs/>
          <w:lang w:val="en-US"/>
        </w:rPr>
        <w:tab/>
      </w:r>
      <w:r w:rsidRPr="00CA0364">
        <w:rPr>
          <w:bCs/>
          <w:lang w:val="en-US"/>
        </w:rPr>
        <w:tab/>
        <w:t>Dead Man’s</w:t>
      </w:r>
    </w:p>
    <w:p w:rsidR="00DA5601" w:rsidRPr="00CA0364" w:rsidRDefault="00DA5601" w:rsidP="000F200F">
      <w:pPr>
        <w:rPr>
          <w:bCs/>
          <w:lang w:val="en-US"/>
        </w:rPr>
      </w:pPr>
      <w:r w:rsidRPr="00CA0364">
        <w:rPr>
          <w:bCs/>
          <w:lang w:val="en-US"/>
        </w:rPr>
        <w:t>ECR</w:t>
      </w:r>
      <w:r w:rsidRPr="00CA0364">
        <w:rPr>
          <w:bCs/>
          <w:lang w:val="en-US"/>
        </w:rPr>
        <w:tab/>
      </w:r>
      <w:r w:rsidRPr="00CA0364">
        <w:rPr>
          <w:bCs/>
          <w:lang w:val="en-US"/>
        </w:rPr>
        <w:tab/>
      </w:r>
      <w:r w:rsidRPr="00CA0364">
        <w:rPr>
          <w:bCs/>
          <w:lang w:val="en-US"/>
        </w:rPr>
        <w:tab/>
        <w:t>Engine Control Room</w:t>
      </w:r>
    </w:p>
    <w:p w:rsidR="00DA5601" w:rsidRPr="00CA0364" w:rsidRDefault="00DA5601" w:rsidP="000F200F">
      <w:pPr>
        <w:rPr>
          <w:bCs/>
          <w:lang w:val="en-US"/>
        </w:rPr>
      </w:pPr>
      <w:r w:rsidRPr="00CA0364">
        <w:rPr>
          <w:bCs/>
          <w:lang w:val="en-US"/>
        </w:rPr>
        <w:t>FT</w:t>
      </w:r>
      <w:r w:rsidRPr="00CA0364">
        <w:rPr>
          <w:bCs/>
          <w:lang w:val="en-US"/>
        </w:rPr>
        <w:tab/>
      </w:r>
      <w:r w:rsidRPr="00CA0364">
        <w:rPr>
          <w:bCs/>
          <w:lang w:val="en-US"/>
        </w:rPr>
        <w:tab/>
      </w:r>
      <w:r w:rsidRPr="00CA0364">
        <w:rPr>
          <w:bCs/>
          <w:lang w:val="en-US"/>
        </w:rPr>
        <w:tab/>
        <w:t>Free Technics</w:t>
      </w:r>
    </w:p>
    <w:p w:rsidR="00DA5601" w:rsidRPr="00CA0364" w:rsidRDefault="00DA5601" w:rsidP="000F200F">
      <w:pPr>
        <w:rPr>
          <w:bCs/>
          <w:lang w:val="en-US"/>
        </w:rPr>
      </w:pPr>
      <w:r w:rsidRPr="00CA0364">
        <w:rPr>
          <w:bCs/>
          <w:lang w:val="en-US"/>
        </w:rPr>
        <w:t>GEA</w:t>
      </w:r>
      <w:r w:rsidRPr="00CA0364">
        <w:rPr>
          <w:bCs/>
          <w:lang w:val="en-US"/>
        </w:rPr>
        <w:tab/>
      </w:r>
      <w:r w:rsidRPr="00CA0364">
        <w:rPr>
          <w:bCs/>
          <w:lang w:val="en-US"/>
        </w:rPr>
        <w:tab/>
      </w:r>
      <w:r w:rsidRPr="00CA0364">
        <w:rPr>
          <w:bCs/>
          <w:lang w:val="en-US"/>
        </w:rPr>
        <w:tab/>
        <w:t>General Engineers Alarm</w:t>
      </w:r>
    </w:p>
    <w:p w:rsidR="00DA5601" w:rsidRPr="00CA0364" w:rsidRDefault="00DA5601" w:rsidP="000F200F">
      <w:pPr>
        <w:rPr>
          <w:lang w:val="en-US"/>
        </w:rPr>
      </w:pPr>
      <w:r w:rsidRPr="00CA0364">
        <w:rPr>
          <w:lang w:val="en-US"/>
        </w:rPr>
        <w:t>GND</w:t>
      </w:r>
      <w:r w:rsidRPr="00CA0364">
        <w:rPr>
          <w:lang w:val="en-US"/>
        </w:rPr>
        <w:tab/>
      </w:r>
      <w:r w:rsidRPr="00CA0364">
        <w:rPr>
          <w:lang w:val="en-US"/>
        </w:rPr>
        <w:tab/>
      </w:r>
      <w:r w:rsidRPr="00CA0364">
        <w:rPr>
          <w:lang w:val="en-US"/>
        </w:rPr>
        <w:tab/>
        <w:t>Ground</w:t>
      </w:r>
    </w:p>
    <w:p w:rsidR="00DA5601" w:rsidRPr="00CA0364" w:rsidRDefault="00DA5601" w:rsidP="000F200F">
      <w:pPr>
        <w:rPr>
          <w:lang w:val="en-US"/>
        </w:rPr>
      </w:pPr>
      <w:r w:rsidRPr="00CA0364">
        <w:rPr>
          <w:lang w:val="en-US"/>
        </w:rPr>
        <w:t>GPS</w:t>
      </w:r>
      <w:r w:rsidRPr="00CA0364">
        <w:rPr>
          <w:lang w:val="en-US"/>
        </w:rPr>
        <w:tab/>
      </w:r>
      <w:r w:rsidRPr="00CA0364">
        <w:rPr>
          <w:lang w:val="en-US"/>
        </w:rPr>
        <w:tab/>
      </w:r>
      <w:r w:rsidRPr="00CA0364">
        <w:rPr>
          <w:lang w:val="en-US"/>
        </w:rPr>
        <w:tab/>
        <w:t>Global Positioning System</w:t>
      </w:r>
    </w:p>
    <w:p w:rsidR="00DA5601" w:rsidRPr="00CA0364" w:rsidRDefault="00DA5601" w:rsidP="000F200F">
      <w:pPr>
        <w:rPr>
          <w:lang w:val="en-US"/>
        </w:rPr>
      </w:pPr>
      <w:r w:rsidRPr="00CA0364">
        <w:rPr>
          <w:lang w:val="en-US"/>
        </w:rPr>
        <w:t>GRP</w:t>
      </w:r>
      <w:r w:rsidRPr="00CA0364">
        <w:rPr>
          <w:lang w:val="en-US"/>
        </w:rPr>
        <w:tab/>
      </w:r>
      <w:r w:rsidRPr="00CA0364">
        <w:rPr>
          <w:lang w:val="en-US"/>
        </w:rPr>
        <w:tab/>
      </w:r>
      <w:r w:rsidRPr="00CA0364">
        <w:rPr>
          <w:lang w:val="en-US"/>
        </w:rPr>
        <w:tab/>
        <w:t>Group</w:t>
      </w:r>
    </w:p>
    <w:p w:rsidR="00313598" w:rsidRDefault="00DA5601" w:rsidP="000F200F">
      <w:pPr>
        <w:rPr>
          <w:lang w:val="en-US"/>
        </w:rPr>
      </w:pPr>
      <w:r w:rsidRPr="00CA0364">
        <w:rPr>
          <w:lang w:val="en-US"/>
        </w:rPr>
        <w:t>ID</w:t>
      </w:r>
      <w:r w:rsidRPr="00CA0364">
        <w:rPr>
          <w:lang w:val="en-US"/>
        </w:rPr>
        <w:tab/>
      </w:r>
      <w:r w:rsidRPr="00CA0364">
        <w:rPr>
          <w:lang w:val="en-US"/>
        </w:rPr>
        <w:tab/>
      </w:r>
      <w:r w:rsidRPr="00CA0364">
        <w:rPr>
          <w:lang w:val="en-US"/>
        </w:rPr>
        <w:tab/>
        <w:t>Identification</w:t>
      </w:r>
    </w:p>
    <w:p w:rsidR="00DA5601" w:rsidRPr="00CA0364" w:rsidRDefault="00DA5601" w:rsidP="000F200F">
      <w:pPr>
        <w:rPr>
          <w:lang w:val="en-US"/>
        </w:rPr>
      </w:pPr>
      <w:r w:rsidRPr="00CA0364">
        <w:rPr>
          <w:lang w:val="en-US"/>
        </w:rPr>
        <w:t>I/O</w:t>
      </w:r>
      <w:r w:rsidRPr="00CA0364">
        <w:rPr>
          <w:lang w:val="en-US"/>
        </w:rPr>
        <w:tab/>
      </w:r>
      <w:r w:rsidRPr="00CA0364">
        <w:rPr>
          <w:lang w:val="en-US"/>
        </w:rPr>
        <w:tab/>
      </w:r>
      <w:r w:rsidRPr="00CA0364">
        <w:rPr>
          <w:lang w:val="en-US"/>
        </w:rPr>
        <w:tab/>
        <w:t>Input/Output</w:t>
      </w:r>
    </w:p>
    <w:p w:rsidR="00DA5601" w:rsidRPr="00CA0364" w:rsidRDefault="00DA5601" w:rsidP="000F200F">
      <w:pPr>
        <w:rPr>
          <w:lang w:val="en-US"/>
        </w:rPr>
      </w:pPr>
      <w:r w:rsidRPr="00CA0364">
        <w:rPr>
          <w:lang w:val="en-US"/>
        </w:rPr>
        <w:t>LAN</w:t>
      </w:r>
      <w:r w:rsidR="000906C4">
        <w:rPr>
          <w:lang w:val="en-US"/>
        </w:rPr>
        <w:tab/>
      </w:r>
      <w:r w:rsidR="000906C4">
        <w:rPr>
          <w:lang w:val="en-US"/>
        </w:rPr>
        <w:tab/>
      </w:r>
      <w:r w:rsidR="000E6AFD">
        <w:rPr>
          <w:lang w:val="en-US"/>
        </w:rPr>
        <w:tab/>
      </w:r>
      <w:r w:rsidRPr="00CA0364">
        <w:rPr>
          <w:lang w:val="en-US"/>
        </w:rPr>
        <w:t>Local Area Network</w:t>
      </w:r>
    </w:p>
    <w:p w:rsidR="00DA5601" w:rsidRPr="00CA0364" w:rsidRDefault="00DA5601" w:rsidP="000F200F">
      <w:pPr>
        <w:rPr>
          <w:lang w:val="en-US"/>
        </w:rPr>
      </w:pPr>
      <w:bookmarkStart w:id="14" w:name="_Ref211390692"/>
      <w:r w:rsidRPr="00CA0364">
        <w:rPr>
          <w:lang w:val="en-US"/>
        </w:rPr>
        <w:t>LED</w:t>
      </w:r>
      <w:r w:rsidRPr="00CA0364">
        <w:rPr>
          <w:lang w:val="en-US"/>
        </w:rPr>
        <w:tab/>
      </w:r>
      <w:r w:rsidRPr="00CA0364">
        <w:rPr>
          <w:lang w:val="en-US"/>
        </w:rPr>
        <w:tab/>
      </w:r>
      <w:r w:rsidRPr="00CA0364">
        <w:rPr>
          <w:lang w:val="en-US"/>
        </w:rPr>
        <w:tab/>
        <w:t>Light Emitting Diode</w:t>
      </w:r>
    </w:p>
    <w:p w:rsidR="00DA5601" w:rsidRPr="00CA0364" w:rsidRDefault="00DA5601" w:rsidP="000F200F">
      <w:pPr>
        <w:rPr>
          <w:lang w:val="en-US"/>
        </w:rPr>
      </w:pPr>
      <w:r w:rsidRPr="00CA0364">
        <w:rPr>
          <w:lang w:val="en-US"/>
        </w:rPr>
        <w:t>LPU</w:t>
      </w:r>
      <w:r w:rsidRPr="00CA0364">
        <w:rPr>
          <w:lang w:val="en-US"/>
        </w:rPr>
        <w:tab/>
      </w:r>
      <w:r w:rsidRPr="00CA0364">
        <w:rPr>
          <w:lang w:val="en-US"/>
        </w:rPr>
        <w:tab/>
      </w:r>
      <w:r w:rsidRPr="00CA0364">
        <w:rPr>
          <w:lang w:val="en-US"/>
        </w:rPr>
        <w:tab/>
        <w:t>Local Processing Unit</w:t>
      </w:r>
    </w:p>
    <w:p w:rsidR="00DA5601" w:rsidRPr="0071660C" w:rsidRDefault="00DA5601" w:rsidP="000F200F">
      <w:pPr>
        <w:rPr>
          <w:lang w:val="it-IT"/>
        </w:rPr>
      </w:pPr>
      <w:r w:rsidRPr="0071660C">
        <w:rPr>
          <w:lang w:val="it-IT"/>
        </w:rPr>
        <w:t>MAC</w:t>
      </w:r>
      <w:r w:rsidRPr="0071660C">
        <w:rPr>
          <w:lang w:val="it-IT"/>
        </w:rPr>
        <w:tab/>
      </w:r>
      <w:r w:rsidRPr="0071660C">
        <w:rPr>
          <w:lang w:val="it-IT"/>
        </w:rPr>
        <w:tab/>
      </w:r>
      <w:r w:rsidRPr="0071660C">
        <w:rPr>
          <w:lang w:val="it-IT"/>
        </w:rPr>
        <w:tab/>
        <w:t>Media Access Control</w:t>
      </w:r>
    </w:p>
    <w:p w:rsidR="00DA5601" w:rsidRPr="0071660C" w:rsidRDefault="00DA5601" w:rsidP="000F200F">
      <w:pPr>
        <w:rPr>
          <w:lang w:val="it-IT"/>
        </w:rPr>
      </w:pPr>
      <w:r w:rsidRPr="0071660C">
        <w:rPr>
          <w:lang w:val="it-IT"/>
        </w:rPr>
        <w:t>Mbps</w:t>
      </w:r>
      <w:r w:rsidRPr="0071660C">
        <w:rPr>
          <w:lang w:val="it-IT"/>
        </w:rPr>
        <w:tab/>
      </w:r>
      <w:r w:rsidRPr="0071660C">
        <w:rPr>
          <w:lang w:val="it-IT"/>
        </w:rPr>
        <w:tab/>
      </w:r>
      <w:r w:rsidRPr="0071660C">
        <w:rPr>
          <w:lang w:val="it-IT"/>
        </w:rPr>
        <w:tab/>
        <w:t>Megabit per second</w:t>
      </w:r>
    </w:p>
    <w:p w:rsidR="00DA5601" w:rsidRPr="00CA0364" w:rsidRDefault="00DA5601" w:rsidP="000F200F">
      <w:pPr>
        <w:rPr>
          <w:lang w:val="en-US"/>
        </w:rPr>
      </w:pPr>
      <w:r w:rsidRPr="00CA0364">
        <w:rPr>
          <w:lang w:val="en-US"/>
        </w:rPr>
        <w:t>NC</w:t>
      </w:r>
      <w:r w:rsidRPr="00CA0364">
        <w:rPr>
          <w:lang w:val="en-US"/>
        </w:rPr>
        <w:tab/>
      </w:r>
      <w:r w:rsidRPr="00CA0364">
        <w:rPr>
          <w:lang w:val="en-US"/>
        </w:rPr>
        <w:tab/>
      </w:r>
      <w:r w:rsidRPr="00CA0364">
        <w:rPr>
          <w:lang w:val="en-US"/>
        </w:rPr>
        <w:tab/>
        <w:t>Normally Closed</w:t>
      </w:r>
    </w:p>
    <w:p w:rsidR="00DA5601" w:rsidRPr="00CA0364" w:rsidRDefault="000E6AFD" w:rsidP="000F200F">
      <w:pPr>
        <w:rPr>
          <w:lang w:val="en-US"/>
        </w:rPr>
      </w:pPr>
      <w:r>
        <w:rPr>
          <w:lang w:val="en-US"/>
        </w:rPr>
        <w:t>NMEA</w:t>
      </w:r>
      <w:r>
        <w:rPr>
          <w:lang w:val="en-US"/>
        </w:rPr>
        <w:tab/>
      </w:r>
      <w:r>
        <w:rPr>
          <w:lang w:val="en-US"/>
        </w:rPr>
        <w:tab/>
      </w:r>
      <w:r>
        <w:rPr>
          <w:lang w:val="en-US"/>
        </w:rPr>
        <w:tab/>
      </w:r>
      <w:r w:rsidR="00DA5601" w:rsidRPr="00CA0364">
        <w:rPr>
          <w:lang w:val="en-US"/>
        </w:rPr>
        <w:t>National Marine Electronics Association</w:t>
      </w:r>
    </w:p>
    <w:p w:rsidR="00DA5601" w:rsidRPr="00CA0364" w:rsidRDefault="00DA5601" w:rsidP="000F200F">
      <w:pPr>
        <w:rPr>
          <w:lang w:val="en-US"/>
        </w:rPr>
      </w:pPr>
      <w:r w:rsidRPr="00CA0364">
        <w:rPr>
          <w:lang w:val="en-US"/>
        </w:rPr>
        <w:t>NO</w:t>
      </w:r>
      <w:r w:rsidRPr="00CA0364">
        <w:rPr>
          <w:lang w:val="en-US"/>
        </w:rPr>
        <w:tab/>
      </w:r>
      <w:r w:rsidRPr="00CA0364">
        <w:rPr>
          <w:lang w:val="en-US"/>
        </w:rPr>
        <w:tab/>
      </w:r>
      <w:r w:rsidRPr="00CA0364">
        <w:rPr>
          <w:lang w:val="en-US"/>
        </w:rPr>
        <w:tab/>
        <w:t>Normally Open</w:t>
      </w:r>
    </w:p>
    <w:p w:rsidR="00DA5601" w:rsidRPr="00CA0364" w:rsidRDefault="00DA5601" w:rsidP="000F200F">
      <w:pPr>
        <w:rPr>
          <w:lang w:val="en-US"/>
        </w:rPr>
      </w:pPr>
      <w:r w:rsidRPr="00CA0364">
        <w:rPr>
          <w:lang w:val="en-US"/>
        </w:rPr>
        <w:t>OWS</w:t>
      </w:r>
      <w:r w:rsidRPr="00CA0364">
        <w:rPr>
          <w:lang w:val="en-US"/>
        </w:rPr>
        <w:tab/>
      </w:r>
      <w:r w:rsidRPr="00CA0364">
        <w:rPr>
          <w:lang w:val="en-US"/>
        </w:rPr>
        <w:tab/>
      </w:r>
      <w:r w:rsidRPr="00CA0364">
        <w:rPr>
          <w:lang w:val="en-US"/>
        </w:rPr>
        <w:tab/>
        <w:t>Operator Work Station</w:t>
      </w:r>
    </w:p>
    <w:p w:rsidR="00DA5601" w:rsidRPr="00CA0364" w:rsidRDefault="00DA5601" w:rsidP="000F200F">
      <w:pPr>
        <w:rPr>
          <w:lang w:val="en-US"/>
        </w:rPr>
      </w:pPr>
      <w:r w:rsidRPr="00CA0364">
        <w:rPr>
          <w:lang w:val="en-US"/>
        </w:rPr>
        <w:t>PIN</w:t>
      </w:r>
      <w:r w:rsidRPr="00CA0364">
        <w:rPr>
          <w:lang w:val="en-US"/>
        </w:rPr>
        <w:tab/>
      </w:r>
      <w:r w:rsidRPr="00CA0364">
        <w:rPr>
          <w:lang w:val="en-US"/>
        </w:rPr>
        <w:tab/>
      </w:r>
      <w:r w:rsidRPr="00CA0364">
        <w:rPr>
          <w:lang w:val="en-US"/>
        </w:rPr>
        <w:tab/>
        <w:t>Personal Identification Number</w:t>
      </w:r>
    </w:p>
    <w:p w:rsidR="00DA5601" w:rsidRPr="00CA0364" w:rsidRDefault="00DA5601" w:rsidP="000F200F">
      <w:pPr>
        <w:rPr>
          <w:lang w:val="en-US"/>
        </w:rPr>
      </w:pPr>
      <w:r w:rsidRPr="00CA0364">
        <w:rPr>
          <w:lang w:val="en-US"/>
        </w:rPr>
        <w:t>PLC</w:t>
      </w:r>
      <w:r w:rsidR="000906C4">
        <w:rPr>
          <w:lang w:val="en-US"/>
        </w:rPr>
        <w:tab/>
      </w:r>
      <w:r w:rsidR="000906C4">
        <w:rPr>
          <w:lang w:val="en-US"/>
        </w:rPr>
        <w:tab/>
      </w:r>
      <w:r w:rsidR="000E6AFD">
        <w:rPr>
          <w:lang w:val="en-US"/>
        </w:rPr>
        <w:tab/>
      </w:r>
      <w:r w:rsidRPr="00CA0364">
        <w:rPr>
          <w:lang w:val="en-US"/>
        </w:rPr>
        <w:t>Programmable Logic Controller</w:t>
      </w:r>
    </w:p>
    <w:p w:rsidR="00DA5601" w:rsidRPr="00CA0364" w:rsidRDefault="00DA5601" w:rsidP="000F200F">
      <w:pPr>
        <w:rPr>
          <w:lang w:val="en-US"/>
        </w:rPr>
      </w:pPr>
      <w:r w:rsidRPr="00CA0364">
        <w:rPr>
          <w:lang w:val="en-US"/>
        </w:rPr>
        <w:t>Rx</w:t>
      </w:r>
      <w:r w:rsidRPr="00CA0364">
        <w:rPr>
          <w:lang w:val="en-US"/>
        </w:rPr>
        <w:tab/>
      </w:r>
      <w:r w:rsidRPr="00CA0364">
        <w:rPr>
          <w:lang w:val="en-US"/>
        </w:rPr>
        <w:tab/>
      </w:r>
      <w:r w:rsidRPr="00CA0364">
        <w:rPr>
          <w:lang w:val="en-US"/>
        </w:rPr>
        <w:tab/>
        <w:t>Receive</w:t>
      </w:r>
    </w:p>
    <w:p w:rsidR="00DA5601" w:rsidRPr="00CA0364" w:rsidRDefault="00DA5601" w:rsidP="000F200F">
      <w:pPr>
        <w:rPr>
          <w:lang w:val="en-US"/>
        </w:rPr>
      </w:pPr>
      <w:r w:rsidRPr="00CA0364">
        <w:rPr>
          <w:lang w:val="en-US"/>
        </w:rPr>
        <w:t>SMS</w:t>
      </w:r>
      <w:r w:rsidRPr="00CA0364">
        <w:rPr>
          <w:lang w:val="en-US"/>
        </w:rPr>
        <w:tab/>
      </w:r>
      <w:r w:rsidRPr="00CA0364">
        <w:rPr>
          <w:lang w:val="en-US"/>
        </w:rPr>
        <w:tab/>
      </w:r>
      <w:r w:rsidRPr="00CA0364">
        <w:rPr>
          <w:lang w:val="en-US"/>
        </w:rPr>
        <w:tab/>
        <w:t>Short Message Service</w:t>
      </w:r>
    </w:p>
    <w:p w:rsidR="00DA5601" w:rsidRPr="00CA0364" w:rsidRDefault="00DA5601" w:rsidP="000F200F">
      <w:pPr>
        <w:rPr>
          <w:lang w:val="en-US"/>
        </w:rPr>
      </w:pPr>
      <w:r w:rsidRPr="00CA0364">
        <w:rPr>
          <w:lang w:val="en-US"/>
        </w:rPr>
        <w:t>SRAM</w:t>
      </w:r>
      <w:r w:rsidRPr="00CA0364">
        <w:rPr>
          <w:lang w:val="en-US"/>
        </w:rPr>
        <w:tab/>
      </w:r>
      <w:r w:rsidRPr="00CA0364">
        <w:rPr>
          <w:lang w:val="en-US"/>
        </w:rPr>
        <w:tab/>
      </w:r>
      <w:r w:rsidR="000E6AFD">
        <w:rPr>
          <w:lang w:val="en-US"/>
        </w:rPr>
        <w:tab/>
      </w:r>
      <w:r w:rsidRPr="00CA0364">
        <w:rPr>
          <w:lang w:val="en-US"/>
        </w:rPr>
        <w:t>Static Random Access Memory</w:t>
      </w:r>
    </w:p>
    <w:p w:rsidR="00DA5601" w:rsidRPr="000A1E1E" w:rsidRDefault="00DA5601" w:rsidP="000F200F">
      <w:pPr>
        <w:rPr>
          <w:lang w:val="it-IT"/>
        </w:rPr>
      </w:pPr>
      <w:r w:rsidRPr="000E6AFD">
        <w:rPr>
          <w:lang w:val="it-IT"/>
        </w:rPr>
        <w:t>TCP/IP</w:t>
      </w:r>
      <w:r w:rsidR="000906C4">
        <w:rPr>
          <w:lang w:val="it-IT"/>
        </w:rPr>
        <w:tab/>
      </w:r>
      <w:r w:rsidR="000E6AFD" w:rsidRPr="000E6AFD">
        <w:rPr>
          <w:lang w:val="it-IT"/>
        </w:rPr>
        <w:tab/>
      </w:r>
      <w:r w:rsidRPr="000E6AFD">
        <w:rPr>
          <w:lang w:val="it-IT"/>
        </w:rPr>
        <w:t>Transmission Control Protocol/ In</w:t>
      </w:r>
      <w:r w:rsidRPr="000A1E1E">
        <w:rPr>
          <w:lang w:val="it-IT"/>
        </w:rPr>
        <w:t>ternet Protocol</w:t>
      </w:r>
    </w:p>
    <w:p w:rsidR="00DA5601" w:rsidRPr="00CA0364" w:rsidRDefault="00DA5601" w:rsidP="000F200F">
      <w:pPr>
        <w:rPr>
          <w:lang w:val="en-US"/>
        </w:rPr>
      </w:pPr>
      <w:r w:rsidRPr="00CA0364">
        <w:rPr>
          <w:lang w:val="en-US"/>
        </w:rPr>
        <w:t>TFT</w:t>
      </w:r>
      <w:r w:rsidRPr="00CA0364">
        <w:rPr>
          <w:lang w:val="en-US"/>
        </w:rPr>
        <w:tab/>
      </w:r>
      <w:r w:rsidRPr="00CA0364">
        <w:rPr>
          <w:lang w:val="en-US"/>
        </w:rPr>
        <w:tab/>
      </w:r>
      <w:r w:rsidRPr="00CA0364">
        <w:rPr>
          <w:lang w:val="en-US"/>
        </w:rPr>
        <w:tab/>
        <w:t>Thin Film Transistor</w:t>
      </w:r>
    </w:p>
    <w:p w:rsidR="00DA5601" w:rsidRPr="00CA0364" w:rsidRDefault="00DA5601" w:rsidP="000F200F">
      <w:pPr>
        <w:rPr>
          <w:lang w:val="en-US"/>
        </w:rPr>
      </w:pPr>
      <w:r w:rsidRPr="00CA0364">
        <w:rPr>
          <w:lang w:val="en-US"/>
        </w:rPr>
        <w:t>Tx</w:t>
      </w:r>
      <w:r w:rsidRPr="00CA0364">
        <w:rPr>
          <w:lang w:val="en-US"/>
        </w:rPr>
        <w:tab/>
      </w:r>
      <w:r w:rsidRPr="00CA0364">
        <w:rPr>
          <w:lang w:val="en-US"/>
        </w:rPr>
        <w:tab/>
      </w:r>
      <w:r w:rsidRPr="00CA0364">
        <w:rPr>
          <w:lang w:val="en-US"/>
        </w:rPr>
        <w:tab/>
        <w:t>Transmit</w:t>
      </w:r>
    </w:p>
    <w:p w:rsidR="00DA5601" w:rsidRPr="00CA0364" w:rsidRDefault="00DA5601" w:rsidP="000F200F">
      <w:pPr>
        <w:rPr>
          <w:lang w:val="en-US"/>
        </w:rPr>
      </w:pPr>
      <w:r w:rsidRPr="00CA0364">
        <w:rPr>
          <w:lang w:val="en-US"/>
        </w:rPr>
        <w:t>UDP</w:t>
      </w:r>
      <w:r w:rsidRPr="00CA0364">
        <w:rPr>
          <w:lang w:val="en-US"/>
        </w:rPr>
        <w:tab/>
      </w:r>
      <w:r w:rsidRPr="00CA0364">
        <w:rPr>
          <w:lang w:val="en-US"/>
        </w:rPr>
        <w:tab/>
      </w:r>
      <w:r w:rsidRPr="00CA0364">
        <w:rPr>
          <w:lang w:val="en-US"/>
        </w:rPr>
        <w:tab/>
        <w:t>User Datagram Protocol</w:t>
      </w:r>
    </w:p>
    <w:p w:rsidR="00DA5601" w:rsidRPr="00CA0364" w:rsidRDefault="00DA5601" w:rsidP="000F200F">
      <w:pPr>
        <w:rPr>
          <w:lang w:val="en-US"/>
        </w:rPr>
      </w:pPr>
      <w:r w:rsidRPr="00CA0364">
        <w:rPr>
          <w:lang w:val="en-US"/>
        </w:rPr>
        <w:t>USB</w:t>
      </w:r>
      <w:r w:rsidRPr="00CA0364">
        <w:rPr>
          <w:lang w:val="en-US"/>
        </w:rPr>
        <w:tab/>
      </w:r>
      <w:r w:rsidRPr="00CA0364">
        <w:rPr>
          <w:lang w:val="en-US"/>
        </w:rPr>
        <w:tab/>
      </w:r>
      <w:r w:rsidRPr="00CA0364">
        <w:rPr>
          <w:lang w:val="en-US"/>
        </w:rPr>
        <w:tab/>
        <w:t>Universal Serial Bus</w:t>
      </w:r>
    </w:p>
    <w:p w:rsidR="00DA5601" w:rsidRPr="00CA0364" w:rsidRDefault="00DA5601" w:rsidP="000F200F">
      <w:pPr>
        <w:rPr>
          <w:lang w:val="en-US"/>
        </w:rPr>
      </w:pPr>
    </w:p>
    <w:p w:rsidR="00DA5601" w:rsidRPr="00CA0364" w:rsidRDefault="00DA5601" w:rsidP="000F200F">
      <w:pPr>
        <w:rPr>
          <w:lang w:val="en-US"/>
        </w:rPr>
      </w:pPr>
    </w:p>
    <w:p w:rsidR="00DA5601" w:rsidRDefault="00DA5601" w:rsidP="000F200F">
      <w:pPr>
        <w:pStyle w:val="Heading1noNr"/>
        <w:ind w:left="357" w:hanging="357"/>
      </w:pPr>
      <w:r>
        <w:br w:type="page"/>
      </w:r>
      <w:bookmarkStart w:id="15" w:name="_Toc366768464"/>
      <w:r>
        <w:lastRenderedPageBreak/>
        <w:t>Safety instructions</w:t>
      </w:r>
      <w:bookmarkEnd w:id="14"/>
      <w:bookmarkEnd w:id="15"/>
    </w:p>
    <w:p w:rsidR="00DA5601" w:rsidRPr="00CA0364" w:rsidRDefault="00DA5601" w:rsidP="000F200F">
      <w:pPr>
        <w:rPr>
          <w:lang w:val="en-US"/>
        </w:rPr>
      </w:pPr>
    </w:p>
    <w:p w:rsidR="00DA5601" w:rsidRPr="00134B6A" w:rsidRDefault="0024426C" w:rsidP="000F200F">
      <w:pPr>
        <w:pStyle w:val="Plattetekst"/>
        <w:rPr>
          <w:i/>
        </w:rPr>
      </w:pPr>
      <w:r>
        <w:rPr>
          <w:noProof/>
          <w:lang w:val="nl-NL" w:eastAsia="nl-NL"/>
        </w:rPr>
        <w:drawing>
          <wp:inline distT="0" distB="0" distL="0" distR="0">
            <wp:extent cx="416379" cy="342900"/>
            <wp:effectExtent l="0" t="0" r="3175"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530D72">
        <w:rPr>
          <w:i/>
        </w:rPr>
        <w:t xml:space="preserve">  </w:t>
      </w:r>
      <w:r w:rsidR="00DA5601" w:rsidRPr="00134B6A">
        <w:rPr>
          <w:i/>
          <w:lang w:val="en-US"/>
        </w:rPr>
        <w:t>This section provides only a summary of the safety requirements an</w:t>
      </w:r>
      <w:r w:rsidR="00530D72">
        <w:rPr>
          <w:i/>
          <w:lang w:val="en-US"/>
        </w:rPr>
        <w:t>d notes</w:t>
      </w:r>
      <w:r w:rsidR="00DA5601" w:rsidRPr="00134B6A">
        <w:rPr>
          <w:i/>
          <w:lang w:val="en-US"/>
        </w:rPr>
        <w:t xml:space="preserve"> in the </w:t>
      </w:r>
      <w:r w:rsidR="00530D72">
        <w:rPr>
          <w:i/>
          <w:lang w:val="en-US"/>
        </w:rPr>
        <w:t>following</w:t>
      </w:r>
      <w:r w:rsidR="00DA5601" w:rsidRPr="00134B6A">
        <w:rPr>
          <w:i/>
          <w:lang w:val="en-US"/>
        </w:rPr>
        <w:t xml:space="preserve"> sections. To protect your health and prevent damage to the </w:t>
      </w:r>
      <w:r w:rsidR="00A42967">
        <w:rPr>
          <w:i/>
          <w:lang w:val="en-US"/>
        </w:rPr>
        <w:t>AM(C)S equipment or vessel</w:t>
      </w:r>
      <w:r w:rsidR="00DA5601" w:rsidRPr="00134B6A">
        <w:rPr>
          <w:i/>
          <w:lang w:val="en-US"/>
        </w:rPr>
        <w:t>, it is essential to read and carefully follow the safety instructions.</w:t>
      </w:r>
    </w:p>
    <w:p w:rsidR="00DA5601" w:rsidRPr="00CA0364" w:rsidRDefault="00DA5601" w:rsidP="000F200F">
      <w:pPr>
        <w:rPr>
          <w:lang w:val="en-US"/>
        </w:rPr>
      </w:pPr>
    </w:p>
    <w:p w:rsidR="00DA5601" w:rsidRDefault="00DA5601" w:rsidP="000F200F">
      <w:pPr>
        <w:pStyle w:val="Plattetekst"/>
      </w:pPr>
      <w:r>
        <w:t>The indications NOTE, CAUTION and WARNING have the following significance:</w:t>
      </w:r>
    </w:p>
    <w:p w:rsidR="00DA5601" w:rsidRDefault="00DA5601" w:rsidP="000F200F">
      <w:pPr>
        <w:pStyle w:val="Plattetekst"/>
      </w:pPr>
    </w:p>
    <w:p w:rsidR="00DA5601" w:rsidRPr="00EA5D07" w:rsidRDefault="00DA5601" w:rsidP="00EA5D07">
      <w:pPr>
        <w:rPr>
          <w:i/>
        </w:rPr>
      </w:pPr>
      <w:r w:rsidRPr="00EA5D07">
        <w:rPr>
          <w:i/>
        </w:rPr>
        <w:t>NOTE:</w:t>
      </w:r>
      <w:r w:rsidRPr="00EA5D07">
        <w:rPr>
          <w:i/>
        </w:rPr>
        <w:br/>
        <w:t xml:space="preserve">An operating procedure, practice or condition etc., which it is </w:t>
      </w:r>
      <w:r w:rsidR="00F320BF">
        <w:rPr>
          <w:i/>
        </w:rPr>
        <w:t>important</w:t>
      </w:r>
      <w:r w:rsidRPr="00EA5D07">
        <w:rPr>
          <w:i/>
        </w:rPr>
        <w:t xml:space="preserve"> to emphasize.</w:t>
      </w:r>
    </w:p>
    <w:p w:rsidR="00DA5601" w:rsidRPr="00EA5D07" w:rsidRDefault="00DA5601" w:rsidP="00EA5D07">
      <w:pPr>
        <w:rPr>
          <w:i/>
        </w:rPr>
      </w:pPr>
    </w:p>
    <w:p w:rsidR="00EA5D07" w:rsidRPr="00EA5D07" w:rsidRDefault="00EA5D07" w:rsidP="00EA5D07">
      <w:pPr>
        <w:rPr>
          <w:i/>
        </w:rPr>
      </w:pPr>
      <w:r w:rsidRPr="00EA5D07">
        <w:rPr>
          <w:i/>
        </w:rPr>
        <w:t>CAUTION:</w:t>
      </w:r>
    </w:p>
    <w:p w:rsidR="00DA5601" w:rsidRPr="00EA5D07" w:rsidRDefault="00DA5601" w:rsidP="00EA5D07">
      <w:pPr>
        <w:rPr>
          <w:i/>
        </w:rPr>
      </w:pPr>
      <w:r w:rsidRPr="00EA5D07">
        <w:rPr>
          <w:i/>
        </w:rPr>
        <w:t xml:space="preserve">An operating procedure, practise or condition etc., which, if not strictly </w:t>
      </w:r>
      <w:r w:rsidR="00EA5D07" w:rsidRPr="00EA5D07">
        <w:rPr>
          <w:i/>
        </w:rPr>
        <w:t xml:space="preserve">observed, may damage </w:t>
      </w:r>
      <w:r w:rsidR="00BF6C9C">
        <w:rPr>
          <w:i/>
        </w:rPr>
        <w:t xml:space="preserve">AM(C)S </w:t>
      </w:r>
      <w:r w:rsidRPr="00EA5D07">
        <w:rPr>
          <w:i/>
        </w:rPr>
        <w:t>equipment</w:t>
      </w:r>
      <w:r w:rsidR="00F320BF">
        <w:rPr>
          <w:i/>
        </w:rPr>
        <w:t xml:space="preserve"> or </w:t>
      </w:r>
      <w:r w:rsidR="00BF6C9C">
        <w:rPr>
          <w:i/>
        </w:rPr>
        <w:t>crash NavVision software</w:t>
      </w:r>
      <w:r w:rsidRPr="00EA5D07">
        <w:rPr>
          <w:i/>
        </w:rPr>
        <w:t>.</w:t>
      </w:r>
    </w:p>
    <w:p w:rsidR="00DA5601" w:rsidRPr="00EA5D07" w:rsidRDefault="00DA5601" w:rsidP="00EA5D07">
      <w:pPr>
        <w:rPr>
          <w:i/>
        </w:rPr>
      </w:pPr>
    </w:p>
    <w:p w:rsidR="00EA5D07" w:rsidRPr="00EA5D07" w:rsidRDefault="00EA5D07" w:rsidP="00EA5D07">
      <w:pPr>
        <w:rPr>
          <w:i/>
        </w:rPr>
      </w:pPr>
      <w:r w:rsidRPr="00EA5D07">
        <w:rPr>
          <w:bCs/>
          <w:i/>
        </w:rPr>
        <w:t>WARNING:</w:t>
      </w:r>
    </w:p>
    <w:p w:rsidR="00DA5601" w:rsidRPr="00EA5D07" w:rsidRDefault="00DA5601" w:rsidP="00EA5D07">
      <w:pPr>
        <w:rPr>
          <w:i/>
        </w:rPr>
      </w:pPr>
      <w:r w:rsidRPr="00EA5D07">
        <w:rPr>
          <w:i/>
        </w:rPr>
        <w:t>An operating procedure, practise or condition etc., which, if not carefully observed may result in</w:t>
      </w:r>
      <w:r w:rsidR="000A3DD2" w:rsidRPr="00EA5D07">
        <w:rPr>
          <w:i/>
        </w:rPr>
        <w:t xml:space="preserve"> personal injury</w:t>
      </w:r>
      <w:r w:rsidR="00BF6C9C">
        <w:rPr>
          <w:i/>
        </w:rPr>
        <w:t xml:space="preserve"> or damage to the vessel</w:t>
      </w:r>
      <w:r w:rsidRPr="00EA5D07">
        <w:rPr>
          <w:i/>
        </w:rPr>
        <w:t>.</w:t>
      </w:r>
    </w:p>
    <w:p w:rsidR="00DA5601" w:rsidRPr="00EA5D07" w:rsidRDefault="00DA5601" w:rsidP="00EA5D07">
      <w:pPr>
        <w:rPr>
          <w:i/>
        </w:rPr>
      </w:pPr>
    </w:p>
    <w:p w:rsidR="00DA5601" w:rsidRDefault="00DA5601" w:rsidP="000F200F">
      <w:pPr>
        <w:pStyle w:val="Text"/>
      </w:pPr>
    </w:p>
    <w:p w:rsidR="00DA5601" w:rsidRPr="00DD62DB" w:rsidRDefault="00DA5601" w:rsidP="000F200F">
      <w:pPr>
        <w:pStyle w:val="Heading1noNr"/>
      </w:pPr>
      <w:bookmarkStart w:id="16" w:name="_Toc259108766"/>
      <w:bookmarkStart w:id="17" w:name="_Toc260044235"/>
      <w:bookmarkStart w:id="18" w:name="_Toc270422019"/>
      <w:bookmarkStart w:id="19" w:name="_Toc366768465"/>
      <w:bookmarkEnd w:id="5"/>
      <w:bookmarkEnd w:id="6"/>
      <w:bookmarkEnd w:id="7"/>
      <w:bookmarkEnd w:id="8"/>
      <w:r w:rsidRPr="00E77B8E">
        <w:t>Revision</w:t>
      </w:r>
      <w:r>
        <w:t xml:space="preserve"> history</w:t>
      </w:r>
      <w:bookmarkEnd w:id="16"/>
      <w:bookmarkEnd w:id="17"/>
      <w:bookmarkEnd w:id="18"/>
      <w:bookmarkEnd w:id="19"/>
    </w:p>
    <w:p w:rsidR="00DA5601" w:rsidRDefault="00DA5601" w:rsidP="000F200F">
      <w:pPr>
        <w:pStyle w:val="Text"/>
      </w:pPr>
      <w:r>
        <w:t>Revisions issued since publication.</w:t>
      </w:r>
    </w:p>
    <w:p w:rsidR="00DA5601" w:rsidRDefault="00DA5601" w:rsidP="000F200F">
      <w:pPr>
        <w:pStyle w:val="Text"/>
      </w:pPr>
    </w:p>
    <w:tbl>
      <w:tblPr>
        <w:tblW w:w="0" w:type="auto"/>
        <w:tblInd w:w="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00" w:firstRow="0" w:lastRow="0" w:firstColumn="0" w:lastColumn="0" w:noHBand="0" w:noVBand="0"/>
      </w:tblPr>
      <w:tblGrid>
        <w:gridCol w:w="852"/>
        <w:gridCol w:w="2550"/>
        <w:gridCol w:w="3858"/>
        <w:gridCol w:w="2012"/>
      </w:tblGrid>
      <w:tr w:rsidR="00DA5601" w:rsidTr="000F200F">
        <w:tc>
          <w:tcPr>
            <w:tcW w:w="852" w:type="dxa"/>
            <w:shd w:val="clear" w:color="auto" w:fill="333333"/>
          </w:tcPr>
          <w:p w:rsidR="00DA5601" w:rsidRDefault="00DA5601" w:rsidP="000F200F">
            <w:pPr>
              <w:pStyle w:val="Text"/>
              <w:rPr>
                <w:b/>
              </w:rPr>
            </w:pPr>
            <w:r>
              <w:rPr>
                <w:b/>
              </w:rPr>
              <w:t>Issue</w:t>
            </w:r>
          </w:p>
        </w:tc>
        <w:tc>
          <w:tcPr>
            <w:tcW w:w="2550" w:type="dxa"/>
            <w:shd w:val="clear" w:color="auto" w:fill="333333"/>
          </w:tcPr>
          <w:p w:rsidR="00DA5601" w:rsidRDefault="00DA5601" w:rsidP="000F200F">
            <w:pPr>
              <w:pStyle w:val="Text"/>
              <w:rPr>
                <w:b/>
              </w:rPr>
            </w:pPr>
            <w:r>
              <w:rPr>
                <w:b/>
              </w:rPr>
              <w:t>Date</w:t>
            </w:r>
          </w:p>
        </w:tc>
        <w:tc>
          <w:tcPr>
            <w:tcW w:w="3858" w:type="dxa"/>
            <w:shd w:val="clear" w:color="auto" w:fill="333333"/>
          </w:tcPr>
          <w:p w:rsidR="00DA5601" w:rsidRDefault="00DA5601" w:rsidP="000F200F">
            <w:pPr>
              <w:pStyle w:val="Text"/>
              <w:rPr>
                <w:b/>
              </w:rPr>
            </w:pPr>
            <w:r>
              <w:rPr>
                <w:b/>
              </w:rPr>
              <w:t>Revision</w:t>
            </w:r>
          </w:p>
        </w:tc>
        <w:tc>
          <w:tcPr>
            <w:tcW w:w="2012" w:type="dxa"/>
            <w:shd w:val="clear" w:color="auto" w:fill="333333"/>
          </w:tcPr>
          <w:p w:rsidR="00DA5601" w:rsidRDefault="00DA5601" w:rsidP="000F200F">
            <w:pPr>
              <w:pStyle w:val="Text"/>
              <w:rPr>
                <w:b/>
              </w:rPr>
            </w:pPr>
            <w:r>
              <w:rPr>
                <w:b/>
              </w:rPr>
              <w:t>Reason</w:t>
            </w:r>
          </w:p>
        </w:tc>
      </w:tr>
      <w:tr w:rsidR="00DA5601" w:rsidTr="000F200F">
        <w:tc>
          <w:tcPr>
            <w:tcW w:w="852" w:type="dxa"/>
          </w:tcPr>
          <w:p w:rsidR="00DA5601" w:rsidRDefault="00DA5601" w:rsidP="000F200F">
            <w:pPr>
              <w:pStyle w:val="Text"/>
            </w:pPr>
            <w:r>
              <w:t>1.0</w:t>
            </w:r>
          </w:p>
        </w:tc>
        <w:tc>
          <w:tcPr>
            <w:tcW w:w="2550" w:type="dxa"/>
          </w:tcPr>
          <w:p w:rsidR="00DA5601" w:rsidRDefault="008A6C31" w:rsidP="000F200F">
            <w:pPr>
              <w:pStyle w:val="Text"/>
            </w:pPr>
            <w:r>
              <w:t>December 6</w:t>
            </w:r>
            <w:r w:rsidR="00020D41">
              <w:t>, 2012</w:t>
            </w:r>
          </w:p>
        </w:tc>
        <w:tc>
          <w:tcPr>
            <w:tcW w:w="3858" w:type="dxa"/>
          </w:tcPr>
          <w:p w:rsidR="00DA5601" w:rsidRDefault="00DA5601" w:rsidP="000F200F">
            <w:pPr>
              <w:pStyle w:val="Text"/>
            </w:pPr>
          </w:p>
        </w:tc>
        <w:tc>
          <w:tcPr>
            <w:tcW w:w="2012" w:type="dxa"/>
          </w:tcPr>
          <w:p w:rsidR="00DA5601" w:rsidRDefault="00DA5601" w:rsidP="000F200F">
            <w:pPr>
              <w:pStyle w:val="Text"/>
            </w:pPr>
            <w:r>
              <w:t>initial release</w:t>
            </w:r>
          </w:p>
        </w:tc>
      </w:tr>
      <w:tr w:rsidR="00DA5601" w:rsidTr="000F200F">
        <w:tc>
          <w:tcPr>
            <w:tcW w:w="852" w:type="dxa"/>
          </w:tcPr>
          <w:p w:rsidR="00DA5601" w:rsidRDefault="00894BD6" w:rsidP="000F200F">
            <w:pPr>
              <w:pStyle w:val="Text"/>
            </w:pPr>
            <w:r>
              <w:t>1.1</w:t>
            </w:r>
          </w:p>
        </w:tc>
        <w:tc>
          <w:tcPr>
            <w:tcW w:w="2550" w:type="dxa"/>
          </w:tcPr>
          <w:p w:rsidR="00DA5601" w:rsidRDefault="00894BD6" w:rsidP="000F200F">
            <w:pPr>
              <w:pStyle w:val="Text"/>
            </w:pPr>
            <w:r>
              <w:t>January 4, 2013</w:t>
            </w:r>
          </w:p>
        </w:tc>
        <w:tc>
          <w:tcPr>
            <w:tcW w:w="3858" w:type="dxa"/>
          </w:tcPr>
          <w:p w:rsidR="00DA5601" w:rsidRDefault="00894BD6" w:rsidP="000F200F">
            <w:pPr>
              <w:pStyle w:val="Text"/>
            </w:pPr>
            <w:r>
              <w:t>Divers</w:t>
            </w:r>
          </w:p>
        </w:tc>
        <w:tc>
          <w:tcPr>
            <w:tcW w:w="2012" w:type="dxa"/>
          </w:tcPr>
          <w:p w:rsidR="00DA5601" w:rsidRDefault="00DA5601" w:rsidP="000F200F">
            <w:pPr>
              <w:pStyle w:val="Text"/>
            </w:pPr>
          </w:p>
        </w:tc>
      </w:tr>
      <w:tr w:rsidR="00DA5601" w:rsidTr="000F200F">
        <w:tc>
          <w:tcPr>
            <w:tcW w:w="852" w:type="dxa"/>
          </w:tcPr>
          <w:p w:rsidR="00DA5601" w:rsidRDefault="00894BD6" w:rsidP="000F200F">
            <w:pPr>
              <w:pStyle w:val="Text"/>
            </w:pPr>
            <w:r>
              <w:t>1.2</w:t>
            </w:r>
          </w:p>
        </w:tc>
        <w:tc>
          <w:tcPr>
            <w:tcW w:w="2550" w:type="dxa"/>
          </w:tcPr>
          <w:p w:rsidR="00DA5601" w:rsidRDefault="00894BD6" w:rsidP="000F200F">
            <w:pPr>
              <w:pStyle w:val="Text"/>
            </w:pPr>
            <w:r>
              <w:t>February 26, 2013</w:t>
            </w:r>
          </w:p>
        </w:tc>
        <w:tc>
          <w:tcPr>
            <w:tcW w:w="3858" w:type="dxa"/>
          </w:tcPr>
          <w:p w:rsidR="00DA5601" w:rsidRDefault="00894BD6" w:rsidP="000F200F">
            <w:pPr>
              <w:pStyle w:val="Text"/>
            </w:pPr>
            <w:r>
              <w:t>Adjustments</w:t>
            </w:r>
          </w:p>
        </w:tc>
        <w:tc>
          <w:tcPr>
            <w:tcW w:w="2012" w:type="dxa"/>
          </w:tcPr>
          <w:p w:rsidR="00DA5601" w:rsidRDefault="00894BD6" w:rsidP="000F200F">
            <w:pPr>
              <w:pStyle w:val="Text"/>
            </w:pPr>
            <w:r>
              <w:t>Trending</w:t>
            </w:r>
          </w:p>
        </w:tc>
      </w:tr>
      <w:tr w:rsidR="00DA5601" w:rsidTr="000F200F">
        <w:tc>
          <w:tcPr>
            <w:tcW w:w="852" w:type="dxa"/>
          </w:tcPr>
          <w:p w:rsidR="00DA5601" w:rsidRDefault="000842CD" w:rsidP="000F200F">
            <w:pPr>
              <w:pStyle w:val="Text"/>
            </w:pPr>
            <w:r>
              <w:t>1.3</w:t>
            </w:r>
          </w:p>
        </w:tc>
        <w:tc>
          <w:tcPr>
            <w:tcW w:w="2550" w:type="dxa"/>
          </w:tcPr>
          <w:p w:rsidR="00DA5601" w:rsidRDefault="000842CD" w:rsidP="000F200F">
            <w:pPr>
              <w:pStyle w:val="Text"/>
            </w:pPr>
            <w:r>
              <w:t>June 13, 2013</w:t>
            </w:r>
          </w:p>
        </w:tc>
        <w:tc>
          <w:tcPr>
            <w:tcW w:w="3858" w:type="dxa"/>
          </w:tcPr>
          <w:p w:rsidR="00DA5601" w:rsidRDefault="000842CD" w:rsidP="000F200F">
            <w:pPr>
              <w:pStyle w:val="Text"/>
            </w:pPr>
            <w:r>
              <w:t>Update</w:t>
            </w:r>
          </w:p>
        </w:tc>
        <w:tc>
          <w:tcPr>
            <w:tcW w:w="2012" w:type="dxa"/>
          </w:tcPr>
          <w:p w:rsidR="00711061" w:rsidRDefault="000842CD" w:rsidP="000F200F">
            <w:pPr>
              <w:pStyle w:val="Text"/>
            </w:pPr>
            <w:r>
              <w:t>Divers</w:t>
            </w:r>
          </w:p>
        </w:tc>
      </w:tr>
      <w:tr w:rsidR="00711061" w:rsidTr="000F200F">
        <w:tc>
          <w:tcPr>
            <w:tcW w:w="852" w:type="dxa"/>
          </w:tcPr>
          <w:p w:rsidR="00711061" w:rsidRPr="003F1D4C" w:rsidRDefault="003F1D4C" w:rsidP="000F200F">
            <w:pPr>
              <w:pStyle w:val="Text"/>
              <w:rPr>
                <w:lang w:val="nl-NL"/>
              </w:rPr>
            </w:pPr>
            <w:r>
              <w:t>1</w:t>
            </w:r>
            <w:r>
              <w:rPr>
                <w:lang w:val="nl-NL"/>
              </w:rPr>
              <w:t>.4.12</w:t>
            </w:r>
          </w:p>
        </w:tc>
        <w:tc>
          <w:tcPr>
            <w:tcW w:w="2550" w:type="dxa"/>
          </w:tcPr>
          <w:p w:rsidR="00711061" w:rsidRDefault="003F1D4C" w:rsidP="000F200F">
            <w:pPr>
              <w:pStyle w:val="Text"/>
            </w:pPr>
            <w:r>
              <w:t>September 2, 2013</w:t>
            </w:r>
          </w:p>
        </w:tc>
        <w:tc>
          <w:tcPr>
            <w:tcW w:w="3858" w:type="dxa"/>
          </w:tcPr>
          <w:p w:rsidR="00711061" w:rsidRDefault="00EC44DB" w:rsidP="000F200F">
            <w:pPr>
              <w:pStyle w:val="Text"/>
            </w:pPr>
            <w:r>
              <w:t>Minor fixes</w:t>
            </w:r>
          </w:p>
        </w:tc>
        <w:tc>
          <w:tcPr>
            <w:tcW w:w="2012" w:type="dxa"/>
          </w:tcPr>
          <w:p w:rsidR="00711061" w:rsidRDefault="00711061" w:rsidP="000F200F">
            <w:pPr>
              <w:pStyle w:val="Text"/>
            </w:pPr>
          </w:p>
        </w:tc>
      </w:tr>
      <w:tr w:rsidR="00EC44DB" w:rsidTr="000F200F">
        <w:tc>
          <w:tcPr>
            <w:tcW w:w="852" w:type="dxa"/>
          </w:tcPr>
          <w:p w:rsidR="00EC44DB" w:rsidRDefault="00EC44DB" w:rsidP="000F200F">
            <w:pPr>
              <w:pStyle w:val="Text"/>
            </w:pPr>
          </w:p>
        </w:tc>
        <w:tc>
          <w:tcPr>
            <w:tcW w:w="2550" w:type="dxa"/>
          </w:tcPr>
          <w:p w:rsidR="00EC44DB" w:rsidRDefault="00EC44DB" w:rsidP="000F200F">
            <w:pPr>
              <w:pStyle w:val="Text"/>
            </w:pPr>
          </w:p>
        </w:tc>
        <w:tc>
          <w:tcPr>
            <w:tcW w:w="3858" w:type="dxa"/>
          </w:tcPr>
          <w:p w:rsidR="00EC44DB" w:rsidRDefault="00EC44DB" w:rsidP="000F200F">
            <w:pPr>
              <w:pStyle w:val="Text"/>
            </w:pPr>
          </w:p>
        </w:tc>
        <w:tc>
          <w:tcPr>
            <w:tcW w:w="2012" w:type="dxa"/>
          </w:tcPr>
          <w:p w:rsidR="00EC44DB" w:rsidRDefault="00EC44DB" w:rsidP="000F200F">
            <w:pPr>
              <w:pStyle w:val="Text"/>
            </w:pPr>
          </w:p>
        </w:tc>
      </w:tr>
    </w:tbl>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rPr>
          <w:lang w:val="en-US"/>
        </w:rPr>
      </w:pPr>
    </w:p>
    <w:p w:rsidR="00020D41" w:rsidRDefault="00020D41">
      <w:pPr>
        <w:overflowPunct/>
        <w:autoSpaceDE/>
        <w:autoSpaceDN/>
        <w:adjustRightInd/>
        <w:textAlignment w:val="auto"/>
        <w:rPr>
          <w:rFonts w:eastAsiaTheme="majorEastAsia" w:cstheme="majorBidi"/>
          <w:b/>
          <w:sz w:val="32"/>
        </w:rPr>
      </w:pPr>
      <w:bookmarkStart w:id="20" w:name="_Toc257380430"/>
      <w:r>
        <w:br w:type="page"/>
      </w:r>
    </w:p>
    <w:p w:rsidR="00DA5601" w:rsidRDefault="00DA5601" w:rsidP="00DA5601">
      <w:pPr>
        <w:pStyle w:val="Kop1"/>
        <w:numPr>
          <w:ilvl w:val="0"/>
          <w:numId w:val="3"/>
        </w:numPr>
        <w:ind w:left="851" w:hanging="851"/>
      </w:pPr>
      <w:bookmarkStart w:id="21" w:name="_Toc366768466"/>
      <w:r>
        <w:lastRenderedPageBreak/>
        <w:t>Human Machine Interface</w:t>
      </w:r>
      <w:bookmarkEnd w:id="20"/>
      <w:bookmarkEnd w:id="21"/>
    </w:p>
    <w:p w:rsidR="00C36027" w:rsidRDefault="00C36027" w:rsidP="000F200F">
      <w:pPr>
        <w:rPr>
          <w:lang w:val="en-US"/>
        </w:rPr>
      </w:pPr>
    </w:p>
    <w:p w:rsidR="00671A19" w:rsidRDefault="00DA5601" w:rsidP="000F200F">
      <w:pPr>
        <w:rPr>
          <w:lang w:val="en-US"/>
        </w:rPr>
      </w:pPr>
      <w:r w:rsidRPr="00CA0364">
        <w:rPr>
          <w:lang w:val="en-US"/>
        </w:rPr>
        <w:t xml:space="preserve">The </w:t>
      </w:r>
      <w:r w:rsidR="00AB6036">
        <w:rPr>
          <w:lang w:val="en-US"/>
        </w:rPr>
        <w:t>NavVision</w:t>
      </w:r>
      <w:r w:rsidR="00AB6036" w:rsidRPr="00CA0364">
        <w:rPr>
          <w:lang w:val="en-US"/>
        </w:rPr>
        <w:t>®</w:t>
      </w:r>
      <w:r w:rsidR="00AB6036">
        <w:rPr>
          <w:lang w:val="en-US"/>
        </w:rPr>
        <w:t xml:space="preserve"> </w:t>
      </w:r>
      <w:r w:rsidRPr="00CA0364">
        <w:rPr>
          <w:lang w:val="en-US"/>
        </w:rPr>
        <w:t xml:space="preserve">Operator PC (OPC) Human Machine Interface (HMI) function </w:t>
      </w:r>
      <w:r w:rsidR="00AB6036">
        <w:rPr>
          <w:lang w:val="en-US"/>
        </w:rPr>
        <w:t xml:space="preserve">displays the current state of a </w:t>
      </w:r>
      <w:r w:rsidRPr="00CA0364">
        <w:rPr>
          <w:lang w:val="en-US"/>
        </w:rPr>
        <w:t xml:space="preserve"> </w:t>
      </w:r>
      <w:r w:rsidR="00AB6036">
        <w:rPr>
          <w:lang w:val="en-US"/>
        </w:rPr>
        <w:t xml:space="preserve">physical device </w:t>
      </w:r>
      <w:r w:rsidR="00174E9E">
        <w:rPr>
          <w:lang w:val="en-US"/>
        </w:rPr>
        <w:t xml:space="preserve">on </w:t>
      </w:r>
      <w:r w:rsidR="00AB6036">
        <w:rPr>
          <w:lang w:val="en-US"/>
        </w:rPr>
        <w:t>monitor screen</w:t>
      </w:r>
      <w:r w:rsidRPr="00CA0364">
        <w:rPr>
          <w:lang w:val="en-US"/>
        </w:rPr>
        <w:t xml:space="preserve"> by</w:t>
      </w:r>
      <w:r w:rsidR="00DE7B42">
        <w:rPr>
          <w:lang w:val="en-US"/>
        </w:rPr>
        <w:t xml:space="preserve"> colo</w:t>
      </w:r>
      <w:r w:rsidR="00671A19">
        <w:rPr>
          <w:lang w:val="en-US"/>
        </w:rPr>
        <w:t>r and/or shape animation.</w:t>
      </w:r>
    </w:p>
    <w:p w:rsidR="00671A19" w:rsidRDefault="00DA5601" w:rsidP="000F200F">
      <w:pPr>
        <w:rPr>
          <w:lang w:val="en-US"/>
        </w:rPr>
      </w:pPr>
      <w:r w:rsidRPr="00CA0364">
        <w:rPr>
          <w:lang w:val="en-US"/>
        </w:rPr>
        <w:t xml:space="preserve">Moreover </w:t>
      </w:r>
      <w:r w:rsidR="00333428">
        <w:rPr>
          <w:lang w:val="en-US"/>
        </w:rPr>
        <w:t>when</w:t>
      </w:r>
      <w:r w:rsidR="00AB6036">
        <w:rPr>
          <w:lang w:val="en-US"/>
        </w:rPr>
        <w:t xml:space="preserve"> an undesirable </w:t>
      </w:r>
      <w:r w:rsidRPr="00CA0364">
        <w:rPr>
          <w:lang w:val="en-US"/>
        </w:rPr>
        <w:t>state</w:t>
      </w:r>
      <w:r w:rsidR="00AB6036">
        <w:rPr>
          <w:lang w:val="en-US"/>
        </w:rPr>
        <w:t xml:space="preserve"> of </w:t>
      </w:r>
      <w:r w:rsidR="00D706C2">
        <w:rPr>
          <w:lang w:val="en-US"/>
        </w:rPr>
        <w:t>a</w:t>
      </w:r>
      <w:r w:rsidR="00AB6036">
        <w:rPr>
          <w:lang w:val="en-US"/>
        </w:rPr>
        <w:t xml:space="preserve"> device</w:t>
      </w:r>
      <w:r w:rsidRPr="00CA0364">
        <w:rPr>
          <w:lang w:val="en-US"/>
        </w:rPr>
        <w:t xml:space="preserve"> is detected the relevant operator will be notified by mea</w:t>
      </w:r>
      <w:r w:rsidR="00671A19">
        <w:rPr>
          <w:lang w:val="en-US"/>
        </w:rPr>
        <w:t xml:space="preserve">ns of an audible alarm signal. </w:t>
      </w:r>
      <w:r w:rsidRPr="00CA0364">
        <w:rPr>
          <w:lang w:val="en-US"/>
        </w:rPr>
        <w:t xml:space="preserve">Messages concerning the alarm are </w:t>
      </w:r>
      <w:r w:rsidR="00333428">
        <w:rPr>
          <w:lang w:val="en-US"/>
        </w:rPr>
        <w:t>added t</w:t>
      </w:r>
      <w:r w:rsidR="00DE7B42">
        <w:rPr>
          <w:lang w:val="en-US"/>
        </w:rPr>
        <w:t>o the NavVision list of active-/</w:t>
      </w:r>
      <w:r w:rsidR="00333428">
        <w:rPr>
          <w:lang w:val="en-US"/>
        </w:rPr>
        <w:t xml:space="preserve">unacknowledged alarms. This list can be </w:t>
      </w:r>
      <w:r w:rsidRPr="00CA0364">
        <w:rPr>
          <w:lang w:val="en-US"/>
        </w:rPr>
        <w:t>dis</w:t>
      </w:r>
      <w:r w:rsidR="00671A19">
        <w:rPr>
          <w:lang w:val="en-US"/>
        </w:rPr>
        <w:t>played on screen</w:t>
      </w:r>
      <w:r w:rsidR="008D5CB6">
        <w:rPr>
          <w:lang w:val="en-US"/>
        </w:rPr>
        <w:t xml:space="preserve"> by mouse clicking the extensive alarm viewer button, see next paragraph</w:t>
      </w:r>
      <w:r w:rsidRPr="00CA0364">
        <w:rPr>
          <w:lang w:val="en-US"/>
        </w:rPr>
        <w:t xml:space="preserve">. </w:t>
      </w:r>
    </w:p>
    <w:p w:rsidR="00671A19" w:rsidRDefault="00671A19" w:rsidP="000F200F">
      <w:pPr>
        <w:rPr>
          <w:lang w:val="en-US"/>
        </w:rPr>
      </w:pPr>
    </w:p>
    <w:p w:rsidR="00091AAD" w:rsidRDefault="00DA5601" w:rsidP="000F200F">
      <w:pPr>
        <w:rPr>
          <w:lang w:val="en-US"/>
        </w:rPr>
      </w:pPr>
      <w:r w:rsidRPr="00CA0364">
        <w:rPr>
          <w:lang w:val="en-US"/>
        </w:rPr>
        <w:t xml:space="preserve">The HMI also supports </w:t>
      </w:r>
      <w:r w:rsidR="00091AAD">
        <w:rPr>
          <w:lang w:val="en-US"/>
        </w:rPr>
        <w:t>remote platform control. O</w:t>
      </w:r>
      <w:r w:rsidRPr="00CA0364">
        <w:rPr>
          <w:lang w:val="en-US"/>
        </w:rPr>
        <w:t xml:space="preserve">perators </w:t>
      </w:r>
      <w:r w:rsidR="00091AAD">
        <w:rPr>
          <w:lang w:val="en-US"/>
        </w:rPr>
        <w:t xml:space="preserve">can </w:t>
      </w:r>
      <w:r w:rsidRPr="00CA0364">
        <w:rPr>
          <w:lang w:val="en-US"/>
        </w:rPr>
        <w:t>control the platform</w:t>
      </w:r>
      <w:r w:rsidR="008D5CB6">
        <w:rPr>
          <w:lang w:val="en-US"/>
        </w:rPr>
        <w:t>(vessel)</w:t>
      </w:r>
      <w:r w:rsidRPr="00CA0364">
        <w:rPr>
          <w:lang w:val="en-US"/>
        </w:rPr>
        <w:t xml:space="preserve"> via the Operator PC (O</w:t>
      </w:r>
      <w:r w:rsidR="00091AAD">
        <w:rPr>
          <w:lang w:val="en-US"/>
        </w:rPr>
        <w:t>PC).</w:t>
      </w:r>
    </w:p>
    <w:p w:rsidR="00091AAD" w:rsidRDefault="00091AAD" w:rsidP="000F200F">
      <w:pPr>
        <w:rPr>
          <w:lang w:val="en-US"/>
        </w:rPr>
      </w:pPr>
    </w:p>
    <w:p w:rsidR="00DA5601" w:rsidRDefault="008D5CB6" w:rsidP="000F200F">
      <w:pPr>
        <w:rPr>
          <w:lang w:val="en-US"/>
        </w:rPr>
      </w:pPr>
      <w:r>
        <w:rPr>
          <w:lang w:val="en-US"/>
        </w:rPr>
        <w:t xml:space="preserve">The </w:t>
      </w:r>
      <w:r w:rsidR="00DA5601" w:rsidRPr="00CA0364">
        <w:rPr>
          <w:lang w:val="en-US"/>
        </w:rPr>
        <w:t xml:space="preserve">HMI </w:t>
      </w:r>
      <w:r w:rsidR="005659D6">
        <w:rPr>
          <w:lang w:val="en-US"/>
        </w:rPr>
        <w:t>includes</w:t>
      </w:r>
      <w:r w:rsidR="00671A19">
        <w:rPr>
          <w:lang w:val="en-US"/>
        </w:rPr>
        <w:t xml:space="preserve"> the following features</w:t>
      </w:r>
      <w:r w:rsidR="00310AE2">
        <w:rPr>
          <w:lang w:val="en-US"/>
        </w:rPr>
        <w:t xml:space="preserve"> (8.1 to 8.5)</w:t>
      </w:r>
      <w:r w:rsidR="00DA5601" w:rsidRPr="00CA0364">
        <w:rPr>
          <w:lang w:val="en-US"/>
        </w:rPr>
        <w:t>:</w:t>
      </w:r>
    </w:p>
    <w:p w:rsidR="00310AE2" w:rsidRPr="00CA0364" w:rsidRDefault="00310AE2" w:rsidP="000F200F">
      <w:pPr>
        <w:rPr>
          <w:lang w:val="en-US"/>
        </w:rPr>
      </w:pPr>
    </w:p>
    <w:p w:rsidR="00DA5601" w:rsidRDefault="00DA5601" w:rsidP="00DA5601">
      <w:pPr>
        <w:pStyle w:val="Kop2"/>
        <w:numPr>
          <w:ilvl w:val="1"/>
          <w:numId w:val="3"/>
        </w:numPr>
      </w:pPr>
      <w:bookmarkStart w:id="22" w:name="_Toc257380431"/>
      <w:bookmarkStart w:id="23" w:name="_Toc366768467"/>
      <w:r>
        <w:t>Taskbar</w:t>
      </w:r>
      <w:bookmarkEnd w:id="22"/>
      <w:bookmarkEnd w:id="23"/>
      <w:r>
        <w:t xml:space="preserve"> </w:t>
      </w:r>
    </w:p>
    <w:p w:rsidR="00310AE2" w:rsidRDefault="00310AE2" w:rsidP="000F200F">
      <w:pPr>
        <w:rPr>
          <w:lang w:val="en-US"/>
        </w:rPr>
      </w:pPr>
    </w:p>
    <w:p w:rsidR="00DA5601" w:rsidRDefault="00DA5601" w:rsidP="000F200F">
      <w:pPr>
        <w:rPr>
          <w:lang w:val="en-US"/>
        </w:rPr>
      </w:pPr>
      <w:r w:rsidRPr="00CA0364">
        <w:rPr>
          <w:lang w:val="en-US"/>
        </w:rPr>
        <w:t>NavVision®  main User Interface (UI) element is the taskbar, positioned on top of the main screen. The taskbar is home to the short</w:t>
      </w:r>
      <w:r w:rsidR="00310AE2">
        <w:rPr>
          <w:lang w:val="en-US"/>
        </w:rPr>
        <w:t>cuts to various viewers</w:t>
      </w:r>
      <w:r w:rsidRPr="00CA0364">
        <w:rPr>
          <w:lang w:val="en-US"/>
        </w:rPr>
        <w:t xml:space="preserve">. </w:t>
      </w:r>
    </w:p>
    <w:p w:rsidR="00AF60F6" w:rsidRPr="00CA0364" w:rsidRDefault="00AF60F6" w:rsidP="000F200F">
      <w:pPr>
        <w:rPr>
          <w:lang w:val="en-US"/>
        </w:rPr>
      </w:pPr>
    </w:p>
    <w:p w:rsidR="00DA5601" w:rsidRDefault="00AF60F6" w:rsidP="000F200F">
      <w:pPr>
        <w:rPr>
          <w:lang w:val="en-US"/>
        </w:rPr>
      </w:pPr>
      <w:r>
        <w:rPr>
          <w:lang w:val="en-US"/>
        </w:rPr>
        <w:t>In addition, when</w:t>
      </w:r>
      <w:r w:rsidR="00DA5601" w:rsidRPr="00CA0364">
        <w:rPr>
          <w:lang w:val="en-US"/>
        </w:rPr>
        <w:t xml:space="preserve"> an alarm is registered, the right most portion of the taskbar</w:t>
      </w:r>
      <w:r w:rsidR="00310AE2">
        <w:rPr>
          <w:lang w:val="en-US"/>
        </w:rPr>
        <w:t xml:space="preserve"> turns a bright </w:t>
      </w:r>
      <w:r>
        <w:rPr>
          <w:lang w:val="en-US"/>
        </w:rPr>
        <w:t>red and shows the most recent</w:t>
      </w:r>
      <w:r w:rsidR="00310AE2">
        <w:rPr>
          <w:lang w:val="en-US"/>
        </w:rPr>
        <w:t xml:space="preserve"> unacknowledged alarm</w:t>
      </w:r>
      <w:r>
        <w:rPr>
          <w:lang w:val="en-US"/>
        </w:rPr>
        <w:t>, the number of active alarms and the total number of unacknowledged alarms</w:t>
      </w:r>
      <w:r w:rsidR="00DA5601" w:rsidRPr="00CA0364">
        <w:rPr>
          <w:lang w:val="en-US"/>
        </w:rPr>
        <w:t xml:space="preserve">. A single </w:t>
      </w:r>
      <w:r>
        <w:rPr>
          <w:lang w:val="en-US"/>
        </w:rPr>
        <w:t xml:space="preserve">mouse </w:t>
      </w:r>
      <w:r w:rsidR="00DA5601" w:rsidRPr="00CA0364">
        <w:rPr>
          <w:lang w:val="en-US"/>
        </w:rPr>
        <w:t>click on this portion</w:t>
      </w:r>
      <w:r>
        <w:rPr>
          <w:lang w:val="en-US"/>
        </w:rPr>
        <w:t xml:space="preserve"> of the taskbar</w:t>
      </w:r>
      <w:r w:rsidR="00DA5601" w:rsidRPr="00CA0364">
        <w:rPr>
          <w:lang w:val="en-US"/>
        </w:rPr>
        <w:t xml:space="preserve"> links to the extensive alarm viewer showing the data </w:t>
      </w:r>
      <w:r w:rsidR="00C36027">
        <w:rPr>
          <w:lang w:val="en-US"/>
        </w:rPr>
        <w:t>for</w:t>
      </w:r>
      <w:r w:rsidR="00DA5601" w:rsidRPr="00CA0364">
        <w:rPr>
          <w:lang w:val="en-US"/>
        </w:rPr>
        <w:t xml:space="preserve"> each </w:t>
      </w:r>
      <w:r w:rsidR="00C36027">
        <w:rPr>
          <w:lang w:val="en-US"/>
        </w:rPr>
        <w:t>active alarm</w:t>
      </w:r>
      <w:r w:rsidR="00DA5601" w:rsidRPr="00CA0364">
        <w:rPr>
          <w:lang w:val="en-US"/>
        </w:rPr>
        <w:t xml:space="preserve"> such as time, alarm group, status and duration.</w:t>
      </w:r>
    </w:p>
    <w:p w:rsidR="00AF60F6" w:rsidRPr="00CA0364" w:rsidRDefault="00AF60F6" w:rsidP="000F200F">
      <w:pPr>
        <w:rPr>
          <w:lang w:val="en-US"/>
        </w:rPr>
      </w:pPr>
    </w:p>
    <w:p w:rsidR="00DA5601" w:rsidRDefault="00DA5601" w:rsidP="000F200F">
      <w:pPr>
        <w:pStyle w:val="opmaakwissen"/>
        <w:rPr>
          <w:rFonts w:ascii="Arial" w:hAnsi="Arial"/>
          <w:sz w:val="22"/>
          <w:szCs w:val="20"/>
          <w:lang w:val="en-US" w:eastAsia="en-US"/>
        </w:rPr>
      </w:pPr>
    </w:p>
    <w:p w:rsidR="00DA5601" w:rsidRDefault="00DA5601" w:rsidP="000F200F">
      <w:pPr>
        <w:pStyle w:val="opmaakwissen"/>
        <w:keepNext/>
      </w:pPr>
      <w:r>
        <w:rPr>
          <w:noProof/>
          <w:lang w:val="nl-NL"/>
        </w:rPr>
        <w:drawing>
          <wp:inline distT="0" distB="0" distL="0" distR="0">
            <wp:extent cx="5934075" cy="466725"/>
            <wp:effectExtent l="0" t="0" r="9525" b="9525"/>
            <wp:docPr id="124" name="Afbeelding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rsidR="00DA5601" w:rsidRDefault="00DA5601" w:rsidP="002309BE">
      <w:pPr>
        <w:pStyle w:val="Onderschrift"/>
      </w:pPr>
      <w:bookmarkStart w:id="24" w:name="_Toc257380490"/>
      <w:bookmarkStart w:id="25" w:name="_Toc366768688"/>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w:t>
      </w:r>
      <w:r w:rsidR="00ED7AB1">
        <w:fldChar w:fldCharType="end"/>
      </w:r>
      <w:r w:rsidR="008B3583">
        <w:t xml:space="preserve">: </w:t>
      </w:r>
      <w:r>
        <w:t>NavVision®  taskbar</w:t>
      </w:r>
      <w:bookmarkEnd w:id="24"/>
      <w:bookmarkEnd w:id="25"/>
    </w:p>
    <w:p w:rsidR="00C36027" w:rsidRDefault="00C36027" w:rsidP="000F200F">
      <w:pPr>
        <w:rPr>
          <w:lang w:val="en-US"/>
        </w:rPr>
      </w:pPr>
    </w:p>
    <w:p w:rsidR="00DA5601" w:rsidRDefault="00C36027" w:rsidP="000F200F">
      <w:pPr>
        <w:rPr>
          <w:lang w:val="en-US"/>
        </w:rPr>
      </w:pPr>
      <w:r>
        <w:rPr>
          <w:lang w:val="en-US"/>
        </w:rPr>
        <w:t>Taskbar f</w:t>
      </w:r>
      <w:r w:rsidR="00DA5601" w:rsidRPr="00CA0364">
        <w:rPr>
          <w:lang w:val="en-US"/>
        </w:rPr>
        <w:t>eatures:</w:t>
      </w:r>
    </w:p>
    <w:p w:rsidR="00C36027" w:rsidRPr="00CA0364" w:rsidRDefault="00C36027" w:rsidP="000F200F">
      <w:pPr>
        <w:rPr>
          <w:lang w:val="en-US"/>
        </w:rPr>
      </w:pPr>
    </w:p>
    <w:p w:rsidR="00DA5601" w:rsidRPr="001C08BA" w:rsidRDefault="00DA5601" w:rsidP="0004143D">
      <w:pPr>
        <w:pStyle w:val="Lijstopsomteken2"/>
        <w:numPr>
          <w:ilvl w:val="0"/>
          <w:numId w:val="38"/>
        </w:numPr>
        <w:overflowPunct/>
        <w:autoSpaceDE/>
        <w:autoSpaceDN/>
        <w:adjustRightInd/>
        <w:textAlignment w:val="auto"/>
        <w:rPr>
          <w:color w:val="auto"/>
          <w:szCs w:val="20"/>
          <w:lang w:val="en-US"/>
        </w:rPr>
      </w:pPr>
      <w:r w:rsidRPr="001C08BA">
        <w:rPr>
          <w:color w:val="auto"/>
          <w:szCs w:val="20"/>
          <w:lang w:val="en-US"/>
        </w:rPr>
        <w:t xml:space="preserve">Scroll feature (hold or click the mouse pointer on the taskbar </w:t>
      </w:r>
      <w:r w:rsidR="00D96C82">
        <w:rPr>
          <w:color w:val="auto"/>
          <w:szCs w:val="20"/>
          <w:lang w:val="en-US"/>
        </w:rPr>
        <w:t xml:space="preserve">left/right </w:t>
      </w:r>
      <w:r w:rsidRPr="001C08BA">
        <w:rPr>
          <w:color w:val="auto"/>
          <w:szCs w:val="20"/>
          <w:lang w:val="en-US"/>
        </w:rPr>
        <w:t>arrow until the desired button is found)</w:t>
      </w:r>
    </w:p>
    <w:p w:rsidR="00DA5601" w:rsidRPr="001C08BA" w:rsidRDefault="00D96C82" w:rsidP="0004143D">
      <w:pPr>
        <w:pStyle w:val="Lijstopsomteken2"/>
        <w:numPr>
          <w:ilvl w:val="0"/>
          <w:numId w:val="38"/>
        </w:numPr>
        <w:overflowPunct/>
        <w:autoSpaceDE/>
        <w:autoSpaceDN/>
        <w:adjustRightInd/>
        <w:textAlignment w:val="auto"/>
        <w:rPr>
          <w:color w:val="auto"/>
          <w:szCs w:val="20"/>
          <w:lang w:val="en-US"/>
        </w:rPr>
      </w:pPr>
      <w:r>
        <w:rPr>
          <w:color w:val="auto"/>
          <w:szCs w:val="20"/>
          <w:lang w:val="en-US"/>
        </w:rPr>
        <w:t xml:space="preserve">Mouse clicking a taskbar </w:t>
      </w:r>
      <w:r w:rsidR="008766FB">
        <w:rPr>
          <w:color w:val="auto"/>
          <w:szCs w:val="20"/>
          <w:lang w:val="en-US"/>
        </w:rPr>
        <w:t>button</w:t>
      </w:r>
      <w:r w:rsidR="00DA5601" w:rsidRPr="001C08BA">
        <w:rPr>
          <w:color w:val="auto"/>
          <w:szCs w:val="20"/>
          <w:lang w:val="en-US"/>
        </w:rPr>
        <w:t xml:space="preserve"> will open the corresponding module/viewer</w:t>
      </w:r>
    </w:p>
    <w:p w:rsidR="00DA5601" w:rsidRPr="001C08BA" w:rsidRDefault="00DA5601" w:rsidP="0004143D">
      <w:pPr>
        <w:pStyle w:val="Lijstopsomteken2"/>
        <w:numPr>
          <w:ilvl w:val="0"/>
          <w:numId w:val="38"/>
        </w:numPr>
        <w:overflowPunct/>
        <w:autoSpaceDE/>
        <w:autoSpaceDN/>
        <w:adjustRightInd/>
        <w:textAlignment w:val="auto"/>
        <w:rPr>
          <w:color w:val="auto"/>
          <w:szCs w:val="20"/>
          <w:lang w:val="en-US"/>
        </w:rPr>
      </w:pPr>
      <w:r w:rsidRPr="001C08BA">
        <w:rPr>
          <w:color w:val="auto"/>
          <w:szCs w:val="20"/>
          <w:lang w:val="en-US"/>
        </w:rPr>
        <w:t xml:space="preserve">In case </w:t>
      </w:r>
      <w:r w:rsidR="00D96C82">
        <w:rPr>
          <w:color w:val="auto"/>
          <w:szCs w:val="20"/>
          <w:lang w:val="en-US"/>
        </w:rPr>
        <w:t xml:space="preserve">a PC with NavVision is connected to </w:t>
      </w:r>
      <w:r w:rsidRPr="001C08BA">
        <w:rPr>
          <w:color w:val="auto"/>
        </w:rPr>
        <w:t>more than one monitor</w:t>
      </w:r>
      <w:r w:rsidR="00D96C82">
        <w:rPr>
          <w:color w:val="auto"/>
          <w:szCs w:val="20"/>
          <w:lang w:val="en-US"/>
        </w:rPr>
        <w:t xml:space="preserve"> (MTR)</w:t>
      </w:r>
      <w:r w:rsidRPr="001C08BA">
        <w:rPr>
          <w:color w:val="auto"/>
          <w:szCs w:val="20"/>
          <w:lang w:val="en-US"/>
        </w:rPr>
        <w:t>, a monitor for a particular viewer</w:t>
      </w:r>
      <w:r w:rsidR="00F6264D">
        <w:rPr>
          <w:color w:val="auto"/>
          <w:szCs w:val="20"/>
          <w:lang w:val="en-US"/>
        </w:rPr>
        <w:t>/module</w:t>
      </w:r>
      <w:r w:rsidR="00F84766">
        <w:rPr>
          <w:color w:val="auto"/>
          <w:szCs w:val="20"/>
          <w:lang w:val="en-US"/>
        </w:rPr>
        <w:t>/mimic</w:t>
      </w:r>
      <w:r w:rsidRPr="001C08BA">
        <w:rPr>
          <w:color w:val="auto"/>
          <w:szCs w:val="20"/>
          <w:lang w:val="en-US"/>
        </w:rPr>
        <w:t xml:space="preserve"> must be selected</w:t>
      </w:r>
      <w:r w:rsidR="00E13DC0">
        <w:rPr>
          <w:color w:val="auto"/>
          <w:szCs w:val="20"/>
          <w:lang w:val="en-US"/>
        </w:rPr>
        <w:t xml:space="preserve"> (Tools viewer, “Taskbar options”)</w:t>
      </w:r>
      <w:r w:rsidRPr="001C08BA">
        <w:rPr>
          <w:color w:val="auto"/>
          <w:szCs w:val="20"/>
          <w:lang w:val="en-US"/>
        </w:rPr>
        <w:t xml:space="preserve">. If no </w:t>
      </w:r>
      <w:r w:rsidR="008766FB">
        <w:rPr>
          <w:color w:val="auto"/>
          <w:szCs w:val="20"/>
          <w:lang w:val="en-US"/>
        </w:rPr>
        <w:t>monitor</w:t>
      </w:r>
      <w:r w:rsidRPr="001C08BA">
        <w:rPr>
          <w:color w:val="auto"/>
          <w:szCs w:val="20"/>
          <w:lang w:val="en-US"/>
        </w:rPr>
        <w:t xml:space="preserve"> is </w:t>
      </w:r>
      <w:r w:rsidR="008766FB">
        <w:rPr>
          <w:color w:val="auto"/>
          <w:szCs w:val="20"/>
          <w:lang w:val="en-US"/>
        </w:rPr>
        <w:t>selected</w:t>
      </w:r>
      <w:r w:rsidR="002F5E2C">
        <w:rPr>
          <w:color w:val="auto"/>
          <w:szCs w:val="20"/>
          <w:lang w:val="en-US"/>
        </w:rPr>
        <w:t xml:space="preserve"> in Taskbar options</w:t>
      </w:r>
      <w:r w:rsidRPr="001C08BA">
        <w:rPr>
          <w:color w:val="auto"/>
          <w:szCs w:val="20"/>
          <w:lang w:val="en-US"/>
        </w:rPr>
        <w:t xml:space="preserve">, a vacant </w:t>
      </w:r>
      <w:r w:rsidR="008766FB">
        <w:rPr>
          <w:color w:val="auto"/>
          <w:szCs w:val="20"/>
          <w:lang w:val="en-US"/>
        </w:rPr>
        <w:t>monitor</w:t>
      </w:r>
      <w:r w:rsidR="008B16E5">
        <w:rPr>
          <w:color w:val="auto"/>
          <w:szCs w:val="20"/>
          <w:lang w:val="en-US"/>
        </w:rPr>
        <w:t xml:space="preserve"> will be selected at random</w:t>
      </w:r>
      <w:r w:rsidR="002F5E2C">
        <w:rPr>
          <w:color w:val="auto"/>
          <w:szCs w:val="20"/>
          <w:lang w:val="en-US"/>
        </w:rPr>
        <w:t xml:space="preserve"> for the viewer</w:t>
      </w:r>
      <w:r w:rsidR="00F84766">
        <w:rPr>
          <w:color w:val="auto"/>
          <w:szCs w:val="20"/>
          <w:lang w:val="en-US"/>
        </w:rPr>
        <w:t>/module/mimc</w:t>
      </w:r>
      <w:r w:rsidR="00F6264D">
        <w:rPr>
          <w:color w:val="auto"/>
          <w:szCs w:val="20"/>
          <w:lang w:val="en-US"/>
        </w:rPr>
        <w:t>. If there’s no</w:t>
      </w:r>
      <w:r w:rsidR="002F5E2C">
        <w:rPr>
          <w:color w:val="auto"/>
          <w:szCs w:val="20"/>
          <w:lang w:val="en-US"/>
        </w:rPr>
        <w:t xml:space="preserve"> </w:t>
      </w:r>
      <w:r w:rsidR="00F6264D">
        <w:rPr>
          <w:color w:val="auto"/>
          <w:szCs w:val="20"/>
          <w:lang w:val="en-US"/>
        </w:rPr>
        <w:t xml:space="preserve">vacant </w:t>
      </w:r>
      <w:r w:rsidR="002F5E2C">
        <w:rPr>
          <w:color w:val="auto"/>
          <w:szCs w:val="20"/>
          <w:lang w:val="en-US"/>
        </w:rPr>
        <w:t>mo</w:t>
      </w:r>
      <w:r w:rsidR="00F6264D">
        <w:rPr>
          <w:color w:val="auto"/>
          <w:szCs w:val="20"/>
          <w:lang w:val="en-US"/>
        </w:rPr>
        <w:t>nitor,</w:t>
      </w:r>
      <w:r w:rsidR="001C65E7">
        <w:rPr>
          <w:color w:val="auto"/>
          <w:szCs w:val="20"/>
          <w:lang w:val="en-US"/>
        </w:rPr>
        <w:t xml:space="preserve"> NavVision selects an</w:t>
      </w:r>
      <w:r w:rsidR="002F5E2C">
        <w:rPr>
          <w:color w:val="auto"/>
          <w:szCs w:val="20"/>
          <w:lang w:val="en-US"/>
        </w:rPr>
        <w:t xml:space="preserve"> occupied</w:t>
      </w:r>
      <w:r w:rsidR="001C65E7">
        <w:rPr>
          <w:color w:val="auto"/>
          <w:szCs w:val="20"/>
          <w:lang w:val="en-US"/>
        </w:rPr>
        <w:t xml:space="preserve"> monitor</w:t>
      </w:r>
    </w:p>
    <w:p w:rsidR="00DA5601" w:rsidRPr="001C08BA" w:rsidRDefault="00DA5601" w:rsidP="0004143D">
      <w:pPr>
        <w:pStyle w:val="Lijstopsomteken2"/>
        <w:numPr>
          <w:ilvl w:val="0"/>
          <w:numId w:val="38"/>
        </w:numPr>
        <w:overflowPunct/>
        <w:autoSpaceDE/>
        <w:autoSpaceDN/>
        <w:adjustRightInd/>
        <w:textAlignment w:val="auto"/>
        <w:rPr>
          <w:color w:val="auto"/>
          <w:szCs w:val="20"/>
          <w:lang w:val="en-US"/>
        </w:rPr>
      </w:pPr>
      <w:r w:rsidRPr="001C08BA">
        <w:rPr>
          <w:color w:val="auto"/>
          <w:szCs w:val="20"/>
          <w:lang w:val="en-US"/>
        </w:rPr>
        <w:t>The selecte</w:t>
      </w:r>
      <w:r w:rsidR="00F6264D">
        <w:rPr>
          <w:color w:val="auto"/>
          <w:szCs w:val="20"/>
          <w:lang w:val="en-US"/>
        </w:rPr>
        <w:t xml:space="preserve">d and activated button in the taskbar </w:t>
      </w:r>
      <w:r w:rsidRPr="001C08BA">
        <w:rPr>
          <w:color w:val="auto"/>
          <w:szCs w:val="20"/>
          <w:lang w:val="en-US"/>
        </w:rPr>
        <w:t xml:space="preserve">will obtain a green spot, to indicate that the corresponding </w:t>
      </w:r>
      <w:r w:rsidR="00F6264D">
        <w:rPr>
          <w:color w:val="auto"/>
          <w:szCs w:val="20"/>
          <w:lang w:val="en-US"/>
        </w:rPr>
        <w:t>viewer/</w:t>
      </w:r>
      <w:r w:rsidRPr="001C08BA">
        <w:rPr>
          <w:color w:val="auto"/>
          <w:szCs w:val="20"/>
          <w:lang w:val="en-US"/>
        </w:rPr>
        <w:t>module is activated</w:t>
      </w:r>
    </w:p>
    <w:p w:rsidR="00DA5601" w:rsidRPr="001C08BA" w:rsidRDefault="00DA5601" w:rsidP="0004143D">
      <w:pPr>
        <w:pStyle w:val="Lijstopsomteken2"/>
        <w:numPr>
          <w:ilvl w:val="0"/>
          <w:numId w:val="38"/>
        </w:numPr>
        <w:overflowPunct/>
        <w:autoSpaceDE/>
        <w:autoSpaceDN/>
        <w:adjustRightInd/>
        <w:textAlignment w:val="auto"/>
        <w:rPr>
          <w:color w:val="auto"/>
          <w:szCs w:val="20"/>
          <w:lang w:val="en-US"/>
        </w:rPr>
      </w:pPr>
      <w:r w:rsidRPr="001C08BA">
        <w:rPr>
          <w:color w:val="auto"/>
          <w:szCs w:val="20"/>
          <w:lang w:val="en-US"/>
        </w:rPr>
        <w:t xml:space="preserve">A </w:t>
      </w:r>
      <w:r w:rsidR="00F6264D">
        <w:rPr>
          <w:color w:val="auto"/>
          <w:szCs w:val="20"/>
          <w:lang w:val="en-US"/>
        </w:rPr>
        <w:t>viewer/</w:t>
      </w:r>
      <w:r w:rsidRPr="001C08BA">
        <w:rPr>
          <w:color w:val="auto"/>
          <w:szCs w:val="20"/>
          <w:lang w:val="en-US"/>
        </w:rPr>
        <w:t>module</w:t>
      </w:r>
      <w:r w:rsidR="00F84766">
        <w:rPr>
          <w:color w:val="auto"/>
          <w:szCs w:val="20"/>
          <w:lang w:val="en-US"/>
        </w:rPr>
        <w:t>/mimic</w:t>
      </w:r>
      <w:r w:rsidRPr="001C08BA">
        <w:rPr>
          <w:color w:val="auto"/>
          <w:szCs w:val="20"/>
          <w:lang w:val="en-US"/>
        </w:rPr>
        <w:t xml:space="preserve"> can be closed by </w:t>
      </w:r>
      <w:r w:rsidR="00F6264D">
        <w:rPr>
          <w:color w:val="auto"/>
          <w:szCs w:val="20"/>
          <w:lang w:val="en-US"/>
        </w:rPr>
        <w:t xml:space="preserve">mouse </w:t>
      </w:r>
      <w:r w:rsidRPr="001C08BA">
        <w:rPr>
          <w:color w:val="auto"/>
          <w:szCs w:val="20"/>
          <w:lang w:val="en-US"/>
        </w:rPr>
        <w:t xml:space="preserve">clicking the corresponding </w:t>
      </w:r>
      <w:r w:rsidR="00F6264D">
        <w:rPr>
          <w:color w:val="auto"/>
          <w:szCs w:val="20"/>
          <w:lang w:val="en-US"/>
        </w:rPr>
        <w:t xml:space="preserve">taskbar </w:t>
      </w:r>
      <w:r w:rsidRPr="001C08BA">
        <w:rPr>
          <w:color w:val="auto"/>
          <w:szCs w:val="20"/>
          <w:lang w:val="en-US"/>
        </w:rPr>
        <w:t xml:space="preserve">button again. In case </w:t>
      </w:r>
      <w:r w:rsidR="00B42A2F">
        <w:rPr>
          <w:color w:val="auto"/>
          <w:szCs w:val="20"/>
          <w:lang w:val="en-US"/>
        </w:rPr>
        <w:t xml:space="preserve">a PC with NavVision is connected to </w:t>
      </w:r>
      <w:r w:rsidR="00F84766">
        <w:rPr>
          <w:color w:val="auto"/>
          <w:szCs w:val="20"/>
          <w:lang w:val="en-US"/>
        </w:rPr>
        <w:t xml:space="preserve">only </w:t>
      </w:r>
      <w:r w:rsidR="00B42A2F">
        <w:rPr>
          <w:color w:val="auto"/>
          <w:szCs w:val="20"/>
          <w:lang w:val="en-US"/>
        </w:rPr>
        <w:t>one monitor</w:t>
      </w:r>
      <w:r w:rsidRPr="001C08BA">
        <w:rPr>
          <w:color w:val="auto"/>
          <w:szCs w:val="20"/>
          <w:lang w:val="en-US"/>
        </w:rPr>
        <w:t xml:space="preserve">, a </w:t>
      </w:r>
      <w:r w:rsidR="00F6264D">
        <w:rPr>
          <w:color w:val="auto"/>
          <w:szCs w:val="20"/>
          <w:lang w:val="en-US"/>
        </w:rPr>
        <w:t>viewer/</w:t>
      </w:r>
      <w:r w:rsidRPr="001C08BA">
        <w:rPr>
          <w:color w:val="auto"/>
          <w:szCs w:val="20"/>
          <w:lang w:val="en-US"/>
        </w:rPr>
        <w:t>module</w:t>
      </w:r>
      <w:r w:rsidR="00F84766">
        <w:rPr>
          <w:color w:val="auto"/>
          <w:szCs w:val="20"/>
          <w:lang w:val="en-US"/>
        </w:rPr>
        <w:t>/mimic</w:t>
      </w:r>
      <w:r w:rsidRPr="001C08BA">
        <w:rPr>
          <w:color w:val="auto"/>
          <w:szCs w:val="20"/>
          <w:lang w:val="en-US"/>
        </w:rPr>
        <w:t xml:space="preserve"> will </w:t>
      </w:r>
      <w:r w:rsidR="00F6264D">
        <w:rPr>
          <w:color w:val="auto"/>
          <w:szCs w:val="20"/>
          <w:lang w:val="en-US"/>
        </w:rPr>
        <w:t xml:space="preserve">automatically </w:t>
      </w:r>
      <w:r w:rsidRPr="001C08BA">
        <w:rPr>
          <w:color w:val="auto"/>
          <w:szCs w:val="20"/>
          <w:lang w:val="en-US"/>
        </w:rPr>
        <w:t xml:space="preserve">close by clicking a new </w:t>
      </w:r>
      <w:r w:rsidR="00B42A2F">
        <w:rPr>
          <w:color w:val="auto"/>
          <w:szCs w:val="20"/>
          <w:lang w:val="en-US"/>
        </w:rPr>
        <w:t xml:space="preserve">taskbar </w:t>
      </w:r>
      <w:r w:rsidRPr="001C08BA">
        <w:rPr>
          <w:color w:val="auto"/>
          <w:szCs w:val="20"/>
          <w:lang w:val="en-US"/>
        </w:rPr>
        <w:t>button</w:t>
      </w:r>
    </w:p>
    <w:p w:rsidR="00DA5601" w:rsidRPr="001C08BA" w:rsidRDefault="00DA5601" w:rsidP="0004143D">
      <w:pPr>
        <w:pStyle w:val="Lijstopsomteken2"/>
        <w:numPr>
          <w:ilvl w:val="0"/>
          <w:numId w:val="38"/>
        </w:numPr>
        <w:overflowPunct/>
        <w:autoSpaceDE/>
        <w:autoSpaceDN/>
        <w:adjustRightInd/>
        <w:textAlignment w:val="auto"/>
        <w:rPr>
          <w:color w:val="auto"/>
          <w:szCs w:val="20"/>
          <w:lang w:val="en-US"/>
        </w:rPr>
      </w:pPr>
      <w:r w:rsidRPr="001C08BA">
        <w:rPr>
          <w:color w:val="auto"/>
          <w:szCs w:val="20"/>
          <w:lang w:val="en-US"/>
        </w:rPr>
        <w:t xml:space="preserve">The </w:t>
      </w:r>
      <w:r w:rsidR="008E5F14" w:rsidRPr="00CA0364">
        <w:rPr>
          <w:lang w:val="en-US"/>
        </w:rPr>
        <w:t xml:space="preserve">extensive alarm viewer </w:t>
      </w:r>
      <w:r w:rsidR="008E5F14">
        <w:rPr>
          <w:color w:val="auto"/>
          <w:szCs w:val="20"/>
          <w:lang w:val="en-US"/>
        </w:rPr>
        <w:t>is</w:t>
      </w:r>
      <w:r w:rsidRPr="001C08BA">
        <w:rPr>
          <w:color w:val="auto"/>
          <w:szCs w:val="20"/>
          <w:lang w:val="en-US"/>
        </w:rPr>
        <w:t xml:space="preserve"> opened by </w:t>
      </w:r>
      <w:r w:rsidR="008E5F14">
        <w:rPr>
          <w:color w:val="auto"/>
          <w:szCs w:val="20"/>
          <w:lang w:val="en-US"/>
        </w:rPr>
        <w:t xml:space="preserve">mouse </w:t>
      </w:r>
      <w:r w:rsidRPr="001C08BA">
        <w:rPr>
          <w:color w:val="auto"/>
          <w:szCs w:val="20"/>
          <w:lang w:val="en-US"/>
        </w:rPr>
        <w:t xml:space="preserve">clicking the </w:t>
      </w:r>
      <w:r w:rsidR="00B42A2F">
        <w:rPr>
          <w:color w:val="auto"/>
          <w:szCs w:val="20"/>
          <w:lang w:val="en-US"/>
        </w:rPr>
        <w:t xml:space="preserve">taskbar </w:t>
      </w:r>
      <w:r w:rsidRPr="001C08BA">
        <w:rPr>
          <w:color w:val="auto"/>
          <w:szCs w:val="20"/>
          <w:lang w:val="en-US"/>
        </w:rPr>
        <w:t>alarm zone</w:t>
      </w:r>
      <w:r w:rsidR="008B16E5">
        <w:rPr>
          <w:color w:val="auto"/>
          <w:szCs w:val="20"/>
          <w:lang w:val="en-US"/>
        </w:rPr>
        <w:t xml:space="preserve"> (top right)</w:t>
      </w:r>
      <w:r w:rsidRPr="001C08BA">
        <w:rPr>
          <w:color w:val="auto"/>
          <w:szCs w:val="20"/>
          <w:lang w:val="en-US"/>
        </w:rPr>
        <w:t>.</w:t>
      </w:r>
      <w:r w:rsidRPr="001C08BA" w:rsidDel="00964408">
        <w:rPr>
          <w:color w:val="auto"/>
          <w:szCs w:val="20"/>
          <w:lang w:val="en-US"/>
        </w:rPr>
        <w:t xml:space="preserve"> </w:t>
      </w:r>
    </w:p>
    <w:p w:rsidR="00DA5601" w:rsidRDefault="00DA5601" w:rsidP="000F200F">
      <w:pPr>
        <w:pStyle w:val="Lijstopsomteken2"/>
        <w:rPr>
          <w:szCs w:val="20"/>
          <w:lang w:val="en-US"/>
        </w:rPr>
      </w:pPr>
    </w:p>
    <w:p w:rsidR="00DA5601" w:rsidRDefault="00DA5601" w:rsidP="00DA5601">
      <w:pPr>
        <w:pStyle w:val="Kop3"/>
        <w:numPr>
          <w:ilvl w:val="2"/>
          <w:numId w:val="3"/>
        </w:numPr>
      </w:pPr>
      <w:bookmarkStart w:id="26" w:name="_Toc257380432"/>
      <w:bookmarkStart w:id="27" w:name="_Toc366768468"/>
      <w:r>
        <w:lastRenderedPageBreak/>
        <w:t>Mimics and screens</w:t>
      </w:r>
      <w:bookmarkEnd w:id="26"/>
      <w:bookmarkEnd w:id="27"/>
    </w:p>
    <w:p w:rsidR="001B37D4" w:rsidRDefault="001B37D4" w:rsidP="000F200F">
      <w:pPr>
        <w:rPr>
          <w:lang w:val="en-US"/>
        </w:rPr>
      </w:pPr>
    </w:p>
    <w:p w:rsidR="00DA5601" w:rsidRPr="00CA0364" w:rsidRDefault="00DA5601" w:rsidP="000F200F">
      <w:pPr>
        <w:rPr>
          <w:lang w:val="en-US"/>
        </w:rPr>
      </w:pPr>
      <w:r w:rsidRPr="00CA0364">
        <w:rPr>
          <w:lang w:val="en-US"/>
        </w:rPr>
        <w:t xml:space="preserve">The </w:t>
      </w:r>
      <w:r w:rsidR="00725DF8">
        <w:rPr>
          <w:lang w:val="en-US"/>
        </w:rPr>
        <w:t>NavVision</w:t>
      </w:r>
      <w:r w:rsidRPr="00CA0364">
        <w:rPr>
          <w:lang w:val="en-US"/>
        </w:rPr>
        <w:t xml:space="preserve"> mimic presentation function provides schematic and graphical overviews of the vessel’s systems like navigation lights, electrical</w:t>
      </w:r>
      <w:r w:rsidR="00EC44DB">
        <w:rPr>
          <w:lang w:val="en-US"/>
        </w:rPr>
        <w:t>, piping and hydraulic overview</w:t>
      </w:r>
      <w:r w:rsidRPr="00CA0364">
        <w:rPr>
          <w:lang w:val="en-US"/>
        </w:rPr>
        <w:t xml:space="preserve">. </w:t>
      </w:r>
    </w:p>
    <w:p w:rsidR="00DA5601" w:rsidRPr="00CA0364" w:rsidRDefault="00DA5601" w:rsidP="000F200F">
      <w:pPr>
        <w:rPr>
          <w:lang w:val="en-US"/>
        </w:rPr>
      </w:pPr>
      <w:r w:rsidRPr="00CA0364">
        <w:rPr>
          <w:lang w:val="en-US"/>
        </w:rPr>
        <w:t>The screens and mimics presentations are automatically updated with live data of the platform components illustrating components and/or sys</w:t>
      </w:r>
      <w:r w:rsidR="00934446">
        <w:rPr>
          <w:lang w:val="en-US"/>
        </w:rPr>
        <w:t>tem status</w:t>
      </w:r>
      <w:r w:rsidRPr="00CA0364">
        <w:rPr>
          <w:lang w:val="en-US"/>
        </w:rPr>
        <w:t>.</w:t>
      </w:r>
    </w:p>
    <w:p w:rsidR="00DA5601" w:rsidRDefault="00DA5601" w:rsidP="000F200F">
      <w:pPr>
        <w:rPr>
          <w:lang w:val="en-US"/>
        </w:rPr>
      </w:pPr>
      <w:r w:rsidRPr="00CA0364">
        <w:rPr>
          <w:lang w:val="en-US"/>
        </w:rPr>
        <w:t>Via these screens and mimic pages, the operator is able to monitor and control the vessel by using the trackball or touch-screen as a pointing device by selecting elements and their associated commands.</w:t>
      </w:r>
    </w:p>
    <w:p w:rsidR="00C36027" w:rsidRPr="00CA0364" w:rsidRDefault="00C36027" w:rsidP="000F200F">
      <w:pPr>
        <w:rPr>
          <w:lang w:val="en-US"/>
        </w:rPr>
      </w:pPr>
    </w:p>
    <w:p w:rsidR="00DA5601" w:rsidRDefault="00DA5601" w:rsidP="00DA5601">
      <w:pPr>
        <w:pStyle w:val="Kop2"/>
        <w:numPr>
          <w:ilvl w:val="1"/>
          <w:numId w:val="3"/>
        </w:numPr>
      </w:pPr>
      <w:bookmarkStart w:id="28" w:name="_Toc235862016"/>
      <w:bookmarkStart w:id="29" w:name="_Toc257380433"/>
      <w:bookmarkStart w:id="30" w:name="_Toc366768469"/>
      <w:r>
        <w:t>User rights</w:t>
      </w:r>
      <w:bookmarkEnd w:id="28"/>
      <w:bookmarkEnd w:id="29"/>
      <w:bookmarkEnd w:id="30"/>
    </w:p>
    <w:p w:rsidR="001B37D4" w:rsidRDefault="001B37D4" w:rsidP="000F200F">
      <w:pPr>
        <w:rPr>
          <w:noProof/>
          <w:lang w:val="en-US"/>
        </w:rPr>
      </w:pPr>
    </w:p>
    <w:p w:rsidR="00DA5601" w:rsidRPr="00CA0364" w:rsidRDefault="008B3583" w:rsidP="000F200F">
      <w:pPr>
        <w:rPr>
          <w:noProof/>
          <w:lang w:val="en-US"/>
        </w:rPr>
      </w:pPr>
      <w:r>
        <w:rPr>
          <w:noProof/>
          <w:lang w:val="en-US"/>
        </w:rPr>
        <w:t>NavVision®</w:t>
      </w:r>
      <w:r w:rsidR="00DA5601" w:rsidRPr="00CA0364">
        <w:rPr>
          <w:vertAlign w:val="superscript"/>
          <w:lang w:val="en-US"/>
        </w:rPr>
        <w:t xml:space="preserve"> </w:t>
      </w:r>
      <w:r w:rsidR="00DA5601" w:rsidRPr="00CA0364">
        <w:rPr>
          <w:noProof/>
          <w:lang w:val="en-US"/>
        </w:rPr>
        <w:t>handles control rights by using log-in credentials (username and password), and assigning rights to these credentials. These rights limit access to the system's configuration, therefore ruling out any edits that may harm the system made by unauthorised crewmembers.</w:t>
      </w:r>
    </w:p>
    <w:p w:rsidR="00DA5601" w:rsidRPr="00CA0364" w:rsidRDefault="00DA5601" w:rsidP="000F200F">
      <w:pPr>
        <w:rPr>
          <w:noProof/>
          <w:lang w:val="en-US"/>
        </w:rPr>
      </w:pPr>
      <w:r w:rsidRPr="00CA0364">
        <w:rPr>
          <w:noProof/>
          <w:lang w:val="en-US"/>
        </w:rPr>
        <w:t xml:space="preserve">Users </w:t>
      </w:r>
      <w:r w:rsidRPr="00CA0364">
        <w:rPr>
          <w:lang w:val="en-US"/>
        </w:rPr>
        <w:t xml:space="preserve">can be added, edited or removed. </w:t>
      </w:r>
      <w:r w:rsidRPr="00CA0364">
        <w:rPr>
          <w:noProof/>
          <w:lang w:val="en-US"/>
        </w:rPr>
        <w:t>Adding, editing and removing users, together with assigning their rights, can only be done by an administrator, i.e. a top-level user.</w:t>
      </w:r>
    </w:p>
    <w:p w:rsidR="00DA5601" w:rsidRPr="00CA0364" w:rsidRDefault="00DA5601" w:rsidP="000F200F">
      <w:pPr>
        <w:rPr>
          <w:lang w:val="en-US"/>
        </w:rPr>
      </w:pPr>
      <w:r w:rsidRPr="00CA0364">
        <w:rPr>
          <w:lang w:val="en-US"/>
        </w:rPr>
        <w:t>For every profile made, permissions can be set. The system is delivered with three pre-configured user-profiles, namely:</w:t>
      </w:r>
    </w:p>
    <w:p w:rsidR="00DA5601" w:rsidRPr="00EC3F1F" w:rsidRDefault="00DA5601" w:rsidP="0004143D">
      <w:pPr>
        <w:numPr>
          <w:ilvl w:val="0"/>
          <w:numId w:val="40"/>
        </w:numPr>
      </w:pPr>
      <w:r w:rsidRPr="00B52BC5">
        <w:rPr>
          <w:bCs/>
          <w:i/>
        </w:rPr>
        <w:t>Administrator</w:t>
      </w:r>
      <w:r w:rsidRPr="003E196D">
        <w:rPr>
          <w:bCs/>
        </w:rPr>
        <w:t>:</w:t>
      </w:r>
      <w:r w:rsidRPr="00EC3F1F">
        <w:t xml:space="preserve"> has all rights</w:t>
      </w:r>
      <w:r>
        <w:t>;</w:t>
      </w:r>
    </w:p>
    <w:p w:rsidR="00DA5601" w:rsidRPr="00CA0364" w:rsidRDefault="00DA5601" w:rsidP="0004143D">
      <w:pPr>
        <w:numPr>
          <w:ilvl w:val="0"/>
          <w:numId w:val="40"/>
        </w:numPr>
        <w:rPr>
          <w:bCs/>
          <w:lang w:val="en-US"/>
        </w:rPr>
      </w:pPr>
      <w:r w:rsidRPr="00CA0364">
        <w:rPr>
          <w:bCs/>
          <w:i/>
          <w:lang w:val="en-US"/>
        </w:rPr>
        <w:t>Guest</w:t>
      </w:r>
      <w:r w:rsidRPr="00CA0364">
        <w:rPr>
          <w:bCs/>
          <w:lang w:val="en-US"/>
        </w:rPr>
        <w:t>: can only use the available viewers;</w:t>
      </w:r>
    </w:p>
    <w:p w:rsidR="00DA5601" w:rsidRPr="00CA0364" w:rsidRDefault="00DA5601" w:rsidP="0004143D">
      <w:pPr>
        <w:numPr>
          <w:ilvl w:val="0"/>
          <w:numId w:val="40"/>
        </w:numPr>
        <w:rPr>
          <w:bCs/>
          <w:lang w:val="en-US"/>
        </w:rPr>
      </w:pPr>
      <w:r w:rsidRPr="00CA0364">
        <w:rPr>
          <w:bCs/>
          <w:i/>
          <w:lang w:val="en-US"/>
        </w:rPr>
        <w:t>Operator</w:t>
      </w:r>
      <w:r w:rsidRPr="00CA0364">
        <w:rPr>
          <w:bCs/>
          <w:lang w:val="en-US"/>
        </w:rPr>
        <w:t>: can only alter display mode and/or units.</w:t>
      </w:r>
    </w:p>
    <w:p w:rsidR="00DA5601" w:rsidRPr="00CA0364" w:rsidRDefault="00DA5601" w:rsidP="000F200F">
      <w:pPr>
        <w:rPr>
          <w:lang w:val="en-US"/>
        </w:rPr>
      </w:pPr>
      <w:r w:rsidRPr="00CA0364">
        <w:rPr>
          <w:lang w:val="en-US"/>
        </w:rPr>
        <w:t xml:space="preserve">Login is required upon system start-up. After start-up, users can log off and </w:t>
      </w:r>
      <w:r w:rsidR="002558D0">
        <w:rPr>
          <w:lang w:val="en-US"/>
        </w:rPr>
        <w:t xml:space="preserve">log </w:t>
      </w:r>
      <w:r w:rsidRPr="00CA0364">
        <w:rPr>
          <w:lang w:val="en-US"/>
        </w:rPr>
        <w:t>in using a dedicated button on the taskbar.</w:t>
      </w:r>
    </w:p>
    <w:p w:rsidR="00DA5601" w:rsidRPr="00CA0364" w:rsidRDefault="00DA5601" w:rsidP="000F200F">
      <w:pPr>
        <w:rPr>
          <w:lang w:val="en-US"/>
        </w:rPr>
      </w:pPr>
      <w:r w:rsidRPr="00CA0364">
        <w:rPr>
          <w:lang w:val="en-US"/>
        </w:rPr>
        <w:t>The rights (</w:t>
      </w:r>
      <w:r w:rsidR="008B3583">
        <w:rPr>
          <w:lang w:val="en-US"/>
        </w:rPr>
        <w:t xml:space="preserve">configurable) for </w:t>
      </w:r>
      <w:r w:rsidR="002558D0">
        <w:rPr>
          <w:lang w:val="en-US"/>
        </w:rPr>
        <w:t>NavVision®</w:t>
      </w:r>
      <w:r w:rsidRPr="00CA0364">
        <w:rPr>
          <w:lang w:val="en-US"/>
        </w:rPr>
        <w:t xml:space="preserve"> are as follows:</w:t>
      </w:r>
    </w:p>
    <w:p w:rsidR="00DA5601" w:rsidRPr="00CA0364" w:rsidRDefault="00DA5601" w:rsidP="000F200F">
      <w:pPr>
        <w:rPr>
          <w:lang w:val="en-US"/>
        </w:rPr>
      </w:pPr>
    </w:p>
    <w:p w:rsidR="00DA5601" w:rsidRDefault="00DA5601" w:rsidP="002309BE">
      <w:pPr>
        <w:pStyle w:val="Onderschrift"/>
      </w:pPr>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0"/>
        <w:gridCol w:w="6100"/>
      </w:tblGrid>
      <w:tr w:rsidR="00DA5601" w:rsidRPr="00A00367" w:rsidTr="000F200F">
        <w:tc>
          <w:tcPr>
            <w:tcW w:w="3080" w:type="dxa"/>
            <w:shd w:val="clear" w:color="auto" w:fill="333333"/>
          </w:tcPr>
          <w:p w:rsidR="00DA5601" w:rsidRPr="00A00367" w:rsidRDefault="00DA5601" w:rsidP="000F200F">
            <w:pPr>
              <w:rPr>
                <w:b/>
              </w:rPr>
            </w:pPr>
            <w:r w:rsidRPr="00A00367">
              <w:rPr>
                <w:b/>
              </w:rPr>
              <w:t>Rights</w:t>
            </w:r>
          </w:p>
        </w:tc>
        <w:tc>
          <w:tcPr>
            <w:tcW w:w="6100" w:type="dxa"/>
            <w:shd w:val="clear" w:color="auto" w:fill="333333"/>
          </w:tcPr>
          <w:p w:rsidR="00DA5601" w:rsidRPr="00A00367" w:rsidRDefault="00DA5601" w:rsidP="000F200F">
            <w:pPr>
              <w:rPr>
                <w:b/>
              </w:rPr>
            </w:pPr>
            <w:r w:rsidRPr="00A00367">
              <w:rPr>
                <w:b/>
              </w:rPr>
              <w:t>Effect of rights</w:t>
            </w:r>
          </w:p>
        </w:tc>
      </w:tr>
      <w:tr w:rsidR="00DA5601" w:rsidRPr="000F200F" w:rsidTr="000F200F">
        <w:tc>
          <w:tcPr>
            <w:tcW w:w="3080" w:type="dxa"/>
            <w:shd w:val="clear" w:color="auto" w:fill="auto"/>
          </w:tcPr>
          <w:p w:rsidR="00DA5601" w:rsidRPr="002C5A3C" w:rsidRDefault="00DA5601" w:rsidP="000F200F">
            <w:r w:rsidRPr="002C5A3C">
              <w:t>Administrator rights</w:t>
            </w:r>
          </w:p>
        </w:tc>
        <w:tc>
          <w:tcPr>
            <w:tcW w:w="6100" w:type="dxa"/>
            <w:shd w:val="clear" w:color="auto" w:fill="auto"/>
          </w:tcPr>
          <w:p w:rsidR="00DA5601" w:rsidRPr="00CA0364" w:rsidRDefault="00DA5601" w:rsidP="000F200F">
            <w:pPr>
              <w:rPr>
                <w:lang w:val="en-US"/>
              </w:rPr>
            </w:pPr>
            <w:r w:rsidRPr="00CA0364">
              <w:rPr>
                <w:lang w:val="en-US"/>
              </w:rPr>
              <w:t>Full access to the system's configuration parameters</w:t>
            </w:r>
          </w:p>
        </w:tc>
      </w:tr>
      <w:tr w:rsidR="00DA5601" w:rsidRPr="000F200F" w:rsidTr="000F200F">
        <w:tc>
          <w:tcPr>
            <w:tcW w:w="3080" w:type="dxa"/>
            <w:shd w:val="clear" w:color="auto" w:fill="auto"/>
          </w:tcPr>
          <w:p w:rsidR="00DA5601" w:rsidRPr="002C5A3C" w:rsidRDefault="00DA5601" w:rsidP="000F200F">
            <w:r w:rsidRPr="002C5A3C">
              <w:t>Personal alarm settings</w:t>
            </w:r>
          </w:p>
        </w:tc>
        <w:tc>
          <w:tcPr>
            <w:tcW w:w="6100" w:type="dxa"/>
            <w:shd w:val="clear" w:color="auto" w:fill="auto"/>
          </w:tcPr>
          <w:p w:rsidR="00DA5601" w:rsidRPr="00CA0364" w:rsidRDefault="002558D0" w:rsidP="000F200F">
            <w:pPr>
              <w:rPr>
                <w:lang w:val="en-US"/>
              </w:rPr>
            </w:pPr>
            <w:r>
              <w:rPr>
                <w:lang w:val="en-US"/>
              </w:rPr>
              <w:t>Settings</w:t>
            </w:r>
            <w:r w:rsidR="00DA5601" w:rsidRPr="00CA0364">
              <w:rPr>
                <w:lang w:val="en-US"/>
              </w:rPr>
              <w:t xml:space="preserve"> on the particular DAP</w:t>
            </w:r>
            <w:r w:rsidR="00DA5601">
              <w:rPr>
                <w:rStyle w:val="Voetnootmarkering"/>
              </w:rPr>
              <w:footnoteReference w:id="1"/>
            </w:r>
            <w:r w:rsidR="00DA5601" w:rsidRPr="00CA0364">
              <w:rPr>
                <w:lang w:val="en-US"/>
              </w:rPr>
              <w:t>, for this user only</w:t>
            </w:r>
          </w:p>
        </w:tc>
      </w:tr>
      <w:tr w:rsidR="00DA5601" w:rsidRPr="000F200F" w:rsidTr="000F200F">
        <w:tc>
          <w:tcPr>
            <w:tcW w:w="3080" w:type="dxa"/>
            <w:shd w:val="clear" w:color="auto" w:fill="auto"/>
          </w:tcPr>
          <w:p w:rsidR="00DA5601" w:rsidRPr="002C5A3C" w:rsidRDefault="00DA5601" w:rsidP="000F200F">
            <w:r w:rsidRPr="002C5A3C">
              <w:t>Certified alarm settings</w:t>
            </w:r>
          </w:p>
        </w:tc>
        <w:tc>
          <w:tcPr>
            <w:tcW w:w="6100" w:type="dxa"/>
            <w:shd w:val="clear" w:color="auto" w:fill="auto"/>
          </w:tcPr>
          <w:p w:rsidR="00DA5601" w:rsidRPr="00CA0364" w:rsidRDefault="00DA5601" w:rsidP="000F200F">
            <w:pPr>
              <w:rPr>
                <w:lang w:val="en-US"/>
              </w:rPr>
            </w:pPr>
            <w:r w:rsidRPr="00CA0364">
              <w:rPr>
                <w:lang w:val="en-US"/>
              </w:rPr>
              <w:t>Configuration of global alarm stations</w:t>
            </w:r>
          </w:p>
        </w:tc>
      </w:tr>
      <w:tr w:rsidR="00DA5601" w:rsidRPr="000F200F" w:rsidTr="000F200F">
        <w:tc>
          <w:tcPr>
            <w:tcW w:w="3080" w:type="dxa"/>
            <w:shd w:val="clear" w:color="auto" w:fill="auto"/>
          </w:tcPr>
          <w:p w:rsidR="00DA5601" w:rsidRPr="002C5A3C" w:rsidRDefault="00DA5601" w:rsidP="004B4DF6">
            <w:r w:rsidRPr="002C5A3C">
              <w:t xml:space="preserve">Layout </w:t>
            </w:r>
            <w:r w:rsidR="00A110A6">
              <w:t xml:space="preserve">of </w:t>
            </w:r>
            <w:r w:rsidRPr="002C5A3C">
              <w:t>instruments</w:t>
            </w:r>
          </w:p>
        </w:tc>
        <w:tc>
          <w:tcPr>
            <w:tcW w:w="6100" w:type="dxa"/>
            <w:shd w:val="clear" w:color="auto" w:fill="auto"/>
          </w:tcPr>
          <w:p w:rsidR="00DA5601" w:rsidRPr="00CA0364" w:rsidRDefault="00DA5601" w:rsidP="000F200F">
            <w:pPr>
              <w:rPr>
                <w:lang w:val="en-US"/>
              </w:rPr>
            </w:pPr>
            <w:r w:rsidRPr="00CA0364">
              <w:rPr>
                <w:lang w:val="en-US"/>
              </w:rPr>
              <w:t>Edit instrument's display mode (digital, analogue, graphic)</w:t>
            </w:r>
          </w:p>
        </w:tc>
      </w:tr>
      <w:tr w:rsidR="00DA5601" w:rsidRPr="002C5A3C" w:rsidTr="000F200F">
        <w:tc>
          <w:tcPr>
            <w:tcW w:w="3080" w:type="dxa"/>
            <w:shd w:val="clear" w:color="auto" w:fill="auto"/>
          </w:tcPr>
          <w:p w:rsidR="00DA5601" w:rsidRPr="002C5A3C" w:rsidRDefault="00DA5601" w:rsidP="000F200F">
            <w:r w:rsidRPr="002C5A3C">
              <w:t>Configuration of instruments</w:t>
            </w:r>
          </w:p>
        </w:tc>
        <w:tc>
          <w:tcPr>
            <w:tcW w:w="6100" w:type="dxa"/>
            <w:shd w:val="clear" w:color="auto" w:fill="auto"/>
          </w:tcPr>
          <w:p w:rsidR="00DA5601" w:rsidRPr="002C5A3C" w:rsidRDefault="00DA5601" w:rsidP="000F200F">
            <w:r w:rsidRPr="002C5A3C">
              <w:t>Change instrument's assigned field</w:t>
            </w:r>
          </w:p>
        </w:tc>
      </w:tr>
      <w:tr w:rsidR="00DA5601" w:rsidRPr="000F200F" w:rsidTr="000F200F">
        <w:tc>
          <w:tcPr>
            <w:tcW w:w="3080" w:type="dxa"/>
            <w:shd w:val="clear" w:color="auto" w:fill="auto"/>
          </w:tcPr>
          <w:p w:rsidR="00DA5601" w:rsidRPr="002C5A3C" w:rsidRDefault="00DA5601" w:rsidP="004B4DF6">
            <w:r w:rsidRPr="002C5A3C">
              <w:t>Settings of logging</w:t>
            </w:r>
          </w:p>
        </w:tc>
        <w:tc>
          <w:tcPr>
            <w:tcW w:w="6100" w:type="dxa"/>
            <w:shd w:val="clear" w:color="auto" w:fill="auto"/>
          </w:tcPr>
          <w:p w:rsidR="00DA5601" w:rsidRPr="00CA0364" w:rsidRDefault="00DA5601" w:rsidP="000F200F">
            <w:pPr>
              <w:rPr>
                <w:lang w:val="en-US"/>
              </w:rPr>
            </w:pPr>
            <w:r w:rsidRPr="00CA0364">
              <w:rPr>
                <w:lang w:val="en-US"/>
              </w:rPr>
              <w:t>Enable/disable logging of fields</w:t>
            </w:r>
          </w:p>
        </w:tc>
      </w:tr>
      <w:tr w:rsidR="00DA5601" w:rsidRPr="000F200F" w:rsidTr="000F200F">
        <w:tc>
          <w:tcPr>
            <w:tcW w:w="3080" w:type="dxa"/>
            <w:shd w:val="clear" w:color="auto" w:fill="auto"/>
          </w:tcPr>
          <w:p w:rsidR="00DA5601" w:rsidRPr="002C5A3C" w:rsidRDefault="00DA5601" w:rsidP="004B4DF6">
            <w:r w:rsidRPr="002C5A3C">
              <w:t>Settings of sliders</w:t>
            </w:r>
          </w:p>
        </w:tc>
        <w:tc>
          <w:tcPr>
            <w:tcW w:w="6100" w:type="dxa"/>
            <w:shd w:val="clear" w:color="auto" w:fill="auto"/>
          </w:tcPr>
          <w:p w:rsidR="00DA5601" w:rsidRPr="00CA0364" w:rsidRDefault="00DA5601" w:rsidP="000F200F">
            <w:pPr>
              <w:rPr>
                <w:lang w:val="en-US"/>
              </w:rPr>
            </w:pPr>
            <w:r w:rsidRPr="00CA0364">
              <w:rPr>
                <w:lang w:val="en-US"/>
              </w:rPr>
              <w:t>Changing the value of sliders</w:t>
            </w:r>
          </w:p>
        </w:tc>
      </w:tr>
      <w:tr w:rsidR="00DA5601" w:rsidRPr="000F200F" w:rsidTr="000F200F">
        <w:tc>
          <w:tcPr>
            <w:tcW w:w="3080" w:type="dxa"/>
            <w:shd w:val="clear" w:color="auto" w:fill="auto"/>
          </w:tcPr>
          <w:p w:rsidR="00DA5601" w:rsidRPr="002C5A3C" w:rsidRDefault="00DA5601" w:rsidP="000F200F">
            <w:r>
              <w:t>Edit layout v</w:t>
            </w:r>
            <w:r w:rsidRPr="002C5A3C">
              <w:t>iewer</w:t>
            </w:r>
          </w:p>
        </w:tc>
        <w:tc>
          <w:tcPr>
            <w:tcW w:w="6100" w:type="dxa"/>
            <w:shd w:val="clear" w:color="auto" w:fill="auto"/>
          </w:tcPr>
          <w:p w:rsidR="00DA5601" w:rsidRPr="00CA0364" w:rsidRDefault="005D69E3" w:rsidP="000F200F">
            <w:pPr>
              <w:rPr>
                <w:lang w:val="en-US"/>
              </w:rPr>
            </w:pPr>
            <w:r w:rsidRPr="00CA0364">
              <w:rPr>
                <w:lang w:val="en-US"/>
              </w:rPr>
              <w:t>Right</w:t>
            </w:r>
            <w:r>
              <w:rPr>
                <w:lang w:val="en-US"/>
              </w:rPr>
              <w:t xml:space="preserve"> to edit a mimic of the L</w:t>
            </w:r>
            <w:r w:rsidR="00DA5601" w:rsidRPr="00CA0364">
              <w:rPr>
                <w:lang w:val="en-US"/>
              </w:rPr>
              <w:t xml:space="preserve">ayout </w:t>
            </w:r>
            <w:r>
              <w:rPr>
                <w:lang w:val="en-US"/>
              </w:rPr>
              <w:t xml:space="preserve">Group </w:t>
            </w:r>
            <w:r w:rsidR="00DA5601" w:rsidRPr="00CA0364">
              <w:rPr>
                <w:lang w:val="en-US"/>
              </w:rPr>
              <w:t>viewer</w:t>
            </w:r>
          </w:p>
        </w:tc>
      </w:tr>
      <w:tr w:rsidR="00A110A6" w:rsidRPr="000F200F" w:rsidTr="000F200F">
        <w:tc>
          <w:tcPr>
            <w:tcW w:w="3080" w:type="dxa"/>
            <w:shd w:val="clear" w:color="auto" w:fill="auto"/>
          </w:tcPr>
          <w:p w:rsidR="00A110A6" w:rsidRDefault="00A110A6" w:rsidP="00A110A6">
            <w:r w:rsidRPr="002C5A3C">
              <w:t xml:space="preserve">Able to close </w:t>
            </w:r>
            <w:r>
              <w:t>startup viewer</w:t>
            </w:r>
          </w:p>
        </w:tc>
        <w:tc>
          <w:tcPr>
            <w:tcW w:w="6100" w:type="dxa"/>
            <w:shd w:val="clear" w:color="auto" w:fill="auto"/>
          </w:tcPr>
          <w:p w:rsidR="00A110A6" w:rsidRPr="00CA0364" w:rsidRDefault="005D69E3" w:rsidP="000F200F">
            <w:pPr>
              <w:rPr>
                <w:lang w:val="en-US"/>
              </w:rPr>
            </w:pPr>
            <w:r w:rsidRPr="00CA0364">
              <w:rPr>
                <w:lang w:val="en-US"/>
              </w:rPr>
              <w:t>Right</w:t>
            </w:r>
            <w:r>
              <w:rPr>
                <w:lang w:val="en-US"/>
              </w:rPr>
              <w:t xml:space="preserve"> to close all mimics (go to NavVision background)</w:t>
            </w:r>
          </w:p>
        </w:tc>
      </w:tr>
      <w:tr w:rsidR="00A110A6" w:rsidRPr="000F200F" w:rsidTr="000F200F">
        <w:tc>
          <w:tcPr>
            <w:tcW w:w="3080" w:type="dxa"/>
            <w:shd w:val="clear" w:color="auto" w:fill="auto"/>
          </w:tcPr>
          <w:p w:rsidR="00A110A6" w:rsidRDefault="00A110A6" w:rsidP="000F200F">
            <w:r w:rsidRPr="002C5A3C">
              <w:t>Able to close application</w:t>
            </w:r>
          </w:p>
        </w:tc>
        <w:tc>
          <w:tcPr>
            <w:tcW w:w="6100" w:type="dxa"/>
            <w:shd w:val="clear" w:color="auto" w:fill="auto"/>
          </w:tcPr>
          <w:p w:rsidR="00A110A6" w:rsidRPr="00CA0364" w:rsidRDefault="00A110A6" w:rsidP="008B3583">
            <w:pPr>
              <w:rPr>
                <w:lang w:val="en-US"/>
              </w:rPr>
            </w:pPr>
            <w:r w:rsidRPr="00CA0364">
              <w:rPr>
                <w:lang w:val="en-US"/>
              </w:rPr>
              <w:t xml:space="preserve">Right to shut down </w:t>
            </w:r>
            <w:r w:rsidR="008B3583">
              <w:rPr>
                <w:lang w:val="en-US"/>
              </w:rPr>
              <w:t>NavVision</w:t>
            </w:r>
          </w:p>
        </w:tc>
      </w:tr>
      <w:tr w:rsidR="00DA5601" w:rsidRPr="000F200F" w:rsidTr="000F200F">
        <w:tc>
          <w:tcPr>
            <w:tcW w:w="3080" w:type="dxa"/>
            <w:shd w:val="clear" w:color="auto" w:fill="auto"/>
          </w:tcPr>
          <w:p w:rsidR="00DA5601" w:rsidRPr="002C5A3C" w:rsidRDefault="00DA5601" w:rsidP="004B4DF6">
            <w:r>
              <w:t xml:space="preserve">Settings </w:t>
            </w:r>
            <w:r>
              <w:sym w:font="Symbol" w:char="F0AE"/>
            </w:r>
            <w:r w:rsidRPr="002C5A3C">
              <w:t xml:space="preserve"> Field settings</w:t>
            </w:r>
          </w:p>
        </w:tc>
        <w:tc>
          <w:tcPr>
            <w:tcW w:w="6100" w:type="dxa"/>
            <w:shd w:val="clear" w:color="auto" w:fill="auto"/>
          </w:tcPr>
          <w:p w:rsidR="00DA5601" w:rsidRPr="00CA0364" w:rsidRDefault="005D69E3" w:rsidP="000F200F">
            <w:pPr>
              <w:rPr>
                <w:lang w:val="en-US"/>
              </w:rPr>
            </w:pPr>
            <w:r>
              <w:rPr>
                <w:lang w:val="en-US"/>
              </w:rPr>
              <w:t>Access to the Field S</w:t>
            </w:r>
            <w:r w:rsidR="00DA5601" w:rsidRPr="00CA0364">
              <w:rPr>
                <w:lang w:val="en-US"/>
              </w:rPr>
              <w:t>ettings page</w:t>
            </w:r>
            <w:r>
              <w:rPr>
                <w:lang w:val="en-US"/>
              </w:rPr>
              <w:t xml:space="preserve"> in the Tools viewer</w:t>
            </w:r>
          </w:p>
        </w:tc>
      </w:tr>
      <w:tr w:rsidR="00DA5601" w:rsidRPr="000F200F" w:rsidTr="000F200F">
        <w:tc>
          <w:tcPr>
            <w:tcW w:w="3080" w:type="dxa"/>
            <w:shd w:val="clear" w:color="auto" w:fill="auto"/>
          </w:tcPr>
          <w:p w:rsidR="00DA5601" w:rsidRPr="002C5A3C" w:rsidRDefault="00DA5601" w:rsidP="004B4DF6">
            <w:r w:rsidRPr="002C5A3C">
              <w:t xml:space="preserve">Settings </w:t>
            </w:r>
            <w:r>
              <w:sym w:font="Symbol" w:char="F0AE"/>
            </w:r>
            <w:r w:rsidRPr="002C5A3C">
              <w:t xml:space="preserve"> Preferences</w:t>
            </w:r>
          </w:p>
        </w:tc>
        <w:tc>
          <w:tcPr>
            <w:tcW w:w="6100" w:type="dxa"/>
            <w:shd w:val="clear" w:color="auto" w:fill="auto"/>
          </w:tcPr>
          <w:p w:rsidR="00DA5601" w:rsidRPr="00CA0364" w:rsidRDefault="00DA5601" w:rsidP="000F200F">
            <w:pPr>
              <w:rPr>
                <w:lang w:val="en-US"/>
              </w:rPr>
            </w:pPr>
            <w:r w:rsidRPr="00CA0364">
              <w:rPr>
                <w:lang w:val="en-US"/>
              </w:rPr>
              <w:t>Access to th</w:t>
            </w:r>
            <w:r w:rsidR="005D69E3">
              <w:rPr>
                <w:lang w:val="en-US"/>
              </w:rPr>
              <w:t>e P</w:t>
            </w:r>
            <w:r w:rsidRPr="00CA0364">
              <w:rPr>
                <w:lang w:val="en-US"/>
              </w:rPr>
              <w:t>references page</w:t>
            </w:r>
            <w:r w:rsidR="005D69E3">
              <w:rPr>
                <w:lang w:val="en-US"/>
              </w:rPr>
              <w:t xml:space="preserve"> in the Tools viewer</w:t>
            </w:r>
          </w:p>
        </w:tc>
      </w:tr>
      <w:tr w:rsidR="00DA5601" w:rsidRPr="000F200F" w:rsidTr="000F200F">
        <w:tc>
          <w:tcPr>
            <w:tcW w:w="3080" w:type="dxa"/>
            <w:shd w:val="clear" w:color="auto" w:fill="auto"/>
          </w:tcPr>
          <w:p w:rsidR="00DA5601" w:rsidRPr="002C5A3C" w:rsidRDefault="00DA5601" w:rsidP="004B4DF6">
            <w:r w:rsidRPr="002C5A3C">
              <w:t xml:space="preserve">Settings </w:t>
            </w:r>
            <w:r>
              <w:sym w:font="Symbol" w:char="F0AE"/>
            </w:r>
            <w:r w:rsidRPr="002C5A3C">
              <w:t xml:space="preserve"> Taskbar</w:t>
            </w:r>
          </w:p>
        </w:tc>
        <w:tc>
          <w:tcPr>
            <w:tcW w:w="6100" w:type="dxa"/>
            <w:shd w:val="clear" w:color="auto" w:fill="auto"/>
          </w:tcPr>
          <w:p w:rsidR="00DA5601" w:rsidRPr="00CA0364" w:rsidRDefault="005D69E3" w:rsidP="000F200F">
            <w:pPr>
              <w:rPr>
                <w:lang w:val="en-US"/>
              </w:rPr>
            </w:pPr>
            <w:r>
              <w:rPr>
                <w:lang w:val="en-US"/>
              </w:rPr>
              <w:t>Access to the T</w:t>
            </w:r>
            <w:r w:rsidR="00DA5601" w:rsidRPr="00CA0364">
              <w:rPr>
                <w:lang w:val="en-US"/>
              </w:rPr>
              <w:t xml:space="preserve">askbar page </w:t>
            </w:r>
            <w:r>
              <w:rPr>
                <w:lang w:val="en-US"/>
              </w:rPr>
              <w:t>in the Tools viewer</w:t>
            </w:r>
            <w:r w:rsidRPr="00CA0364">
              <w:rPr>
                <w:lang w:val="en-US"/>
              </w:rPr>
              <w:t xml:space="preserve"> </w:t>
            </w:r>
            <w:r w:rsidR="00DA5601" w:rsidRPr="00CA0364">
              <w:rPr>
                <w:lang w:val="en-US"/>
              </w:rPr>
              <w:t>&amp; configuration of the selectable &amp; default viewers</w:t>
            </w:r>
          </w:p>
        </w:tc>
      </w:tr>
      <w:tr w:rsidR="00DC0BE8" w:rsidRPr="000F200F" w:rsidTr="000F200F">
        <w:tc>
          <w:tcPr>
            <w:tcW w:w="3080" w:type="dxa"/>
            <w:shd w:val="clear" w:color="auto" w:fill="auto"/>
          </w:tcPr>
          <w:p w:rsidR="00DC0BE8" w:rsidRPr="002C5A3C" w:rsidRDefault="00DC0BE8" w:rsidP="0026799F">
            <w:r w:rsidRPr="002C5A3C">
              <w:t xml:space="preserve">Settings </w:t>
            </w:r>
            <w:r>
              <w:sym w:font="Symbol" w:char="F0AE"/>
            </w:r>
            <w:r>
              <w:t xml:space="preserve"> NMEA/GPS</w:t>
            </w:r>
          </w:p>
        </w:tc>
        <w:tc>
          <w:tcPr>
            <w:tcW w:w="6100" w:type="dxa"/>
            <w:shd w:val="clear" w:color="auto" w:fill="auto"/>
          </w:tcPr>
          <w:p w:rsidR="00DC0BE8" w:rsidRPr="00CA0364" w:rsidRDefault="004974F5" w:rsidP="000F200F">
            <w:pPr>
              <w:rPr>
                <w:lang w:val="en-US"/>
              </w:rPr>
            </w:pPr>
            <w:r>
              <w:rPr>
                <w:lang w:val="en-US"/>
              </w:rPr>
              <w:t>Access to GPS/NMEA settings</w:t>
            </w:r>
            <w:r w:rsidR="005D69E3">
              <w:rPr>
                <w:lang w:val="en-US"/>
              </w:rPr>
              <w:t xml:space="preserve"> page</w:t>
            </w:r>
            <w:r>
              <w:rPr>
                <w:lang w:val="en-US"/>
              </w:rPr>
              <w:t xml:space="preserve"> in the Tools viewer</w:t>
            </w:r>
          </w:p>
        </w:tc>
      </w:tr>
      <w:tr w:rsidR="00DA5601" w:rsidRPr="000F200F" w:rsidTr="000F200F">
        <w:tc>
          <w:tcPr>
            <w:tcW w:w="3080" w:type="dxa"/>
            <w:shd w:val="clear" w:color="auto" w:fill="auto"/>
          </w:tcPr>
          <w:p w:rsidR="00DA5601" w:rsidRPr="002C5A3C" w:rsidRDefault="00DA5601" w:rsidP="0026799F">
            <w:r w:rsidRPr="002C5A3C">
              <w:t xml:space="preserve">Settings </w:t>
            </w:r>
            <w:r>
              <w:sym w:font="Symbol" w:char="F0AE"/>
            </w:r>
            <w:r w:rsidRPr="002C5A3C">
              <w:t xml:space="preserve"> Configuration</w:t>
            </w:r>
          </w:p>
        </w:tc>
        <w:tc>
          <w:tcPr>
            <w:tcW w:w="6100" w:type="dxa"/>
            <w:shd w:val="clear" w:color="auto" w:fill="auto"/>
          </w:tcPr>
          <w:p w:rsidR="00DA5601" w:rsidRPr="00CA0364" w:rsidRDefault="005D69E3" w:rsidP="000F200F">
            <w:pPr>
              <w:rPr>
                <w:lang w:val="en-US"/>
              </w:rPr>
            </w:pPr>
            <w:r>
              <w:rPr>
                <w:lang w:val="en-US"/>
              </w:rPr>
              <w:t>Access to the C</w:t>
            </w:r>
            <w:r w:rsidR="00DA5601" w:rsidRPr="00CA0364">
              <w:rPr>
                <w:lang w:val="en-US"/>
              </w:rPr>
              <w:t>onfiguration page</w:t>
            </w:r>
            <w:r>
              <w:rPr>
                <w:lang w:val="en-US"/>
              </w:rPr>
              <w:t xml:space="preserve"> in the Tools viewer</w:t>
            </w:r>
          </w:p>
        </w:tc>
      </w:tr>
    </w:tbl>
    <w:p w:rsidR="00711061" w:rsidRDefault="00711061" w:rsidP="00711061">
      <w:pPr>
        <w:pStyle w:val="Onderschrift"/>
      </w:pPr>
      <w:bookmarkStart w:id="31" w:name="_Toc257380531"/>
      <w:bookmarkStart w:id="32" w:name="_Toc235862019"/>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1</w:t>
      </w:r>
      <w:r w:rsidR="007270D5">
        <w:fldChar w:fldCharType="end"/>
      </w:r>
      <w:r w:rsidR="008B3583">
        <w:t xml:space="preserve">: </w:t>
      </w:r>
      <w:r w:rsidR="0026799F">
        <w:t xml:space="preserve">NavVision® </w:t>
      </w:r>
      <w:r>
        <w:t>rights</w:t>
      </w:r>
      <w:bookmarkEnd w:id="31"/>
    </w:p>
    <w:p w:rsidR="00711061" w:rsidRDefault="00711061" w:rsidP="00711061">
      <w:pPr>
        <w:pStyle w:val="Onderschrift"/>
      </w:pPr>
    </w:p>
    <w:p w:rsidR="00DA5601" w:rsidRDefault="00DA5601" w:rsidP="00DA5601">
      <w:pPr>
        <w:pStyle w:val="Kop3"/>
        <w:numPr>
          <w:ilvl w:val="2"/>
          <w:numId w:val="3"/>
        </w:numPr>
      </w:pPr>
      <w:bookmarkStart w:id="33" w:name="_Toc366768470"/>
      <w:r>
        <w:t>Instruments</w:t>
      </w:r>
      <w:bookmarkEnd w:id="32"/>
      <w:r>
        <w:t xml:space="preserve"> and indicators</w:t>
      </w:r>
      <w:bookmarkEnd w:id="33"/>
    </w:p>
    <w:p w:rsidR="00DA5601" w:rsidRPr="005806DB" w:rsidRDefault="00DA5601" w:rsidP="000F200F"/>
    <w:p w:rsidR="003E1723" w:rsidRDefault="003E1723" w:rsidP="000F200F">
      <w:pPr>
        <w:rPr>
          <w:lang w:val="en-US"/>
        </w:rPr>
      </w:pPr>
      <w:r>
        <w:rPr>
          <w:lang w:val="en-US"/>
        </w:rPr>
        <w:t xml:space="preserve">Analog </w:t>
      </w:r>
      <w:r w:rsidRPr="00CA0364">
        <w:rPr>
          <w:lang w:val="en-US"/>
        </w:rPr>
        <w:t xml:space="preserve">data </w:t>
      </w:r>
      <w:r>
        <w:rPr>
          <w:lang w:val="en-US"/>
        </w:rPr>
        <w:t>from</w:t>
      </w:r>
      <w:r w:rsidRPr="00CA0364">
        <w:rPr>
          <w:lang w:val="en-US"/>
        </w:rPr>
        <w:t xml:space="preserve"> platform components</w:t>
      </w:r>
      <w:r>
        <w:rPr>
          <w:lang w:val="en-US"/>
        </w:rPr>
        <w:t xml:space="preserve"> (measurements) can be displayed by two NavVision</w:t>
      </w:r>
      <w:r w:rsidR="008C02D0">
        <w:rPr>
          <w:lang w:val="en-US"/>
        </w:rPr>
        <w:t xml:space="preserve"> </w:t>
      </w:r>
      <w:r>
        <w:rPr>
          <w:lang w:val="en-US"/>
        </w:rPr>
        <w:t xml:space="preserve">attribute types: </w:t>
      </w:r>
      <w:r w:rsidR="008C02D0">
        <w:rPr>
          <w:lang w:val="en-US"/>
        </w:rPr>
        <w:t xml:space="preserve">“Instruments” </w:t>
      </w:r>
      <w:r w:rsidR="004979D3">
        <w:rPr>
          <w:lang w:val="en-US"/>
        </w:rPr>
        <w:t>(see 8.2.2)</w:t>
      </w:r>
      <w:r w:rsidR="004979D3" w:rsidRPr="00CA0364">
        <w:rPr>
          <w:lang w:val="en-US"/>
        </w:rPr>
        <w:t xml:space="preserve"> </w:t>
      </w:r>
      <w:r w:rsidR="008C02D0">
        <w:rPr>
          <w:lang w:val="en-US"/>
        </w:rPr>
        <w:t>and “Indicators”</w:t>
      </w:r>
      <w:r w:rsidR="004979D3" w:rsidRPr="004979D3">
        <w:rPr>
          <w:lang w:val="en-US"/>
        </w:rPr>
        <w:t xml:space="preserve"> </w:t>
      </w:r>
      <w:r w:rsidR="004979D3">
        <w:rPr>
          <w:lang w:val="en-US"/>
        </w:rPr>
        <w:t>(see 8.2.3)</w:t>
      </w:r>
      <w:r w:rsidR="008C02D0">
        <w:rPr>
          <w:lang w:val="en-US"/>
        </w:rPr>
        <w:t>.</w:t>
      </w:r>
    </w:p>
    <w:p w:rsidR="00DA5601" w:rsidRPr="00CA0364" w:rsidRDefault="00DA5601" w:rsidP="000F200F">
      <w:pPr>
        <w:rPr>
          <w:lang w:val="en-US"/>
        </w:rPr>
      </w:pPr>
      <w:r w:rsidRPr="00CA0364">
        <w:rPr>
          <w:lang w:val="en-US"/>
        </w:rPr>
        <w:t>Instruments</w:t>
      </w:r>
      <w:r w:rsidR="004979D3">
        <w:rPr>
          <w:lang w:val="en-US"/>
        </w:rPr>
        <w:t xml:space="preserve"> </w:t>
      </w:r>
      <w:r w:rsidRPr="00CA0364">
        <w:rPr>
          <w:lang w:val="en-US"/>
        </w:rPr>
        <w:t>and indicators are distinguished as follows:</w:t>
      </w:r>
    </w:p>
    <w:p w:rsidR="00DA5601" w:rsidRPr="00CA0364"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8"/>
        <w:gridCol w:w="1430"/>
        <w:gridCol w:w="1540"/>
      </w:tblGrid>
      <w:tr w:rsidR="00DA5601" w:rsidRPr="00576C19" w:rsidTr="000F200F">
        <w:trPr>
          <w:trHeight w:val="255"/>
        </w:trPr>
        <w:tc>
          <w:tcPr>
            <w:tcW w:w="2528" w:type="dxa"/>
            <w:shd w:val="clear" w:color="auto" w:fill="0C0C0C"/>
          </w:tcPr>
          <w:p w:rsidR="00DA5601" w:rsidRPr="00576C19" w:rsidRDefault="00DA5601" w:rsidP="000F200F">
            <w:pPr>
              <w:rPr>
                <w:b/>
              </w:rPr>
            </w:pPr>
            <w:r w:rsidRPr="00576C19">
              <w:rPr>
                <w:b/>
              </w:rPr>
              <w:t>Feature</w:t>
            </w:r>
          </w:p>
        </w:tc>
        <w:tc>
          <w:tcPr>
            <w:tcW w:w="1430" w:type="dxa"/>
            <w:shd w:val="clear" w:color="auto" w:fill="0C0C0C"/>
          </w:tcPr>
          <w:p w:rsidR="00DA5601" w:rsidRPr="00576C19" w:rsidRDefault="00DA5601" w:rsidP="000F200F">
            <w:pPr>
              <w:jc w:val="center"/>
              <w:rPr>
                <w:b/>
              </w:rPr>
            </w:pPr>
            <w:r w:rsidRPr="00576C19">
              <w:rPr>
                <w:b/>
              </w:rPr>
              <w:t>Instrument</w:t>
            </w:r>
          </w:p>
        </w:tc>
        <w:tc>
          <w:tcPr>
            <w:tcW w:w="1540" w:type="dxa"/>
            <w:shd w:val="clear" w:color="auto" w:fill="0C0C0C"/>
          </w:tcPr>
          <w:p w:rsidR="00DA5601" w:rsidRPr="00576C19" w:rsidRDefault="00DA5601" w:rsidP="000F200F">
            <w:pPr>
              <w:jc w:val="center"/>
              <w:rPr>
                <w:b/>
              </w:rPr>
            </w:pPr>
            <w:r w:rsidRPr="00576C19">
              <w:rPr>
                <w:b/>
              </w:rPr>
              <w:t>Indicator</w:t>
            </w:r>
          </w:p>
        </w:tc>
      </w:tr>
      <w:tr w:rsidR="00DA5601" w:rsidTr="000F200F">
        <w:trPr>
          <w:trHeight w:val="255"/>
        </w:trPr>
        <w:tc>
          <w:tcPr>
            <w:tcW w:w="2528" w:type="dxa"/>
          </w:tcPr>
          <w:p w:rsidR="00DA5601" w:rsidRDefault="00587A59" w:rsidP="000F200F">
            <w:r>
              <w:t>Change</w:t>
            </w:r>
            <w:r w:rsidR="00DA5601">
              <w:t xml:space="preserve"> configuration</w:t>
            </w:r>
          </w:p>
        </w:tc>
        <w:tc>
          <w:tcPr>
            <w:tcW w:w="1430" w:type="dxa"/>
          </w:tcPr>
          <w:p w:rsidR="00DA5601" w:rsidRDefault="00DA5601" w:rsidP="000F200F">
            <w:pPr>
              <w:jc w:val="center"/>
            </w:pPr>
            <w:r>
              <w:t>Yes</w:t>
            </w:r>
          </w:p>
        </w:tc>
        <w:tc>
          <w:tcPr>
            <w:tcW w:w="1540" w:type="dxa"/>
          </w:tcPr>
          <w:p w:rsidR="00DA5601" w:rsidRDefault="00DA5601" w:rsidP="000F200F">
            <w:pPr>
              <w:jc w:val="center"/>
            </w:pPr>
            <w:r>
              <w:t>No</w:t>
            </w:r>
          </w:p>
        </w:tc>
      </w:tr>
      <w:tr w:rsidR="00DA5601" w:rsidTr="000F200F">
        <w:trPr>
          <w:trHeight w:val="255"/>
        </w:trPr>
        <w:tc>
          <w:tcPr>
            <w:tcW w:w="2528" w:type="dxa"/>
          </w:tcPr>
          <w:p w:rsidR="00DA5601" w:rsidRDefault="00587A59" w:rsidP="000F200F">
            <w:r>
              <w:t>Change a</w:t>
            </w:r>
            <w:r w:rsidR="00DA5601">
              <w:t>larm settings</w:t>
            </w:r>
          </w:p>
        </w:tc>
        <w:tc>
          <w:tcPr>
            <w:tcW w:w="1430" w:type="dxa"/>
          </w:tcPr>
          <w:p w:rsidR="00DA5601" w:rsidRDefault="00DA5601" w:rsidP="000F200F">
            <w:pPr>
              <w:jc w:val="center"/>
            </w:pPr>
            <w:r>
              <w:t>Yes</w:t>
            </w:r>
          </w:p>
        </w:tc>
        <w:tc>
          <w:tcPr>
            <w:tcW w:w="1540" w:type="dxa"/>
          </w:tcPr>
          <w:p w:rsidR="00DA5601" w:rsidRDefault="00DA5601" w:rsidP="000F200F">
            <w:pPr>
              <w:jc w:val="center"/>
            </w:pPr>
            <w:r>
              <w:t>No</w:t>
            </w:r>
          </w:p>
        </w:tc>
      </w:tr>
      <w:tr w:rsidR="00DA5601" w:rsidTr="000F200F">
        <w:trPr>
          <w:trHeight w:val="255"/>
        </w:trPr>
        <w:tc>
          <w:tcPr>
            <w:tcW w:w="2528" w:type="dxa"/>
          </w:tcPr>
          <w:p w:rsidR="00DA5601" w:rsidRDefault="00587A59" w:rsidP="000F200F">
            <w:r>
              <w:t>Change u</w:t>
            </w:r>
            <w:r w:rsidR="00431035">
              <w:t>nit</w:t>
            </w:r>
          </w:p>
        </w:tc>
        <w:tc>
          <w:tcPr>
            <w:tcW w:w="1430" w:type="dxa"/>
          </w:tcPr>
          <w:p w:rsidR="00DA5601" w:rsidRDefault="00DA5601" w:rsidP="000F200F">
            <w:pPr>
              <w:jc w:val="center"/>
            </w:pPr>
            <w:r>
              <w:t>Yes</w:t>
            </w:r>
          </w:p>
        </w:tc>
        <w:tc>
          <w:tcPr>
            <w:tcW w:w="1540" w:type="dxa"/>
          </w:tcPr>
          <w:p w:rsidR="00DA5601" w:rsidRDefault="00DA5601" w:rsidP="000F200F">
            <w:pPr>
              <w:jc w:val="center"/>
            </w:pPr>
            <w:r>
              <w:t>No</w:t>
            </w:r>
          </w:p>
        </w:tc>
      </w:tr>
    </w:tbl>
    <w:p w:rsidR="00DA5601" w:rsidRDefault="00DA5601" w:rsidP="002309BE">
      <w:pPr>
        <w:pStyle w:val="Onderschrift"/>
      </w:pPr>
      <w:bookmarkStart w:id="34" w:name="_Toc257380532"/>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2</w:t>
      </w:r>
      <w:r w:rsidR="007270D5">
        <w:fldChar w:fldCharType="end"/>
      </w:r>
      <w:r w:rsidR="004F5931">
        <w:t>: Operator c</w:t>
      </w:r>
      <w:r>
        <w:t>onfiguration features</w:t>
      </w:r>
      <w:r w:rsidRPr="0084738F">
        <w:t xml:space="preserve"> </w:t>
      </w:r>
      <w:r w:rsidR="004F5931">
        <w:t xml:space="preserve">of NavVision </w:t>
      </w:r>
      <w:r>
        <w:t>instruments and indicators</w:t>
      </w:r>
      <w:bookmarkEnd w:id="34"/>
    </w:p>
    <w:p w:rsidR="001B37D4" w:rsidRPr="000E1271" w:rsidRDefault="001B37D4" w:rsidP="001B37D4">
      <w:pPr>
        <w:rPr>
          <w:lang w:val="en-US"/>
        </w:rPr>
      </w:pPr>
    </w:p>
    <w:p w:rsidR="001B37D4" w:rsidRDefault="001B37D4" w:rsidP="001B37D4"/>
    <w:p w:rsidR="00DA5601" w:rsidRDefault="004979D3" w:rsidP="00DA5601">
      <w:pPr>
        <w:pStyle w:val="Kop3"/>
        <w:numPr>
          <w:ilvl w:val="2"/>
          <w:numId w:val="3"/>
        </w:numPr>
      </w:pPr>
      <w:bookmarkStart w:id="35" w:name="_Ref239491348"/>
      <w:bookmarkStart w:id="36" w:name="_Ref239491514"/>
      <w:bookmarkStart w:id="37" w:name="_Toc257380435"/>
      <w:bookmarkStart w:id="38" w:name="_Toc366768471"/>
      <w:r>
        <w:t>Analogue</w:t>
      </w:r>
      <w:r w:rsidR="00DA5601">
        <w:t>, digital and graphical instruments</w:t>
      </w:r>
      <w:bookmarkEnd w:id="35"/>
      <w:bookmarkEnd w:id="36"/>
      <w:bookmarkEnd w:id="37"/>
      <w:bookmarkEnd w:id="38"/>
    </w:p>
    <w:p w:rsidR="001B37D4" w:rsidRDefault="001B37D4" w:rsidP="000F200F"/>
    <w:p w:rsidR="001B37D4" w:rsidRDefault="001B37D4" w:rsidP="000F200F"/>
    <w:p w:rsidR="00DA5601" w:rsidRPr="00117C9E" w:rsidRDefault="00DA5601" w:rsidP="000F200F">
      <w:pPr>
        <w:rPr>
          <w:b/>
        </w:rPr>
      </w:pPr>
      <w:r>
        <w:rPr>
          <w:noProof/>
          <w:lang w:val="nl-NL" w:eastAsia="nl-NL"/>
        </w:rPr>
        <w:drawing>
          <wp:inline distT="0" distB="0" distL="0" distR="0">
            <wp:extent cx="5934075" cy="1895475"/>
            <wp:effectExtent l="0" t="0" r="9525" b="9525"/>
            <wp:docPr id="123" name="Afbeelding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a:noFill/>
                    </a:ln>
                  </pic:spPr>
                </pic:pic>
              </a:graphicData>
            </a:graphic>
          </wp:inline>
        </w:drawing>
      </w:r>
    </w:p>
    <w:p w:rsidR="00DA5601" w:rsidRDefault="00DA5601" w:rsidP="002309BE">
      <w:pPr>
        <w:pStyle w:val="Onderschrift"/>
        <w:rPr>
          <w:iCs/>
          <w:lang w:val="fr-FR"/>
        </w:rPr>
      </w:pPr>
      <w:bookmarkStart w:id="39" w:name="_Toc257380491"/>
      <w:bookmarkStart w:id="40" w:name="_Toc366768689"/>
      <w:r w:rsidRPr="006B6D85">
        <w:rPr>
          <w:lang w:val="fr-FR"/>
        </w:rPr>
        <w:t xml:space="preserve">Figure </w:t>
      </w:r>
      <w:r w:rsidR="00ED7AB1">
        <w:rPr>
          <w:lang w:val="fr-FR"/>
        </w:rPr>
        <w:fldChar w:fldCharType="begin"/>
      </w:r>
      <w:r w:rsidR="00ED7AB1">
        <w:rPr>
          <w:lang w:val="fr-FR"/>
        </w:rPr>
        <w:instrText xml:space="preserve"> STYLEREF 1 \s </w:instrText>
      </w:r>
      <w:r w:rsidR="00ED7AB1">
        <w:rPr>
          <w:lang w:val="fr-FR"/>
        </w:rPr>
        <w:fldChar w:fldCharType="separate"/>
      </w:r>
      <w:r w:rsidR="00ED7AB1">
        <w:rPr>
          <w:noProof/>
          <w:lang w:val="fr-FR"/>
        </w:rPr>
        <w:t>8</w:t>
      </w:r>
      <w:r w:rsidR="00ED7AB1">
        <w:rPr>
          <w:lang w:val="fr-FR"/>
        </w:rPr>
        <w:fldChar w:fldCharType="end"/>
      </w:r>
      <w:r w:rsidR="00ED7AB1">
        <w:rPr>
          <w:lang w:val="fr-FR"/>
        </w:rPr>
        <w:noBreakHyphen/>
      </w:r>
      <w:r w:rsidR="00ED7AB1">
        <w:rPr>
          <w:lang w:val="fr-FR"/>
        </w:rPr>
        <w:fldChar w:fldCharType="begin"/>
      </w:r>
      <w:r w:rsidR="00ED7AB1">
        <w:rPr>
          <w:lang w:val="fr-FR"/>
        </w:rPr>
        <w:instrText xml:space="preserve"> SEQ Figure \* ARABIC \s 1 </w:instrText>
      </w:r>
      <w:r w:rsidR="00ED7AB1">
        <w:rPr>
          <w:lang w:val="fr-FR"/>
        </w:rPr>
        <w:fldChar w:fldCharType="separate"/>
      </w:r>
      <w:r w:rsidR="00ED7AB1">
        <w:rPr>
          <w:noProof/>
          <w:lang w:val="fr-FR"/>
        </w:rPr>
        <w:t>2</w:t>
      </w:r>
      <w:r w:rsidR="00ED7AB1">
        <w:rPr>
          <w:lang w:val="fr-FR"/>
        </w:rPr>
        <w:fldChar w:fldCharType="end"/>
      </w:r>
      <w:r w:rsidRPr="006B6D85">
        <w:rPr>
          <w:lang w:val="fr-FR"/>
        </w:rPr>
        <w:t xml:space="preserve">: </w:t>
      </w:r>
      <w:r w:rsidR="004979D3">
        <w:rPr>
          <w:iCs/>
          <w:lang w:val="fr-FR"/>
        </w:rPr>
        <w:t>Analogue</w:t>
      </w:r>
      <w:r w:rsidRPr="006B6D85">
        <w:rPr>
          <w:iCs/>
          <w:lang w:val="fr-FR"/>
        </w:rPr>
        <w:t>/digital/graphical instrument</w:t>
      </w:r>
      <w:bookmarkEnd w:id="39"/>
      <w:r w:rsidR="009E7B31">
        <w:rPr>
          <w:iCs/>
          <w:lang w:val="fr-FR"/>
        </w:rPr>
        <w:t>s</w:t>
      </w:r>
      <w:bookmarkEnd w:id="40"/>
    </w:p>
    <w:p w:rsidR="001B37D4" w:rsidRPr="006B6D85" w:rsidRDefault="001B37D4" w:rsidP="001B37D4">
      <w:pPr>
        <w:rPr>
          <w:lang w:val="fr-FR"/>
        </w:rPr>
      </w:pPr>
    </w:p>
    <w:p w:rsidR="00DC1822" w:rsidRPr="00DC1822" w:rsidRDefault="007047E5" w:rsidP="0004143D">
      <w:pPr>
        <w:numPr>
          <w:ilvl w:val="0"/>
          <w:numId w:val="39"/>
        </w:numPr>
      </w:pPr>
      <w:r>
        <w:rPr>
          <w:b/>
          <w:lang w:val="en-US"/>
        </w:rPr>
        <w:t>Setting the u</w:t>
      </w:r>
      <w:r w:rsidR="009E7B31">
        <w:rPr>
          <w:b/>
          <w:lang w:val="en-US"/>
        </w:rPr>
        <w:t>nit</w:t>
      </w:r>
      <w:r w:rsidR="009E7B31">
        <w:rPr>
          <w:lang w:val="en-US"/>
        </w:rPr>
        <w:br/>
      </w:r>
      <w:r w:rsidR="004475BF">
        <w:rPr>
          <w:lang w:val="en-US"/>
        </w:rPr>
        <w:t>Mouse clicking</w:t>
      </w:r>
      <w:r w:rsidR="004475BF" w:rsidRPr="00CA0364">
        <w:rPr>
          <w:lang w:val="en-US"/>
        </w:rPr>
        <w:t xml:space="preserve"> the</w:t>
      </w:r>
      <w:r w:rsidR="00D41219">
        <w:rPr>
          <w:lang w:val="en-US"/>
        </w:rPr>
        <w:t xml:space="preserve"> instrument upper left button</w:t>
      </w:r>
      <w:r w:rsidR="004475BF" w:rsidRPr="00CA0364">
        <w:rPr>
          <w:lang w:val="en-US"/>
        </w:rPr>
        <w:t xml:space="preserve"> </w:t>
      </w:r>
      <w:r w:rsidR="004475BF">
        <w:rPr>
          <w:lang w:val="en-US"/>
        </w:rPr>
        <w:t xml:space="preserve">opens the unit dialog box. </w:t>
      </w:r>
      <w:r w:rsidR="009E7B31">
        <w:rPr>
          <w:lang w:val="en-US"/>
        </w:rPr>
        <w:t>All display</w:t>
      </w:r>
      <w:r w:rsidR="00DA5601" w:rsidRPr="00CA0364">
        <w:rPr>
          <w:lang w:val="en-US"/>
        </w:rPr>
        <w:t>ed data comes with a certa</w:t>
      </w:r>
      <w:r w:rsidR="009E7B31">
        <w:rPr>
          <w:lang w:val="en-US"/>
        </w:rPr>
        <w:t>in unit e.g. m/s, km, nm, KN etc. The</w:t>
      </w:r>
      <w:r w:rsidR="00DC1822">
        <w:rPr>
          <w:lang w:val="en-US"/>
        </w:rPr>
        <w:t xml:space="preserve"> </w:t>
      </w:r>
      <w:r w:rsidR="009E7B31">
        <w:rPr>
          <w:lang w:val="en-US"/>
        </w:rPr>
        <w:t>default unit</w:t>
      </w:r>
      <w:r w:rsidR="00DC1822">
        <w:rPr>
          <w:lang w:val="en-US"/>
        </w:rPr>
        <w:t xml:space="preserve"> which was selected during commissioning (or earlier) can be changed</w:t>
      </w:r>
      <w:r w:rsidR="00A56139">
        <w:rPr>
          <w:lang w:val="en-US"/>
        </w:rPr>
        <w:t xml:space="preserve"> w</w:t>
      </w:r>
      <w:r w:rsidR="00DC1822">
        <w:rPr>
          <w:lang w:val="en-US"/>
        </w:rPr>
        <w:t xml:space="preserve">hen the operator has </w:t>
      </w:r>
      <w:r w:rsidR="00A56139">
        <w:rPr>
          <w:lang w:val="en-US"/>
        </w:rPr>
        <w:t xml:space="preserve">the </w:t>
      </w:r>
      <w:r w:rsidR="00DC1822">
        <w:rPr>
          <w:lang w:val="en-US"/>
        </w:rPr>
        <w:t>pro</w:t>
      </w:r>
      <w:r w:rsidR="00A56139">
        <w:rPr>
          <w:lang w:val="en-US"/>
        </w:rPr>
        <w:t>per rights (</w:t>
      </w:r>
      <w:r w:rsidR="00DC1822">
        <w:rPr>
          <w:lang w:val="en-US"/>
        </w:rPr>
        <w:t>“</w:t>
      </w:r>
      <w:r w:rsidR="00DC1822">
        <w:t>Edit layout v</w:t>
      </w:r>
      <w:r w:rsidR="00DC1822" w:rsidRPr="002C5A3C">
        <w:t>iewer</w:t>
      </w:r>
      <w:r w:rsidR="00DC1822">
        <w:t xml:space="preserve">” rights, </w:t>
      </w:r>
      <w:r w:rsidR="00A56139" w:rsidRPr="002C5A3C">
        <w:t>Administrator rights</w:t>
      </w:r>
      <w:r w:rsidR="00A56139">
        <w:t>, etc.).</w:t>
      </w:r>
    </w:p>
    <w:p w:rsidR="001B37D4" w:rsidRPr="00BA4AEC" w:rsidRDefault="001B37D4" w:rsidP="001B37D4"/>
    <w:p w:rsidR="00DA5601" w:rsidRDefault="004B161B" w:rsidP="0004143D">
      <w:pPr>
        <w:numPr>
          <w:ilvl w:val="0"/>
          <w:numId w:val="39"/>
        </w:numPr>
        <w:rPr>
          <w:lang w:val="en-US"/>
        </w:rPr>
      </w:pPr>
      <w:r>
        <w:rPr>
          <w:b/>
        </w:rPr>
        <w:t>A</w:t>
      </w:r>
      <w:r w:rsidR="00DA5601" w:rsidRPr="00CA0364">
        <w:rPr>
          <w:b/>
          <w:lang w:val="en-US"/>
        </w:rPr>
        <w:t>larm</w:t>
      </w:r>
      <w:r>
        <w:rPr>
          <w:b/>
          <w:lang w:val="en-US"/>
        </w:rPr>
        <w:t xml:space="preserve"> </w:t>
      </w:r>
      <w:r w:rsidR="00DA5601" w:rsidRPr="00CA0364">
        <w:rPr>
          <w:b/>
          <w:lang w:val="en-US"/>
        </w:rPr>
        <w:t>s</w:t>
      </w:r>
      <w:r>
        <w:rPr>
          <w:b/>
          <w:lang w:val="en-US"/>
        </w:rPr>
        <w:t>ettings</w:t>
      </w:r>
      <w:r w:rsidR="00DA5601" w:rsidRPr="00CA0364">
        <w:rPr>
          <w:lang w:val="en-US"/>
        </w:rPr>
        <w:br/>
      </w:r>
      <w:r>
        <w:rPr>
          <w:lang w:val="en-US"/>
        </w:rPr>
        <w:t>Mouse clicking</w:t>
      </w:r>
      <w:r w:rsidR="00DA5601" w:rsidRPr="00CA0364">
        <w:rPr>
          <w:lang w:val="en-US"/>
        </w:rPr>
        <w:t xml:space="preserve"> the </w:t>
      </w:r>
      <w:r w:rsidR="00D41219">
        <w:rPr>
          <w:lang w:val="en-US"/>
        </w:rPr>
        <w:t xml:space="preserve">instrument </w:t>
      </w:r>
      <w:r w:rsidR="00DA5601" w:rsidRPr="00CA0364">
        <w:rPr>
          <w:lang w:val="en-US"/>
        </w:rPr>
        <w:t xml:space="preserve">“Alarm” </w:t>
      </w:r>
      <w:r w:rsidR="00D41219">
        <w:rPr>
          <w:lang w:val="en-US"/>
        </w:rPr>
        <w:t>button</w:t>
      </w:r>
      <w:r>
        <w:rPr>
          <w:lang w:val="en-US"/>
        </w:rPr>
        <w:t xml:space="preserve"> opens the </w:t>
      </w:r>
      <w:r w:rsidR="00DA5601" w:rsidRPr="00CA0364">
        <w:rPr>
          <w:lang w:val="en-US"/>
        </w:rPr>
        <w:t>alarm settings</w:t>
      </w:r>
      <w:r>
        <w:rPr>
          <w:lang w:val="en-US"/>
        </w:rPr>
        <w:t xml:space="preserve"> dialog box. A “low warning”, “high warning”, “too high alarm”, etc. value</w:t>
      </w:r>
      <w:r w:rsidR="00DA5601" w:rsidRPr="00CA0364">
        <w:rPr>
          <w:lang w:val="en-US"/>
        </w:rPr>
        <w:t xml:space="preserve"> can be </w:t>
      </w:r>
      <w:r>
        <w:rPr>
          <w:lang w:val="en-US"/>
        </w:rPr>
        <w:t>added or changed</w:t>
      </w:r>
      <w:r w:rsidR="00DA5601" w:rsidRPr="00CA0364">
        <w:rPr>
          <w:lang w:val="en-US"/>
        </w:rPr>
        <w:t xml:space="preserve">. </w:t>
      </w:r>
    </w:p>
    <w:p w:rsidR="001B37D4" w:rsidRPr="004B161B" w:rsidRDefault="001B37D4" w:rsidP="004B161B">
      <w:pPr>
        <w:rPr>
          <w:lang w:val="en-US"/>
        </w:rPr>
      </w:pPr>
    </w:p>
    <w:p w:rsidR="00DA5601" w:rsidRDefault="00D57B2D" w:rsidP="0004143D">
      <w:pPr>
        <w:numPr>
          <w:ilvl w:val="0"/>
          <w:numId w:val="39"/>
        </w:numPr>
      </w:pPr>
      <w:r w:rsidRPr="00CA0364">
        <w:rPr>
          <w:b/>
          <w:lang w:val="en-US"/>
        </w:rPr>
        <w:t>Choose instrument</w:t>
      </w:r>
      <w:r>
        <w:rPr>
          <w:b/>
          <w:lang w:val="en-US"/>
        </w:rPr>
        <w:t xml:space="preserve"> type</w:t>
      </w:r>
      <w:r w:rsidR="00DA5601" w:rsidRPr="00CA0364">
        <w:rPr>
          <w:lang w:val="en-US"/>
        </w:rPr>
        <w:br/>
      </w:r>
      <w:r w:rsidR="004475BF">
        <w:rPr>
          <w:lang w:val="en-US"/>
        </w:rPr>
        <w:t>Mouse clicking</w:t>
      </w:r>
      <w:r w:rsidR="004475BF" w:rsidRPr="00CA0364">
        <w:rPr>
          <w:lang w:val="en-US"/>
        </w:rPr>
        <w:t xml:space="preserve"> the </w:t>
      </w:r>
      <w:r w:rsidR="004475BF">
        <w:rPr>
          <w:lang w:val="en-US"/>
        </w:rPr>
        <w:t xml:space="preserve">instrument lower right </w:t>
      </w:r>
      <w:r w:rsidR="00D41219">
        <w:rPr>
          <w:lang w:val="en-US"/>
        </w:rPr>
        <w:t>button</w:t>
      </w:r>
      <w:r w:rsidR="004475BF">
        <w:rPr>
          <w:lang w:val="en-US"/>
        </w:rPr>
        <w:t xml:space="preserve"> opens the </w:t>
      </w:r>
      <w:r>
        <w:rPr>
          <w:lang w:val="en-US"/>
        </w:rPr>
        <w:t xml:space="preserve">mode </w:t>
      </w:r>
      <w:r w:rsidR="004475BF">
        <w:rPr>
          <w:lang w:val="en-US"/>
        </w:rPr>
        <w:t>dialog box. T</w:t>
      </w:r>
      <w:r w:rsidR="004475BF" w:rsidRPr="00CA0364">
        <w:rPr>
          <w:lang w:val="en-US"/>
        </w:rPr>
        <w:t xml:space="preserve">he </w:t>
      </w:r>
      <w:r w:rsidR="004475BF">
        <w:rPr>
          <w:lang w:val="en-US"/>
        </w:rPr>
        <w:t xml:space="preserve">instrument </w:t>
      </w:r>
      <w:r w:rsidR="00DA5601" w:rsidRPr="00CA0364">
        <w:rPr>
          <w:lang w:val="en-US"/>
        </w:rPr>
        <w:t xml:space="preserve">can be </w:t>
      </w:r>
      <w:r>
        <w:rPr>
          <w:lang w:val="en-US"/>
        </w:rPr>
        <w:t xml:space="preserve">changed </w:t>
      </w:r>
      <w:r w:rsidR="00DA5601" w:rsidRPr="00CA0364">
        <w:rPr>
          <w:lang w:val="en-US"/>
        </w:rPr>
        <w:t>to a different di</w:t>
      </w:r>
      <w:r w:rsidR="00AE52FC">
        <w:rPr>
          <w:lang w:val="en-US"/>
        </w:rPr>
        <w:t>splay mode</w:t>
      </w:r>
      <w:r>
        <w:rPr>
          <w:lang w:val="en-US"/>
        </w:rPr>
        <w:t>, analogue/digital/graphical</w:t>
      </w:r>
      <w:r w:rsidR="00AE52FC">
        <w:rPr>
          <w:lang w:val="en-US"/>
        </w:rPr>
        <w:t>.</w:t>
      </w:r>
    </w:p>
    <w:p w:rsidR="001B37D4" w:rsidRPr="00BA4AEC" w:rsidRDefault="001B37D4" w:rsidP="001B37D4"/>
    <w:p w:rsidR="00DA5601" w:rsidRPr="00CA0364" w:rsidRDefault="00DA5601" w:rsidP="0004143D">
      <w:pPr>
        <w:numPr>
          <w:ilvl w:val="0"/>
          <w:numId w:val="39"/>
        </w:numPr>
        <w:rPr>
          <w:lang w:val="en-US"/>
        </w:rPr>
      </w:pPr>
      <w:r w:rsidRPr="00CA0364">
        <w:rPr>
          <w:b/>
          <w:lang w:val="en-US"/>
        </w:rPr>
        <w:t>C</w:t>
      </w:r>
      <w:r w:rsidR="00D57B2D">
        <w:rPr>
          <w:b/>
          <w:lang w:val="en-US"/>
        </w:rPr>
        <w:t>onfiguration</w:t>
      </w:r>
      <w:r w:rsidRPr="00CA0364">
        <w:rPr>
          <w:lang w:val="en-US"/>
        </w:rPr>
        <w:br/>
        <w:t>The</w:t>
      </w:r>
      <w:r w:rsidR="009F197C">
        <w:rPr>
          <w:lang w:val="en-US"/>
        </w:rPr>
        <w:t xml:space="preserve"> instrument</w:t>
      </w:r>
      <w:r w:rsidRPr="00CA0364">
        <w:rPr>
          <w:lang w:val="en-US"/>
        </w:rPr>
        <w:t xml:space="preserve"> </w:t>
      </w:r>
      <w:r w:rsidR="00D57B2D">
        <w:rPr>
          <w:lang w:val="en-US"/>
        </w:rPr>
        <w:t xml:space="preserve">lower left </w:t>
      </w:r>
      <w:r w:rsidRPr="00CA0364">
        <w:rPr>
          <w:lang w:val="en-US"/>
        </w:rPr>
        <w:t xml:space="preserve">“Config” button allows you to </w:t>
      </w:r>
      <w:r w:rsidR="00D41219">
        <w:rPr>
          <w:lang w:val="en-US"/>
        </w:rPr>
        <w:t xml:space="preserve">change the </w:t>
      </w:r>
      <w:r w:rsidR="00D57B2D">
        <w:rPr>
          <w:lang w:val="en-US"/>
        </w:rPr>
        <w:t>data to be displayed</w:t>
      </w:r>
      <w:r w:rsidR="009F197C">
        <w:rPr>
          <w:lang w:val="en-US"/>
        </w:rPr>
        <w:t xml:space="preserve">. </w:t>
      </w:r>
      <w:r w:rsidR="00D57B2D">
        <w:rPr>
          <w:lang w:val="en-US"/>
        </w:rPr>
        <w:t xml:space="preserve">A list of all analog </w:t>
      </w:r>
      <w:r w:rsidR="00D57B2D" w:rsidRPr="00CA0364">
        <w:rPr>
          <w:lang w:val="en-US"/>
        </w:rPr>
        <w:t xml:space="preserve">data </w:t>
      </w:r>
      <w:r w:rsidR="00771A84">
        <w:rPr>
          <w:lang w:val="en-US"/>
        </w:rPr>
        <w:t>in NavVision</w:t>
      </w:r>
      <w:r w:rsidR="00D57B2D">
        <w:rPr>
          <w:lang w:val="en-US"/>
        </w:rPr>
        <w:t xml:space="preserve"> (measurements</w:t>
      </w:r>
      <w:r w:rsidR="00771A84">
        <w:rPr>
          <w:lang w:val="en-US"/>
        </w:rPr>
        <w:t>, etc.</w:t>
      </w:r>
      <w:r w:rsidR="00D57B2D">
        <w:rPr>
          <w:lang w:val="en-US"/>
        </w:rPr>
        <w:t>) will appear to choose from</w:t>
      </w:r>
      <w:r w:rsidR="00C34E43">
        <w:rPr>
          <w:lang w:val="en-US"/>
        </w:rPr>
        <w:t>.</w:t>
      </w:r>
    </w:p>
    <w:p w:rsidR="00DA5601" w:rsidRDefault="00DA5601" w:rsidP="00DA5601">
      <w:pPr>
        <w:pStyle w:val="Kop3"/>
        <w:numPr>
          <w:ilvl w:val="2"/>
          <w:numId w:val="3"/>
        </w:numPr>
      </w:pPr>
      <w:bookmarkStart w:id="41" w:name="_Toc168303870"/>
      <w:bookmarkStart w:id="42" w:name="_Toc257380436"/>
      <w:bookmarkStart w:id="43" w:name="_Toc366768472"/>
      <w:r w:rsidRPr="00BE0F13">
        <w:lastRenderedPageBreak/>
        <w:t>Indicators</w:t>
      </w:r>
      <w:bookmarkEnd w:id="41"/>
      <w:bookmarkEnd w:id="42"/>
      <w:bookmarkEnd w:id="43"/>
    </w:p>
    <w:p w:rsidR="00DA5601" w:rsidRDefault="00DA5601" w:rsidP="000F200F"/>
    <w:p w:rsidR="004A4B12" w:rsidRDefault="004A4B12" w:rsidP="000F200F"/>
    <w:p w:rsidR="00DA5601" w:rsidRPr="00BE0F13" w:rsidRDefault="00DA5601" w:rsidP="000F200F">
      <w:r>
        <w:rPr>
          <w:noProof/>
          <w:lang w:val="nl-NL" w:eastAsia="nl-NL"/>
        </w:rPr>
        <w:drawing>
          <wp:inline distT="0" distB="0" distL="0" distR="0">
            <wp:extent cx="3505200" cy="1524000"/>
            <wp:effectExtent l="0" t="0" r="0" b="0"/>
            <wp:docPr id="122" name="Afbeelding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5200" cy="1524000"/>
                    </a:xfrm>
                    <a:prstGeom prst="rect">
                      <a:avLst/>
                    </a:prstGeom>
                    <a:noFill/>
                    <a:ln>
                      <a:noFill/>
                    </a:ln>
                  </pic:spPr>
                </pic:pic>
              </a:graphicData>
            </a:graphic>
          </wp:inline>
        </w:drawing>
      </w:r>
    </w:p>
    <w:p w:rsidR="00DA5601" w:rsidRDefault="00DA5601" w:rsidP="002309BE">
      <w:pPr>
        <w:pStyle w:val="Onderschrift"/>
      </w:pPr>
      <w:bookmarkStart w:id="44" w:name="_Toc257380492"/>
      <w:bookmarkStart w:id="45" w:name="_Toc366768690"/>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w:t>
      </w:r>
      <w:r w:rsidR="00ED7AB1">
        <w:fldChar w:fldCharType="end"/>
      </w:r>
      <w:r>
        <w:t>: I</w:t>
      </w:r>
      <w:r>
        <w:rPr>
          <w:iCs/>
          <w:lang w:val="en-GB"/>
        </w:rPr>
        <w:t>ndicators</w:t>
      </w:r>
      <w:bookmarkEnd w:id="44"/>
      <w:bookmarkEnd w:id="45"/>
    </w:p>
    <w:p w:rsidR="00C525AA" w:rsidRDefault="0026799F" w:rsidP="000F200F">
      <w:pPr>
        <w:rPr>
          <w:lang w:val="en-US"/>
        </w:rPr>
      </w:pPr>
      <w:r>
        <w:rPr>
          <w:lang w:val="en-US"/>
        </w:rPr>
        <w:t>NavVision attribute</w:t>
      </w:r>
      <w:r w:rsidR="00C525AA">
        <w:rPr>
          <w:lang w:val="en-US"/>
        </w:rPr>
        <w:t xml:space="preserve"> “Indicator” has</w:t>
      </w:r>
      <w:r w:rsidR="00DA5601" w:rsidRPr="00CA0364">
        <w:rPr>
          <w:lang w:val="en-US"/>
        </w:rPr>
        <w:t xml:space="preserve"> the same functionality as </w:t>
      </w:r>
      <w:r w:rsidR="00C525AA">
        <w:rPr>
          <w:lang w:val="en-US"/>
        </w:rPr>
        <w:t>attribute “Instrument”.</w:t>
      </w:r>
    </w:p>
    <w:p w:rsidR="000938AB" w:rsidRDefault="00C525AA" w:rsidP="000F200F">
      <w:pPr>
        <w:rPr>
          <w:lang w:val="en-US"/>
        </w:rPr>
      </w:pPr>
      <w:r>
        <w:rPr>
          <w:lang w:val="en-US"/>
        </w:rPr>
        <w:t xml:space="preserve">As a rule, indicators are used for </w:t>
      </w:r>
      <w:r w:rsidR="00DA5601" w:rsidRPr="00CA0364">
        <w:rPr>
          <w:lang w:val="en-US"/>
        </w:rPr>
        <w:t xml:space="preserve">values which do not require </w:t>
      </w:r>
      <w:r>
        <w:rPr>
          <w:lang w:val="en-US"/>
        </w:rPr>
        <w:t>a</w:t>
      </w:r>
      <w:r w:rsidR="00BC50BA">
        <w:rPr>
          <w:lang w:val="en-US"/>
        </w:rPr>
        <w:t>n</w:t>
      </w:r>
      <w:r>
        <w:rPr>
          <w:lang w:val="en-US"/>
        </w:rPr>
        <w:t xml:space="preserve"> </w:t>
      </w:r>
      <w:r w:rsidR="000938AB">
        <w:rPr>
          <w:lang w:val="en-US"/>
        </w:rPr>
        <w:t>accurat</w:t>
      </w:r>
      <w:r>
        <w:rPr>
          <w:lang w:val="en-US"/>
        </w:rPr>
        <w:t>e reading</w:t>
      </w:r>
      <w:r w:rsidR="000938AB">
        <w:rPr>
          <w:lang w:val="en-US"/>
        </w:rPr>
        <w:t xml:space="preserve"> by the operator</w:t>
      </w:r>
      <w:r w:rsidR="00DA5601" w:rsidRPr="00CA0364">
        <w:rPr>
          <w:lang w:val="en-US"/>
        </w:rPr>
        <w:t>. The advantage of indicators i</w:t>
      </w:r>
      <w:r w:rsidR="000938AB">
        <w:rPr>
          <w:lang w:val="en-US"/>
        </w:rPr>
        <w:t>s that they take up less space.</w:t>
      </w:r>
    </w:p>
    <w:p w:rsidR="000938AB" w:rsidRDefault="000938AB" w:rsidP="000F200F">
      <w:pPr>
        <w:rPr>
          <w:lang w:val="en-US"/>
        </w:rPr>
      </w:pPr>
      <w:r>
        <w:rPr>
          <w:lang w:val="en-US"/>
        </w:rPr>
        <w:t>Right mouse/trackball clicking on the indicator</w:t>
      </w:r>
      <w:r w:rsidRPr="00CA0364">
        <w:rPr>
          <w:lang w:val="en-US"/>
        </w:rPr>
        <w:t xml:space="preserve"> allows you to </w:t>
      </w:r>
      <w:r>
        <w:rPr>
          <w:lang w:val="en-US"/>
        </w:rPr>
        <w:t xml:space="preserve">change the data to be displayed. A list of all analog </w:t>
      </w:r>
      <w:r w:rsidRPr="00CA0364">
        <w:rPr>
          <w:lang w:val="en-US"/>
        </w:rPr>
        <w:t xml:space="preserve">data </w:t>
      </w:r>
      <w:r>
        <w:rPr>
          <w:lang w:val="en-US"/>
        </w:rPr>
        <w:t>in NavVision (measurements, etc.) will appear to choose from.</w:t>
      </w:r>
    </w:p>
    <w:p w:rsidR="004A4B12" w:rsidRPr="00CA0364" w:rsidRDefault="004A4B12" w:rsidP="000F200F">
      <w:pPr>
        <w:rPr>
          <w:lang w:val="en-US"/>
        </w:rPr>
      </w:pPr>
    </w:p>
    <w:p w:rsidR="00DA5601" w:rsidRDefault="00DA5601" w:rsidP="00DA5601">
      <w:pPr>
        <w:pStyle w:val="Kop3"/>
        <w:numPr>
          <w:ilvl w:val="2"/>
          <w:numId w:val="3"/>
        </w:numPr>
      </w:pPr>
      <w:bookmarkStart w:id="46" w:name="_Toc168303871"/>
      <w:bookmarkStart w:id="47" w:name="_Toc257380437"/>
      <w:bookmarkStart w:id="48" w:name="_Toc366768473"/>
      <w:r w:rsidRPr="00BE0F13">
        <w:t>Bar</w:t>
      </w:r>
      <w:bookmarkEnd w:id="46"/>
      <w:r>
        <w:t xml:space="preserve"> graph</w:t>
      </w:r>
      <w:bookmarkEnd w:id="47"/>
      <w:r w:rsidR="00711F9F">
        <w:t>s</w:t>
      </w:r>
      <w:bookmarkEnd w:id="48"/>
    </w:p>
    <w:p w:rsidR="00DA5601" w:rsidRDefault="00DA5601" w:rsidP="000F200F"/>
    <w:p w:rsidR="004A4B12" w:rsidRDefault="004A4B12" w:rsidP="000F200F"/>
    <w:p w:rsidR="00DA5601" w:rsidRPr="00BE0F13" w:rsidRDefault="00DA5601" w:rsidP="000F200F">
      <w:r>
        <w:rPr>
          <w:noProof/>
          <w:lang w:val="nl-NL" w:eastAsia="nl-NL"/>
        </w:rPr>
        <w:drawing>
          <wp:inline distT="0" distB="0" distL="0" distR="0">
            <wp:extent cx="2924175" cy="2190750"/>
            <wp:effectExtent l="0" t="0" r="9525" b="0"/>
            <wp:docPr id="121" name="Afbeelding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4175" cy="2190750"/>
                    </a:xfrm>
                    <a:prstGeom prst="rect">
                      <a:avLst/>
                    </a:prstGeom>
                    <a:noFill/>
                    <a:ln>
                      <a:noFill/>
                    </a:ln>
                  </pic:spPr>
                </pic:pic>
              </a:graphicData>
            </a:graphic>
          </wp:inline>
        </w:drawing>
      </w:r>
    </w:p>
    <w:p w:rsidR="00DA5601" w:rsidRDefault="00DA5601" w:rsidP="002309BE">
      <w:pPr>
        <w:pStyle w:val="Onderschrift"/>
      </w:pPr>
      <w:bookmarkStart w:id="49" w:name="_Toc257380493"/>
      <w:bookmarkStart w:id="50" w:name="_Toc366768691"/>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w:t>
      </w:r>
      <w:r w:rsidR="00ED7AB1">
        <w:fldChar w:fldCharType="end"/>
      </w:r>
      <w:r>
        <w:t>: Bar graph display</w:t>
      </w:r>
      <w:bookmarkEnd w:id="49"/>
      <w:bookmarkEnd w:id="50"/>
    </w:p>
    <w:p w:rsidR="00DA5601" w:rsidRPr="00CA0364" w:rsidRDefault="00DD40CF" w:rsidP="000F200F">
      <w:pPr>
        <w:rPr>
          <w:lang w:val="en-US"/>
        </w:rPr>
      </w:pPr>
      <w:r>
        <w:rPr>
          <w:lang w:val="en-US"/>
        </w:rPr>
        <w:t>T</w:t>
      </w:r>
      <w:r w:rsidR="00DA5601" w:rsidRPr="00CA0364">
        <w:rPr>
          <w:lang w:val="en-US"/>
        </w:rPr>
        <w:t>ank level</w:t>
      </w:r>
      <w:r>
        <w:rPr>
          <w:lang w:val="en-US"/>
        </w:rPr>
        <w:t>s</w:t>
      </w:r>
      <w:r w:rsidR="00711F9F">
        <w:rPr>
          <w:lang w:val="en-US"/>
        </w:rPr>
        <w:t>, etc.</w:t>
      </w:r>
      <w:r w:rsidR="00DA5601" w:rsidRPr="00CA0364">
        <w:rPr>
          <w:lang w:val="en-US"/>
        </w:rPr>
        <w:t xml:space="preserve"> can </w:t>
      </w:r>
      <w:r w:rsidR="00711F9F">
        <w:rPr>
          <w:lang w:val="en-US"/>
        </w:rPr>
        <w:t xml:space="preserve">also </w:t>
      </w:r>
      <w:r w:rsidR="00DA5601" w:rsidRPr="00CA0364">
        <w:rPr>
          <w:lang w:val="en-US"/>
        </w:rPr>
        <w:t>be displayed with b</w:t>
      </w:r>
      <w:r w:rsidR="00711F9F">
        <w:rPr>
          <w:lang w:val="en-US"/>
        </w:rPr>
        <w:t>ar graphs. Like indicator</w:t>
      </w:r>
      <w:r w:rsidR="00DA5601" w:rsidRPr="00CA0364">
        <w:rPr>
          <w:lang w:val="en-US"/>
        </w:rPr>
        <w:t>s</w:t>
      </w:r>
      <w:r w:rsidR="00711F9F">
        <w:rPr>
          <w:lang w:val="en-US"/>
        </w:rPr>
        <w:t>,</w:t>
      </w:r>
      <w:r w:rsidR="00DA5601" w:rsidRPr="00CA0364">
        <w:rPr>
          <w:lang w:val="en-US"/>
        </w:rPr>
        <w:t xml:space="preserve"> bar graphs</w:t>
      </w:r>
      <w:r w:rsidR="0026799F">
        <w:rPr>
          <w:lang w:val="en-US"/>
        </w:rPr>
        <w:t xml:space="preserve"> are configurable and</w:t>
      </w:r>
      <w:r w:rsidR="00DA5601" w:rsidRPr="00CA0364">
        <w:rPr>
          <w:lang w:val="en-US"/>
        </w:rPr>
        <w:t xml:space="preserve"> </w:t>
      </w:r>
      <w:r w:rsidR="00711F9F">
        <w:rPr>
          <w:lang w:val="en-US"/>
        </w:rPr>
        <w:t>can run both</w:t>
      </w:r>
      <w:r w:rsidR="00DA5601" w:rsidRPr="00CA0364">
        <w:rPr>
          <w:lang w:val="en-US"/>
        </w:rPr>
        <w:t xml:space="preserve"> vertically</w:t>
      </w:r>
      <w:r w:rsidR="00711F9F">
        <w:rPr>
          <w:lang w:val="en-US"/>
        </w:rPr>
        <w:t xml:space="preserve"> and horizontally</w:t>
      </w:r>
      <w:r w:rsidR="00DA5601" w:rsidRPr="00CA0364">
        <w:rPr>
          <w:lang w:val="en-US"/>
        </w:rPr>
        <w:t xml:space="preserve">. </w:t>
      </w:r>
    </w:p>
    <w:p w:rsidR="00556205" w:rsidRDefault="00DA5601" w:rsidP="00195911">
      <w:pPr>
        <w:rPr>
          <w:lang w:val="en-US"/>
        </w:rPr>
      </w:pPr>
      <w:r w:rsidRPr="00CA0364">
        <w:rPr>
          <w:lang w:val="en-US"/>
        </w:rPr>
        <w:t xml:space="preserve">The </w:t>
      </w:r>
      <w:r w:rsidR="00556205" w:rsidRPr="00CA0364">
        <w:rPr>
          <w:lang w:val="en-US"/>
        </w:rPr>
        <w:t>colored</w:t>
      </w:r>
      <w:r w:rsidR="00195911">
        <w:rPr>
          <w:lang w:val="en-US"/>
        </w:rPr>
        <w:t xml:space="preserve"> bars indicate the current levels.</w:t>
      </w:r>
      <w:bookmarkStart w:id="51" w:name="_Toc168303872"/>
    </w:p>
    <w:p w:rsidR="00195911" w:rsidRPr="00195911" w:rsidRDefault="00195911" w:rsidP="00195911">
      <w:pPr>
        <w:rPr>
          <w:lang w:val="en-US"/>
        </w:rPr>
      </w:pPr>
    </w:p>
    <w:p w:rsidR="00D1289A" w:rsidRDefault="00556205" w:rsidP="00FF7E0A">
      <w:pPr>
        <w:pStyle w:val="Geenafstand"/>
        <w:rPr>
          <w:i/>
        </w:rPr>
      </w:pPr>
      <w:r w:rsidRPr="00FF7E0A">
        <w:rPr>
          <w:noProof/>
          <w:lang w:val="nl-NL" w:eastAsia="nl-NL"/>
        </w:rPr>
        <w:drawing>
          <wp:inline distT="0" distB="0" distL="0" distR="0">
            <wp:extent cx="416379" cy="342900"/>
            <wp:effectExtent l="0" t="0" r="3175" b="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4A4B12">
        <w:t xml:space="preserve">  </w:t>
      </w:r>
      <w:r w:rsidRPr="00FF7E0A">
        <w:rPr>
          <w:i/>
        </w:rPr>
        <w:t xml:space="preserve">By </w:t>
      </w:r>
      <w:r w:rsidR="004A4B12">
        <w:rPr>
          <w:i/>
        </w:rPr>
        <w:t xml:space="preserve">mouse </w:t>
      </w:r>
      <w:r w:rsidR="00195911">
        <w:rPr>
          <w:i/>
        </w:rPr>
        <w:t>clicking a</w:t>
      </w:r>
      <w:r w:rsidRPr="00FF7E0A">
        <w:rPr>
          <w:i/>
        </w:rPr>
        <w:t xml:space="preserve"> colored bar, you can change the color of the bar to your liking.</w:t>
      </w:r>
    </w:p>
    <w:p w:rsidR="00D1289A" w:rsidRDefault="00D1289A">
      <w:pPr>
        <w:overflowPunct/>
        <w:autoSpaceDE/>
        <w:autoSpaceDN/>
        <w:adjustRightInd/>
        <w:textAlignment w:val="auto"/>
        <w:rPr>
          <w:rFonts w:eastAsia="MS Mincho"/>
          <w:i/>
        </w:rPr>
      </w:pPr>
      <w:r>
        <w:rPr>
          <w:i/>
        </w:rPr>
        <w:br w:type="page"/>
      </w:r>
    </w:p>
    <w:p w:rsidR="00DA5601" w:rsidRPr="00D1289A" w:rsidRDefault="00DA5601" w:rsidP="00D1289A">
      <w:pPr>
        <w:pStyle w:val="Kop3"/>
      </w:pPr>
      <w:bookmarkStart w:id="52" w:name="_Toc257380438"/>
      <w:bookmarkStart w:id="53" w:name="_Toc366768474"/>
      <w:r w:rsidRPr="00D1289A">
        <w:lastRenderedPageBreak/>
        <w:t>Diagrams</w:t>
      </w:r>
      <w:bookmarkEnd w:id="51"/>
      <w:bookmarkEnd w:id="52"/>
      <w:bookmarkEnd w:id="53"/>
    </w:p>
    <w:p w:rsidR="00DA5601" w:rsidRPr="009C3DDE" w:rsidRDefault="00DA5601" w:rsidP="000F200F">
      <w:pPr>
        <w:rPr>
          <w:ins w:id="54" w:author="Unknown"/>
        </w:rPr>
      </w:pPr>
    </w:p>
    <w:p w:rsidR="00DA5601" w:rsidRPr="00BE0F13" w:rsidRDefault="00DA5601" w:rsidP="000F200F">
      <w:r>
        <w:rPr>
          <w:noProof/>
          <w:lang w:val="nl-NL" w:eastAsia="nl-NL"/>
        </w:rPr>
        <w:drawing>
          <wp:inline distT="0" distB="0" distL="0" distR="0">
            <wp:extent cx="3171825" cy="3143250"/>
            <wp:effectExtent l="0" t="0" r="9525" b="0"/>
            <wp:docPr id="120" name="Afbeelding 120" descr="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פ°"/>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1825" cy="3143250"/>
                    </a:xfrm>
                    <a:prstGeom prst="rect">
                      <a:avLst/>
                    </a:prstGeom>
                    <a:noFill/>
                    <a:ln>
                      <a:noFill/>
                    </a:ln>
                  </pic:spPr>
                </pic:pic>
              </a:graphicData>
            </a:graphic>
          </wp:inline>
        </w:drawing>
      </w:r>
    </w:p>
    <w:p w:rsidR="00DA5601" w:rsidRDefault="00DA5601" w:rsidP="002309BE">
      <w:pPr>
        <w:pStyle w:val="Onderschrift"/>
      </w:pPr>
      <w:bookmarkStart w:id="55" w:name="_Toc257380494"/>
      <w:bookmarkStart w:id="56" w:name="_Toc366768692"/>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w:t>
      </w:r>
      <w:r w:rsidR="00ED7AB1">
        <w:fldChar w:fldCharType="end"/>
      </w:r>
      <w:r>
        <w:t>: Trend diagrams</w:t>
      </w:r>
      <w:bookmarkEnd w:id="55"/>
      <w:bookmarkEnd w:id="56"/>
    </w:p>
    <w:p w:rsidR="00DA5601" w:rsidRDefault="000A1144" w:rsidP="000F200F">
      <w:pPr>
        <w:rPr>
          <w:lang w:val="en-US"/>
        </w:rPr>
      </w:pPr>
      <w:r>
        <w:rPr>
          <w:lang w:val="en-US"/>
        </w:rPr>
        <w:t xml:space="preserve">NavVision </w:t>
      </w:r>
      <w:r w:rsidR="007E5CBE">
        <w:rPr>
          <w:lang w:val="en-US"/>
        </w:rPr>
        <w:t>“</w:t>
      </w:r>
      <w:r>
        <w:rPr>
          <w:lang w:val="en-US"/>
        </w:rPr>
        <w:t>D</w:t>
      </w:r>
      <w:r w:rsidR="00DA5601" w:rsidRPr="00CA0364">
        <w:rPr>
          <w:lang w:val="en-US"/>
        </w:rPr>
        <w:t>iagram</w:t>
      </w:r>
      <w:r w:rsidR="007E5CBE">
        <w:rPr>
          <w:lang w:val="en-US"/>
        </w:rPr>
        <w:t>”</w:t>
      </w:r>
      <w:r>
        <w:rPr>
          <w:lang w:val="en-US"/>
        </w:rPr>
        <w:t xml:space="preserve"> attribute</w:t>
      </w:r>
      <w:r w:rsidR="00DA5601" w:rsidRPr="00CA0364">
        <w:rPr>
          <w:lang w:val="en-US"/>
        </w:rPr>
        <w:t xml:space="preserve">s </w:t>
      </w:r>
      <w:r>
        <w:rPr>
          <w:lang w:val="en-US"/>
        </w:rPr>
        <w:t xml:space="preserve">can display </w:t>
      </w:r>
      <w:r w:rsidRPr="00CA0364">
        <w:rPr>
          <w:lang w:val="en-US"/>
        </w:rPr>
        <w:t xml:space="preserve">data </w:t>
      </w:r>
      <w:r>
        <w:rPr>
          <w:lang w:val="en-US"/>
        </w:rPr>
        <w:t>from</w:t>
      </w:r>
      <w:r w:rsidRPr="00CA0364">
        <w:rPr>
          <w:lang w:val="en-US"/>
        </w:rPr>
        <w:t xml:space="preserve"> platform components</w:t>
      </w:r>
      <w:r>
        <w:rPr>
          <w:lang w:val="en-US"/>
        </w:rPr>
        <w:t xml:space="preserve"> (measurements) </w:t>
      </w:r>
      <w:r w:rsidR="00DA5601" w:rsidRPr="00CA0364">
        <w:rPr>
          <w:lang w:val="en-US"/>
        </w:rPr>
        <w:t xml:space="preserve">over a longer period of time. </w:t>
      </w:r>
      <w:r w:rsidR="009159F9">
        <w:rPr>
          <w:lang w:val="en-US"/>
        </w:rPr>
        <w:t>With the D</w:t>
      </w:r>
      <w:r w:rsidR="00DA5601" w:rsidRPr="00CA0364">
        <w:rPr>
          <w:lang w:val="en-US"/>
        </w:rPr>
        <w:t xml:space="preserve">iagram </w:t>
      </w:r>
      <w:r w:rsidR="009159F9">
        <w:rPr>
          <w:lang w:val="en-US"/>
        </w:rPr>
        <w:t>attribute buttons</w:t>
      </w:r>
      <w:r w:rsidR="00DA5601" w:rsidRPr="00CA0364">
        <w:rPr>
          <w:lang w:val="en-US"/>
        </w:rPr>
        <w:t xml:space="preserve"> V1, V2 and V3 a data selection</w:t>
      </w:r>
      <w:r w:rsidR="00766143">
        <w:rPr>
          <w:lang w:val="en-US"/>
        </w:rPr>
        <w:t xml:space="preserve"> of max 3 measureme</w:t>
      </w:r>
      <w:r w:rsidR="0026799F">
        <w:rPr>
          <w:lang w:val="en-US"/>
        </w:rPr>
        <w:t>n</w:t>
      </w:r>
      <w:r w:rsidR="00766143">
        <w:rPr>
          <w:lang w:val="en-US"/>
        </w:rPr>
        <w:t>ts</w:t>
      </w:r>
      <w:r w:rsidR="00DA5601" w:rsidRPr="00CA0364">
        <w:rPr>
          <w:lang w:val="en-US"/>
        </w:rPr>
        <w:t xml:space="preserve"> can be made. The </w:t>
      </w:r>
      <w:r w:rsidR="00E31002">
        <w:rPr>
          <w:lang w:val="en-US"/>
        </w:rPr>
        <w:t xml:space="preserve">diagram </w:t>
      </w:r>
      <w:r w:rsidR="00DA5601" w:rsidRPr="00CA0364">
        <w:rPr>
          <w:lang w:val="en-US"/>
        </w:rPr>
        <w:t>time-scale can be changed by clicking the T-button. Each click will enlarge</w:t>
      </w:r>
      <w:r w:rsidR="00E31002">
        <w:rPr>
          <w:lang w:val="en-US"/>
        </w:rPr>
        <w:t>/reduce</w:t>
      </w:r>
      <w:r w:rsidR="00DA5601" w:rsidRPr="00CA0364">
        <w:rPr>
          <w:lang w:val="en-US"/>
        </w:rPr>
        <w:t xml:space="preserve"> the </w:t>
      </w:r>
      <w:r w:rsidR="00BF05A0">
        <w:rPr>
          <w:lang w:val="en-US"/>
        </w:rPr>
        <w:t>scale until it reaches the short</w:t>
      </w:r>
      <w:r w:rsidR="00DA5601" w:rsidRPr="00CA0364">
        <w:rPr>
          <w:lang w:val="en-US"/>
        </w:rPr>
        <w:t>es</w:t>
      </w:r>
      <w:r w:rsidR="00BF05A0">
        <w:rPr>
          <w:lang w:val="en-US"/>
        </w:rPr>
        <w:t>t scale,</w:t>
      </w:r>
      <w:r w:rsidR="00DA5601" w:rsidRPr="00CA0364">
        <w:rPr>
          <w:lang w:val="en-US"/>
        </w:rPr>
        <w:t xml:space="preserve"> 15 s</w:t>
      </w:r>
      <w:r w:rsidR="00B922E9">
        <w:rPr>
          <w:lang w:val="en-US"/>
        </w:rPr>
        <w:t>ec/div. Lon</w:t>
      </w:r>
      <w:r w:rsidR="00DA5601" w:rsidRPr="00CA0364">
        <w:rPr>
          <w:lang w:val="en-US"/>
        </w:rPr>
        <w:t>gest scale is 24 hrs</w:t>
      </w:r>
      <w:r w:rsidR="00B922E9">
        <w:rPr>
          <w:lang w:val="en-US"/>
        </w:rPr>
        <w:t>/div.</w:t>
      </w:r>
    </w:p>
    <w:p w:rsidR="00E31002" w:rsidRPr="00CA0364" w:rsidRDefault="00E31002" w:rsidP="000F200F">
      <w:pPr>
        <w:rPr>
          <w:lang w:val="en-US"/>
        </w:rPr>
      </w:pPr>
    </w:p>
    <w:p w:rsidR="00DA5601" w:rsidRDefault="00DA5601" w:rsidP="00DA5601">
      <w:pPr>
        <w:pStyle w:val="Kop3"/>
        <w:numPr>
          <w:ilvl w:val="2"/>
          <w:numId w:val="3"/>
        </w:numPr>
      </w:pPr>
      <w:bookmarkStart w:id="57" w:name="_Toc168303873"/>
      <w:bookmarkStart w:id="58" w:name="_Toc257380439"/>
      <w:bookmarkStart w:id="59" w:name="_Toc366768475"/>
      <w:r>
        <w:t>Buttons/</w:t>
      </w:r>
      <w:r w:rsidRPr="00BE0F13">
        <w:t>switches</w:t>
      </w:r>
      <w:bookmarkEnd w:id="57"/>
      <w:bookmarkEnd w:id="58"/>
      <w:bookmarkEnd w:id="59"/>
      <w:r>
        <w:t xml:space="preserve"> </w:t>
      </w:r>
    </w:p>
    <w:p w:rsidR="0026799F" w:rsidRDefault="0026799F" w:rsidP="0026799F">
      <w:pPr>
        <w:rPr>
          <w:rFonts w:eastAsiaTheme="majorEastAsia"/>
        </w:rPr>
      </w:pPr>
    </w:p>
    <w:p w:rsidR="00DA5601" w:rsidRPr="00BE0F13" w:rsidRDefault="00DA5601" w:rsidP="000F200F">
      <w:r>
        <w:rPr>
          <w:noProof/>
          <w:lang w:val="nl-NL" w:eastAsia="nl-NL"/>
        </w:rPr>
        <w:drawing>
          <wp:inline distT="0" distB="0" distL="0" distR="0">
            <wp:extent cx="2019300" cy="1362075"/>
            <wp:effectExtent l="0" t="0" r="0" b="9525"/>
            <wp:docPr id="119" name="Afbeelding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9300" cy="1362075"/>
                    </a:xfrm>
                    <a:prstGeom prst="rect">
                      <a:avLst/>
                    </a:prstGeom>
                    <a:noFill/>
                    <a:ln>
                      <a:noFill/>
                    </a:ln>
                  </pic:spPr>
                </pic:pic>
              </a:graphicData>
            </a:graphic>
          </wp:inline>
        </w:drawing>
      </w:r>
    </w:p>
    <w:p w:rsidR="00DA5601" w:rsidRDefault="00DA5601" w:rsidP="002309BE">
      <w:pPr>
        <w:pStyle w:val="Onderschrift"/>
      </w:pPr>
      <w:bookmarkStart w:id="60" w:name="_Toc257380495"/>
      <w:bookmarkStart w:id="61" w:name="_Toc366768693"/>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w:t>
      </w:r>
      <w:r w:rsidR="00ED7AB1">
        <w:fldChar w:fldCharType="end"/>
      </w:r>
      <w:r>
        <w:t>: Buttons</w:t>
      </w:r>
      <w:bookmarkEnd w:id="60"/>
      <w:bookmarkEnd w:id="61"/>
      <w:r w:rsidR="007270D5">
        <w:fldChar w:fldCharType="begin"/>
      </w:r>
      <w:r>
        <w:instrText xml:space="preserve"> XE "Buttons" </w:instrText>
      </w:r>
      <w:r w:rsidR="007270D5">
        <w:fldChar w:fldCharType="end"/>
      </w:r>
    </w:p>
    <w:p w:rsidR="00DA5601" w:rsidRPr="00CA0364" w:rsidRDefault="007E5CBE" w:rsidP="000F200F">
      <w:pPr>
        <w:rPr>
          <w:lang w:val="en-US"/>
        </w:rPr>
      </w:pPr>
      <w:r>
        <w:rPr>
          <w:lang w:val="en-US"/>
        </w:rPr>
        <w:t>With the NavVision</w:t>
      </w:r>
      <w:r w:rsidR="00DA5601" w:rsidRPr="00CA0364">
        <w:rPr>
          <w:lang w:val="en-US"/>
        </w:rPr>
        <w:t xml:space="preserve"> buttons, systems can be switched on or off or changes can be made to certain parts of the system. An operator can use the left mouse button to activate a button, by clicking it again, the button will be disengaged.</w:t>
      </w:r>
    </w:p>
    <w:p w:rsidR="00DA5601" w:rsidRPr="00CA0364" w:rsidRDefault="00DA5601" w:rsidP="000F200F">
      <w:pPr>
        <w:rPr>
          <w:lang w:val="en-US"/>
        </w:rPr>
      </w:pPr>
      <w:r w:rsidRPr="00CA0364">
        <w:rPr>
          <w:lang w:val="en-US"/>
        </w:rPr>
        <w:t>A small green spot in the relevant button lights up, indicating that the corresponding application is active. As long as the button lights up blue, it means that the software is processing data in order to activate the application. Details of this list are desc</w:t>
      </w:r>
      <w:r w:rsidR="00A37D30">
        <w:rPr>
          <w:lang w:val="en-US"/>
        </w:rPr>
        <w:t>ribed in the “Config list” (</w:t>
      </w:r>
      <w:r w:rsidR="00F06842">
        <w:rPr>
          <w:lang w:val="en-US"/>
        </w:rPr>
        <w:t>section</w:t>
      </w:r>
      <w:r w:rsidRPr="00CA0364">
        <w:rPr>
          <w:lang w:val="en-US"/>
        </w:rPr>
        <w:t xml:space="preserve"> </w:t>
      </w:r>
      <w:r w:rsidR="007270D5">
        <w:fldChar w:fldCharType="begin"/>
      </w:r>
      <w:r w:rsidR="006B47F5">
        <w:instrText xml:space="preserve"> REF  _Ref238458301 \h \n </w:instrText>
      </w:r>
      <w:r w:rsidR="007270D5">
        <w:fldChar w:fldCharType="separate"/>
      </w:r>
      <w:r w:rsidR="00ED7AB1">
        <w:t>8.3</w:t>
      </w:r>
      <w:r w:rsidR="007270D5">
        <w:fldChar w:fldCharType="end"/>
      </w:r>
      <w:r w:rsidRPr="00CA0364">
        <w:rPr>
          <w:lang w:val="en-US"/>
        </w:rPr>
        <w:t>).</w:t>
      </w:r>
    </w:p>
    <w:p w:rsidR="004A4B12" w:rsidRDefault="004A4B12">
      <w:pPr>
        <w:overflowPunct/>
        <w:autoSpaceDE/>
        <w:autoSpaceDN/>
        <w:adjustRightInd/>
        <w:textAlignment w:val="auto"/>
        <w:rPr>
          <w:rFonts w:eastAsiaTheme="majorEastAsia" w:cstheme="majorBidi"/>
          <w:b/>
        </w:rPr>
      </w:pPr>
      <w:bookmarkStart w:id="62" w:name="_Toc168303874"/>
      <w:bookmarkStart w:id="63" w:name="_Toc257380440"/>
      <w:r>
        <w:br w:type="page"/>
      </w:r>
    </w:p>
    <w:p w:rsidR="00DA5601" w:rsidRDefault="00DA5601" w:rsidP="00DA5601">
      <w:pPr>
        <w:pStyle w:val="Kop3"/>
        <w:numPr>
          <w:ilvl w:val="2"/>
          <w:numId w:val="3"/>
        </w:numPr>
      </w:pPr>
      <w:bookmarkStart w:id="64" w:name="_Toc366768476"/>
      <w:r w:rsidRPr="00BE0F13">
        <w:lastRenderedPageBreak/>
        <w:t>Meters</w:t>
      </w:r>
      <w:bookmarkEnd w:id="62"/>
      <w:bookmarkEnd w:id="63"/>
      <w:bookmarkEnd w:id="64"/>
      <w:r>
        <w:t xml:space="preserve"> </w:t>
      </w:r>
    </w:p>
    <w:p w:rsidR="00DA5601" w:rsidRDefault="00DA5601" w:rsidP="000F200F"/>
    <w:p w:rsidR="004A4B12" w:rsidRDefault="004A4B12" w:rsidP="000F200F"/>
    <w:p w:rsidR="00DA5601" w:rsidRPr="00BE0F13" w:rsidRDefault="00DA5601" w:rsidP="000F200F">
      <w:r>
        <w:rPr>
          <w:noProof/>
          <w:lang w:val="nl-NL" w:eastAsia="nl-NL"/>
        </w:rPr>
        <w:drawing>
          <wp:inline distT="0" distB="0" distL="0" distR="0">
            <wp:extent cx="4324350" cy="942975"/>
            <wp:effectExtent l="0" t="0" r="0" b="9525"/>
            <wp:docPr id="118" name="Afbeelding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4350" cy="942975"/>
                    </a:xfrm>
                    <a:prstGeom prst="rect">
                      <a:avLst/>
                    </a:prstGeom>
                    <a:noFill/>
                    <a:ln>
                      <a:noFill/>
                    </a:ln>
                  </pic:spPr>
                </pic:pic>
              </a:graphicData>
            </a:graphic>
          </wp:inline>
        </w:drawing>
      </w:r>
    </w:p>
    <w:p w:rsidR="00DA5601" w:rsidRDefault="00DA5601" w:rsidP="002309BE">
      <w:pPr>
        <w:pStyle w:val="Onderschrift"/>
      </w:pPr>
      <w:bookmarkStart w:id="65" w:name="_Toc257380496"/>
      <w:bookmarkStart w:id="66" w:name="_Toc366768694"/>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w:t>
      </w:r>
      <w:r w:rsidR="00ED7AB1">
        <w:fldChar w:fldCharType="end"/>
      </w:r>
      <w:r>
        <w:t>: Meter</w:t>
      </w:r>
      <w:bookmarkEnd w:id="65"/>
      <w:bookmarkEnd w:id="66"/>
    </w:p>
    <w:p w:rsidR="00DA5601" w:rsidRDefault="00DA5601" w:rsidP="000F200F">
      <w:pPr>
        <w:rPr>
          <w:lang w:val="en-US"/>
        </w:rPr>
      </w:pPr>
      <w:r w:rsidRPr="00CA0364">
        <w:rPr>
          <w:lang w:val="en-US"/>
        </w:rPr>
        <w:t>Meters are used for position information (e.g. rudder position). A deflection to the right and the left are compared to a neutral position (centre of the meter).</w:t>
      </w:r>
    </w:p>
    <w:p w:rsidR="004A4B12" w:rsidRPr="00CA0364" w:rsidRDefault="004A4B12" w:rsidP="000F200F">
      <w:pPr>
        <w:rPr>
          <w:lang w:val="en-US"/>
        </w:rPr>
      </w:pPr>
    </w:p>
    <w:p w:rsidR="00DA5601" w:rsidRPr="00A22520" w:rsidRDefault="00DA5601" w:rsidP="00DA5601">
      <w:pPr>
        <w:pStyle w:val="Kop2"/>
        <w:numPr>
          <w:ilvl w:val="1"/>
          <w:numId w:val="3"/>
        </w:numPr>
      </w:pPr>
      <w:bookmarkStart w:id="67" w:name="_Toc168303875"/>
      <w:bookmarkStart w:id="68" w:name="_Ref238458301"/>
      <w:bookmarkStart w:id="69" w:name="_Toc257380441"/>
      <w:bookmarkStart w:id="70" w:name="_Toc366768477"/>
      <w:r>
        <w:t xml:space="preserve">Config </w:t>
      </w:r>
      <w:r w:rsidRPr="00A22520">
        <w:t>list</w:t>
      </w:r>
      <w:bookmarkEnd w:id="67"/>
      <w:bookmarkEnd w:id="68"/>
      <w:bookmarkEnd w:id="69"/>
      <w:bookmarkEnd w:id="70"/>
      <w:r>
        <w:t xml:space="preserve"> </w:t>
      </w:r>
    </w:p>
    <w:p w:rsidR="004A4B12" w:rsidRDefault="004A4B12" w:rsidP="000F200F">
      <w:pPr>
        <w:rPr>
          <w:lang w:val="en-US"/>
        </w:rPr>
      </w:pPr>
    </w:p>
    <w:p w:rsidR="00DA5601" w:rsidRPr="00AA4AE2" w:rsidRDefault="00DA5601" w:rsidP="000F200F">
      <w:pPr>
        <w:rPr>
          <w:lang w:val="en-US"/>
        </w:rPr>
      </w:pPr>
      <w:r w:rsidRPr="00CA0364">
        <w:rPr>
          <w:lang w:val="en-US"/>
        </w:rPr>
        <w:t xml:space="preserve">Basically any instrument allows you to display any type of data. Changes can be done by an operator with sufficient user rights. To change, press the config button (see paragraph </w:t>
      </w:r>
      <w:r w:rsidR="007270D5">
        <w:fldChar w:fldCharType="begin"/>
      </w:r>
      <w:r w:rsidRPr="00CA0364">
        <w:rPr>
          <w:lang w:val="en-US"/>
        </w:rPr>
        <w:instrText xml:space="preserve"> REF _Ref239491514 \r \h </w:instrText>
      </w:r>
      <w:r w:rsidR="007270D5">
        <w:fldChar w:fldCharType="separate"/>
      </w:r>
      <w:r w:rsidR="00ED7AB1">
        <w:rPr>
          <w:lang w:val="en-US"/>
        </w:rPr>
        <w:t>8.2.2</w:t>
      </w:r>
      <w:r w:rsidR="007270D5">
        <w:fldChar w:fldCharType="end"/>
      </w:r>
      <w:r w:rsidRPr="00CA0364">
        <w:rPr>
          <w:lang w:val="en-US"/>
        </w:rPr>
        <w:t xml:space="preserve">) of a particular instrument within the “Config list”, or click the right mouse button on the instrument when no button is visible. </w:t>
      </w:r>
      <w:r w:rsidRPr="00AA4AE2">
        <w:rPr>
          <w:lang w:val="en-US"/>
        </w:rPr>
        <w:t>The following window appears:</w:t>
      </w:r>
    </w:p>
    <w:p w:rsidR="00DA5601" w:rsidRPr="00AA4AE2" w:rsidRDefault="00DA5601" w:rsidP="000F200F">
      <w:pPr>
        <w:rPr>
          <w:lang w:val="en-US"/>
        </w:rPr>
      </w:pPr>
    </w:p>
    <w:p w:rsidR="00DA5601" w:rsidRPr="00BE0F13" w:rsidRDefault="00C756E4" w:rsidP="000F200F">
      <w:r>
        <w:rPr>
          <w:noProof/>
          <w:lang w:val="nl-NL" w:eastAsia="nl-NL"/>
        </w:rPr>
        <w:drawing>
          <wp:inline distT="0" distB="0" distL="0" distR="0" wp14:anchorId="7A484F69" wp14:editId="0FC7ACDB">
            <wp:extent cx="2876550" cy="3361185"/>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82419" cy="3368043"/>
                    </a:xfrm>
                    <a:prstGeom prst="rect">
                      <a:avLst/>
                    </a:prstGeom>
                  </pic:spPr>
                </pic:pic>
              </a:graphicData>
            </a:graphic>
          </wp:inline>
        </w:drawing>
      </w:r>
    </w:p>
    <w:p w:rsidR="00DA5601" w:rsidRDefault="00DA5601" w:rsidP="002309BE">
      <w:pPr>
        <w:pStyle w:val="Onderschrift"/>
      </w:pPr>
      <w:bookmarkStart w:id="71" w:name="_Toc257380497"/>
      <w:bookmarkStart w:id="72" w:name="_Toc366768695"/>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w:t>
      </w:r>
      <w:r w:rsidR="00ED7AB1">
        <w:fldChar w:fldCharType="end"/>
      </w:r>
      <w:r>
        <w:t>: Config list</w:t>
      </w:r>
      <w:bookmarkEnd w:id="71"/>
      <w:bookmarkEnd w:id="72"/>
    </w:p>
    <w:p w:rsidR="00DA5601" w:rsidRPr="00CA0364" w:rsidRDefault="00DA5601" w:rsidP="000F200F">
      <w:pPr>
        <w:rPr>
          <w:lang w:val="en-US"/>
        </w:rPr>
      </w:pPr>
      <w:r w:rsidRPr="00CA0364">
        <w:rPr>
          <w:lang w:val="en-US"/>
        </w:rPr>
        <w:t>From this list (1) you can select the type of data you wish to direct to a certain instrument. At the bottom of the list there is a check-box. In case this check-box is not ticked, only those groups will show of which data is being c</w:t>
      </w:r>
      <w:r w:rsidR="00556205">
        <w:rPr>
          <w:lang w:val="en-US"/>
        </w:rPr>
        <w:t>onfigur</w:t>
      </w:r>
      <w:r w:rsidRPr="00CA0364">
        <w:rPr>
          <w:lang w:val="en-US"/>
        </w:rPr>
        <w:t>ed. In case the check-box is ticked, all available groups will then be shown.</w:t>
      </w:r>
    </w:p>
    <w:p w:rsidR="004A4B12" w:rsidRDefault="004A4B12">
      <w:pPr>
        <w:overflowPunct/>
        <w:autoSpaceDE/>
        <w:autoSpaceDN/>
        <w:adjustRightInd/>
        <w:textAlignment w:val="auto"/>
        <w:rPr>
          <w:rFonts w:eastAsiaTheme="majorEastAsia" w:cstheme="majorBidi"/>
          <w:b/>
          <w:sz w:val="24"/>
        </w:rPr>
      </w:pPr>
      <w:bookmarkStart w:id="73" w:name="_Toc235862022"/>
      <w:bookmarkStart w:id="74" w:name="_Toc257380442"/>
      <w:r>
        <w:br w:type="page"/>
      </w:r>
    </w:p>
    <w:p w:rsidR="00DA5601" w:rsidRDefault="00DA5601" w:rsidP="00DA5601">
      <w:pPr>
        <w:pStyle w:val="Kop2"/>
        <w:numPr>
          <w:ilvl w:val="1"/>
          <w:numId w:val="3"/>
        </w:numPr>
      </w:pPr>
      <w:bookmarkStart w:id="75" w:name="_Toc366768478"/>
      <w:r>
        <w:lastRenderedPageBreak/>
        <w:t>Mimics</w:t>
      </w:r>
      <w:bookmarkEnd w:id="73"/>
      <w:bookmarkEnd w:id="74"/>
      <w:bookmarkEnd w:id="75"/>
    </w:p>
    <w:p w:rsidR="00DA5601" w:rsidRDefault="00DA5601" w:rsidP="000F200F"/>
    <w:p w:rsidR="00DA5601" w:rsidRDefault="00DA5601" w:rsidP="00DA5601">
      <w:pPr>
        <w:pStyle w:val="Kop3"/>
        <w:numPr>
          <w:ilvl w:val="2"/>
          <w:numId w:val="3"/>
        </w:numPr>
      </w:pPr>
      <w:bookmarkStart w:id="76" w:name="_Toc366768479"/>
      <w:r>
        <w:t>General</w:t>
      </w:r>
      <w:bookmarkEnd w:id="76"/>
    </w:p>
    <w:p w:rsidR="00DA5601" w:rsidRPr="00CA0364" w:rsidRDefault="00DA5601" w:rsidP="000F200F">
      <w:pPr>
        <w:spacing w:before="240"/>
        <w:rPr>
          <w:lang w:val="en-US"/>
        </w:rPr>
      </w:pPr>
      <w:r w:rsidRPr="00CA0364">
        <w:rPr>
          <w:lang w:val="en-US"/>
        </w:rPr>
        <w:t xml:space="preserve">In general we say that every page that represents a set of values, switches or any other representation of data is a mimic. At this time we work with two kind of mimics. We have the static pages, where we have predefined instruments (see </w:t>
      </w:r>
      <w:r w:rsidR="007270D5">
        <w:fldChar w:fldCharType="begin"/>
      </w:r>
      <w:r w:rsidRPr="00CA0364">
        <w:rPr>
          <w:lang w:val="en-US"/>
        </w:rPr>
        <w:instrText xml:space="preserve"> REF _Ref335296514 \h </w:instrText>
      </w:r>
      <w:r w:rsidR="007270D5">
        <w:fldChar w:fldCharType="separate"/>
      </w:r>
      <w:r w:rsidR="00ED7AB1">
        <w:t xml:space="preserve">Figure </w:t>
      </w:r>
      <w:r w:rsidR="00ED7AB1">
        <w:rPr>
          <w:noProof/>
        </w:rPr>
        <w:t>8</w:t>
      </w:r>
      <w:r w:rsidR="00ED7AB1">
        <w:noBreakHyphen/>
      </w:r>
      <w:r w:rsidR="00ED7AB1">
        <w:rPr>
          <w:noProof/>
        </w:rPr>
        <w:t>9</w:t>
      </w:r>
      <w:r w:rsidR="007270D5">
        <w:fldChar w:fldCharType="end"/>
      </w:r>
      <w:r w:rsidRPr="00CA0364">
        <w:rPr>
          <w:lang w:val="en-US"/>
        </w:rPr>
        <w:t xml:space="preserve"> and </w:t>
      </w:r>
      <w:r w:rsidR="007270D5">
        <w:fldChar w:fldCharType="begin"/>
      </w:r>
      <w:r w:rsidRPr="00CA0364">
        <w:rPr>
          <w:lang w:val="en-US"/>
        </w:rPr>
        <w:instrText xml:space="preserve"> REF _Ref335296528 \h </w:instrText>
      </w:r>
      <w:r w:rsidR="007270D5">
        <w:fldChar w:fldCharType="separate"/>
      </w:r>
      <w:r w:rsidR="00ED7AB1">
        <w:t xml:space="preserve">Figure </w:t>
      </w:r>
      <w:r w:rsidR="00ED7AB1">
        <w:rPr>
          <w:noProof/>
        </w:rPr>
        <w:t>8</w:t>
      </w:r>
      <w:r w:rsidR="00ED7AB1">
        <w:noBreakHyphen/>
      </w:r>
      <w:r w:rsidR="00ED7AB1">
        <w:rPr>
          <w:noProof/>
        </w:rPr>
        <w:t>10</w:t>
      </w:r>
      <w:r w:rsidR="007270D5">
        <w:fldChar w:fldCharType="end"/>
      </w:r>
      <w:r w:rsidRPr="00CA0364">
        <w:rPr>
          <w:lang w:val="en-US"/>
        </w:rPr>
        <w:t xml:space="preserve">) in which you can alter the data that will be shown in the instrument and we have mimics that are freely adjustable (see </w:t>
      </w:r>
      <w:r w:rsidR="007270D5">
        <w:fldChar w:fldCharType="begin"/>
      </w:r>
      <w:r w:rsidRPr="00CA0364">
        <w:rPr>
          <w:lang w:val="en-US"/>
        </w:rPr>
        <w:instrText xml:space="preserve"> REF _Ref335296637 \h </w:instrText>
      </w:r>
      <w:r w:rsidR="007270D5">
        <w:fldChar w:fldCharType="separate"/>
      </w:r>
      <w:r w:rsidR="00ED7AB1">
        <w:t xml:space="preserve">Figure </w:t>
      </w:r>
      <w:r w:rsidR="00ED7AB1">
        <w:rPr>
          <w:noProof/>
        </w:rPr>
        <w:t>8</w:t>
      </w:r>
      <w:r w:rsidR="00ED7AB1">
        <w:noBreakHyphen/>
      </w:r>
      <w:r w:rsidR="00ED7AB1">
        <w:rPr>
          <w:noProof/>
        </w:rPr>
        <w:t>17</w:t>
      </w:r>
      <w:r w:rsidR="007270D5">
        <w:fldChar w:fldCharType="end"/>
      </w:r>
      <w:r w:rsidRPr="00CA0364">
        <w:rPr>
          <w:lang w:val="en-US"/>
        </w:rPr>
        <w:t xml:space="preserve">). In the near future </w:t>
      </w:r>
      <w:r w:rsidR="00DC7643">
        <w:rPr>
          <w:lang w:val="en-US"/>
        </w:rPr>
        <w:t>NavVision</w:t>
      </w:r>
      <w:r w:rsidRPr="00CA0364">
        <w:rPr>
          <w:lang w:val="en-US"/>
        </w:rPr>
        <w:t xml:space="preserve"> will only consist of the free adjustable mimics. Up till then we will provide a mix depending on the wishes of the customer.</w:t>
      </w:r>
    </w:p>
    <w:p w:rsidR="00DA5601" w:rsidRPr="00CA0364" w:rsidRDefault="00DA5601" w:rsidP="000F200F">
      <w:pPr>
        <w:spacing w:before="240"/>
        <w:rPr>
          <w:lang w:val="en-US"/>
        </w:rPr>
      </w:pPr>
    </w:p>
    <w:p w:rsidR="00DA5601" w:rsidRDefault="00DA5601" w:rsidP="000F200F">
      <w:pPr>
        <w:keepNext/>
      </w:pPr>
      <w:r>
        <w:rPr>
          <w:noProof/>
          <w:lang w:val="nl-NL" w:eastAsia="nl-NL"/>
        </w:rPr>
        <w:drawing>
          <wp:inline distT="0" distB="0" distL="0" distR="0">
            <wp:extent cx="3133725" cy="2495550"/>
            <wp:effectExtent l="0" t="0" r="9525" b="0"/>
            <wp:docPr id="116" name="Afbeelding 116" descr="multi_view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24" descr="multi_viewer.png"/>
                    <pic:cNvPicPr>
                      <a:picLocks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3725" cy="2495550"/>
                    </a:xfrm>
                    <a:prstGeom prst="rect">
                      <a:avLst/>
                    </a:prstGeom>
                    <a:noFill/>
                    <a:ln>
                      <a:noFill/>
                    </a:ln>
                  </pic:spPr>
                </pic:pic>
              </a:graphicData>
            </a:graphic>
          </wp:inline>
        </w:drawing>
      </w:r>
    </w:p>
    <w:p w:rsidR="00DA5601" w:rsidRDefault="00DA5601" w:rsidP="002309BE">
      <w:pPr>
        <w:pStyle w:val="Onderschrift"/>
      </w:pPr>
      <w:bookmarkStart w:id="77" w:name="_Ref335296514"/>
      <w:bookmarkStart w:id="78" w:name="_Toc257380498"/>
      <w:bookmarkStart w:id="79" w:name="_Toc366768696"/>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9</w:t>
      </w:r>
      <w:r w:rsidR="00ED7AB1">
        <w:fldChar w:fldCharType="end"/>
      </w:r>
      <w:bookmarkEnd w:id="77"/>
      <w:r>
        <w:t>: Electrical distribution mimic</w:t>
      </w:r>
      <w:bookmarkEnd w:id="78"/>
      <w:bookmarkEnd w:id="79"/>
    </w:p>
    <w:p w:rsidR="00DA5601" w:rsidRDefault="00DA5601" w:rsidP="000F200F">
      <w:pPr>
        <w:keepNext/>
      </w:pPr>
    </w:p>
    <w:p w:rsidR="00DA5601" w:rsidRDefault="00DA5601" w:rsidP="000F200F">
      <w:pPr>
        <w:keepNext/>
      </w:pPr>
      <w:r>
        <w:rPr>
          <w:noProof/>
          <w:lang w:val="nl-NL" w:eastAsia="nl-NL"/>
        </w:rPr>
        <w:drawing>
          <wp:inline distT="0" distB="0" distL="0" distR="0">
            <wp:extent cx="3152775" cy="2505075"/>
            <wp:effectExtent l="0" t="0" r="9525" b="9525"/>
            <wp:docPr id="115" name="Afbeelding 115" descr="tank_view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25" descr="tank_viewer.png"/>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2775" cy="2505075"/>
                    </a:xfrm>
                    <a:prstGeom prst="rect">
                      <a:avLst/>
                    </a:prstGeom>
                    <a:noFill/>
                    <a:ln>
                      <a:noFill/>
                    </a:ln>
                  </pic:spPr>
                </pic:pic>
              </a:graphicData>
            </a:graphic>
          </wp:inline>
        </w:drawing>
      </w:r>
    </w:p>
    <w:p w:rsidR="00DA5601" w:rsidRDefault="00DA5601" w:rsidP="002309BE">
      <w:pPr>
        <w:pStyle w:val="Onderschrift"/>
      </w:pPr>
      <w:bookmarkStart w:id="80" w:name="_Ref335296528"/>
      <w:bookmarkStart w:id="81" w:name="_Toc257380499"/>
      <w:bookmarkStart w:id="82" w:name="_Toc366768697"/>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10</w:t>
      </w:r>
      <w:r w:rsidR="00ED7AB1">
        <w:fldChar w:fldCharType="end"/>
      </w:r>
      <w:bookmarkEnd w:id="80"/>
      <w:r>
        <w:t>: Tank level mimic</w:t>
      </w:r>
      <w:bookmarkEnd w:id="81"/>
      <w:bookmarkEnd w:id="82"/>
    </w:p>
    <w:p w:rsidR="00DA5601" w:rsidRDefault="00DA5601" w:rsidP="002309BE">
      <w:pPr>
        <w:pStyle w:val="Onderschrift"/>
      </w:pPr>
    </w:p>
    <w:p w:rsidR="004A4B12" w:rsidRDefault="004A4B12">
      <w:pPr>
        <w:overflowPunct/>
        <w:autoSpaceDE/>
        <w:autoSpaceDN/>
        <w:adjustRightInd/>
        <w:textAlignment w:val="auto"/>
        <w:rPr>
          <w:rFonts w:eastAsiaTheme="majorEastAsia" w:cstheme="majorBidi"/>
          <w:b/>
        </w:rPr>
      </w:pPr>
    </w:p>
    <w:p w:rsidR="00DA5601" w:rsidRDefault="00DA5601" w:rsidP="00DA5601">
      <w:pPr>
        <w:pStyle w:val="Kop3"/>
        <w:numPr>
          <w:ilvl w:val="2"/>
          <w:numId w:val="3"/>
        </w:numPr>
      </w:pPr>
      <w:bookmarkStart w:id="83" w:name="_Toc366768480"/>
      <w:r>
        <w:lastRenderedPageBreak/>
        <w:t>Free adjustable mimics</w:t>
      </w:r>
      <w:bookmarkEnd w:id="83"/>
    </w:p>
    <w:p w:rsidR="004A4B12" w:rsidRDefault="004A4B12" w:rsidP="000F200F">
      <w:pPr>
        <w:rPr>
          <w:lang w:val="en-US"/>
        </w:rPr>
      </w:pPr>
    </w:p>
    <w:p w:rsidR="00DA5601" w:rsidRPr="00CA0364" w:rsidRDefault="00DA5601" w:rsidP="000F200F">
      <w:pPr>
        <w:rPr>
          <w:lang w:val="en-US"/>
        </w:rPr>
      </w:pPr>
      <w:r w:rsidRPr="00CA0364">
        <w:rPr>
          <w:lang w:val="en-US"/>
        </w:rPr>
        <w:t xml:space="preserve">We will focus here on the free adjustable mimics. Depending of the license the client bought, you can have as many mimics as you like. They are represented in the taskbar under the mimic button (see </w:t>
      </w:r>
      <w:r w:rsidR="007270D5">
        <w:fldChar w:fldCharType="begin"/>
      </w:r>
      <w:r w:rsidRPr="00CA0364">
        <w:rPr>
          <w:lang w:val="en-US"/>
        </w:rPr>
        <w:instrText xml:space="preserve"> REF _Ref335297808 \h </w:instrText>
      </w:r>
      <w:r w:rsidR="007270D5">
        <w:fldChar w:fldCharType="separate"/>
      </w:r>
      <w:r w:rsidR="00ED7AB1">
        <w:t xml:space="preserve">Figure </w:t>
      </w:r>
      <w:r w:rsidR="00ED7AB1">
        <w:rPr>
          <w:noProof/>
        </w:rPr>
        <w:t>8</w:t>
      </w:r>
      <w:r w:rsidR="00ED7AB1">
        <w:noBreakHyphen/>
      </w:r>
      <w:r w:rsidR="00ED7AB1">
        <w:rPr>
          <w:noProof/>
        </w:rPr>
        <w:t>11</w:t>
      </w:r>
      <w:r w:rsidR="007270D5">
        <w:fldChar w:fldCharType="end"/>
      </w:r>
      <w:r w:rsidRPr="00CA0364">
        <w:rPr>
          <w:lang w:val="en-US"/>
        </w:rPr>
        <w:t xml:space="preserve">). Once you open that you can choose the mimic number and an empty mimic will appear (see </w:t>
      </w:r>
      <w:r w:rsidR="007270D5">
        <w:fldChar w:fldCharType="begin"/>
      </w:r>
      <w:r w:rsidRPr="00CA0364">
        <w:rPr>
          <w:lang w:val="en-US"/>
        </w:rPr>
        <w:instrText xml:space="preserve"> REF _Ref335297815 \h </w:instrText>
      </w:r>
      <w:r w:rsidR="007270D5">
        <w:fldChar w:fldCharType="separate"/>
      </w:r>
      <w:r w:rsidR="00ED7AB1">
        <w:t xml:space="preserve">Figure </w:t>
      </w:r>
      <w:r w:rsidR="00ED7AB1">
        <w:rPr>
          <w:noProof/>
        </w:rPr>
        <w:t>8</w:t>
      </w:r>
      <w:r w:rsidR="00ED7AB1">
        <w:noBreakHyphen/>
      </w:r>
      <w:r w:rsidR="00ED7AB1">
        <w:rPr>
          <w:noProof/>
        </w:rPr>
        <w:t>12</w:t>
      </w:r>
      <w:r w:rsidR="007270D5">
        <w:fldChar w:fldCharType="end"/>
      </w:r>
      <w:r w:rsidRPr="00CA0364">
        <w:rPr>
          <w:lang w:val="en-US"/>
        </w:rPr>
        <w:t>).</w:t>
      </w:r>
    </w:p>
    <w:p w:rsidR="00DA5601" w:rsidRPr="00CA0364" w:rsidRDefault="00DA5601" w:rsidP="000F200F">
      <w:pPr>
        <w:rPr>
          <w:lang w:val="en-US"/>
        </w:rPr>
      </w:pPr>
    </w:p>
    <w:p w:rsidR="00DA5601" w:rsidRDefault="00DA5601" w:rsidP="000F200F">
      <w:r>
        <w:rPr>
          <w:noProof/>
          <w:lang w:val="nl-NL" w:eastAsia="nl-NL"/>
        </w:rPr>
        <w:drawing>
          <wp:inline distT="0" distB="0" distL="0" distR="0">
            <wp:extent cx="2438400" cy="2076450"/>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438400" cy="2076450"/>
                    </a:xfrm>
                    <a:prstGeom prst="rect">
                      <a:avLst/>
                    </a:prstGeom>
                  </pic:spPr>
                </pic:pic>
              </a:graphicData>
            </a:graphic>
          </wp:inline>
        </w:drawing>
      </w:r>
    </w:p>
    <w:p w:rsidR="00DA5601" w:rsidRDefault="00DA5601" w:rsidP="002309BE">
      <w:pPr>
        <w:pStyle w:val="Onderschrift"/>
      </w:pPr>
      <w:bookmarkStart w:id="84" w:name="_Ref335297808"/>
      <w:bookmarkStart w:id="85" w:name="_Toc366768698"/>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11</w:t>
      </w:r>
      <w:r w:rsidR="00ED7AB1">
        <w:fldChar w:fldCharType="end"/>
      </w:r>
      <w:bookmarkEnd w:id="84"/>
      <w:r>
        <w:t>: Mimic button taskbar</w:t>
      </w:r>
      <w:bookmarkEnd w:id="85"/>
    </w:p>
    <w:p w:rsidR="00DA5601" w:rsidRDefault="00DA5601" w:rsidP="002309BE">
      <w:pPr>
        <w:pStyle w:val="Onderschrift"/>
      </w:pPr>
      <w:r>
        <w:rPr>
          <w:noProof/>
          <w:lang w:val="nl-NL" w:eastAsia="nl-NL"/>
        </w:rPr>
        <w:drawing>
          <wp:inline distT="0" distB="0" distL="0" distR="0">
            <wp:extent cx="3933825" cy="4118223"/>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933825" cy="4118223"/>
                    </a:xfrm>
                    <a:prstGeom prst="rect">
                      <a:avLst/>
                    </a:prstGeom>
                  </pic:spPr>
                </pic:pic>
              </a:graphicData>
            </a:graphic>
          </wp:inline>
        </w:drawing>
      </w:r>
    </w:p>
    <w:p w:rsidR="00DA5601" w:rsidRDefault="00DA5601" w:rsidP="002309BE">
      <w:pPr>
        <w:pStyle w:val="Onderschrift"/>
      </w:pPr>
      <w:bookmarkStart w:id="86" w:name="_Ref335297815"/>
      <w:bookmarkStart w:id="87" w:name="_Toc366768699"/>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12</w:t>
      </w:r>
      <w:r w:rsidR="00ED7AB1">
        <w:fldChar w:fldCharType="end"/>
      </w:r>
      <w:bookmarkEnd w:id="86"/>
      <w:r>
        <w:t>: Empty Mimic</w:t>
      </w:r>
      <w:bookmarkEnd w:id="87"/>
    </w:p>
    <w:p w:rsidR="004A4B12" w:rsidRDefault="004A4B12" w:rsidP="004A4B12"/>
    <w:p w:rsidR="004A4B12" w:rsidRDefault="004A4B12">
      <w:pPr>
        <w:overflowPunct/>
        <w:autoSpaceDE/>
        <w:autoSpaceDN/>
        <w:adjustRightInd/>
        <w:textAlignment w:val="auto"/>
        <w:rPr>
          <w:rFonts w:eastAsiaTheme="majorEastAsia" w:cstheme="majorBidi"/>
          <w:b/>
          <w:sz w:val="24"/>
        </w:rPr>
      </w:pPr>
    </w:p>
    <w:p w:rsidR="00DA5601" w:rsidRDefault="00DA5601" w:rsidP="00DA5601">
      <w:pPr>
        <w:pStyle w:val="Kop4"/>
        <w:numPr>
          <w:ilvl w:val="3"/>
          <w:numId w:val="3"/>
        </w:numPr>
      </w:pPr>
      <w:bookmarkStart w:id="88" w:name="_Toc366768481"/>
      <w:r>
        <w:lastRenderedPageBreak/>
        <w:t>Building the mimic</w:t>
      </w:r>
      <w:bookmarkEnd w:id="88"/>
    </w:p>
    <w:p w:rsidR="004A4B12" w:rsidRDefault="004A4B12" w:rsidP="000F200F">
      <w:pPr>
        <w:rPr>
          <w:lang w:val="en-US"/>
        </w:rPr>
      </w:pPr>
    </w:p>
    <w:p w:rsidR="00DA5601" w:rsidRDefault="00DA5601" w:rsidP="000F200F">
      <w:r w:rsidRPr="00CA0364">
        <w:rPr>
          <w:lang w:val="en-US"/>
        </w:rPr>
        <w:t xml:space="preserve">To start building the mimic you can right-click anywhere on the empty mimic. There will be an option to choose to open the edit mode (see </w:t>
      </w:r>
      <w:r w:rsidR="007270D5">
        <w:fldChar w:fldCharType="begin"/>
      </w:r>
      <w:r w:rsidRPr="00CA0364">
        <w:rPr>
          <w:lang w:val="en-US"/>
        </w:rPr>
        <w:instrText xml:space="preserve"> REF _Ref335298155 \h </w:instrText>
      </w:r>
      <w:r w:rsidR="007270D5">
        <w:fldChar w:fldCharType="separate"/>
      </w:r>
      <w:r w:rsidR="00ED7AB1">
        <w:t xml:space="preserve">Figure </w:t>
      </w:r>
      <w:r w:rsidR="00ED7AB1">
        <w:rPr>
          <w:noProof/>
        </w:rPr>
        <w:t>8</w:t>
      </w:r>
      <w:r w:rsidR="00ED7AB1">
        <w:noBreakHyphen/>
      </w:r>
      <w:r w:rsidR="00ED7AB1">
        <w:rPr>
          <w:noProof/>
        </w:rPr>
        <w:t>13</w:t>
      </w:r>
      <w:r w:rsidR="007270D5">
        <w:fldChar w:fldCharType="end"/>
      </w:r>
      <w:r w:rsidRPr="00CA0364">
        <w:rPr>
          <w:lang w:val="en-US"/>
        </w:rPr>
        <w:t xml:space="preserve">). </w:t>
      </w:r>
      <w:r>
        <w:t xml:space="preserve">Once opened you get a new window (see </w:t>
      </w:r>
      <w:r w:rsidR="007270D5">
        <w:fldChar w:fldCharType="begin"/>
      </w:r>
      <w:r>
        <w:instrText xml:space="preserve"> REF _Ref335298164 \h </w:instrText>
      </w:r>
      <w:r w:rsidR="007270D5">
        <w:fldChar w:fldCharType="separate"/>
      </w:r>
      <w:r w:rsidR="00ED7AB1">
        <w:t xml:space="preserve">Figure </w:t>
      </w:r>
      <w:r w:rsidR="00ED7AB1">
        <w:rPr>
          <w:noProof/>
        </w:rPr>
        <w:t>8</w:t>
      </w:r>
      <w:r w:rsidR="00ED7AB1">
        <w:noBreakHyphen/>
      </w:r>
      <w:r w:rsidR="00ED7AB1">
        <w:rPr>
          <w:noProof/>
        </w:rPr>
        <w:t>14</w:t>
      </w:r>
      <w:r w:rsidR="007270D5">
        <w:fldChar w:fldCharType="end"/>
      </w:r>
      <w:r>
        <w:t>).</w:t>
      </w:r>
    </w:p>
    <w:p w:rsidR="00DA5601" w:rsidRDefault="00DA5601" w:rsidP="000F200F"/>
    <w:p w:rsidR="00DA5601" w:rsidRDefault="00DA5601" w:rsidP="000F200F">
      <w:r>
        <w:rPr>
          <w:noProof/>
          <w:lang w:val="nl-NL" w:eastAsia="nl-NL"/>
        </w:rPr>
        <w:drawing>
          <wp:inline distT="0" distB="0" distL="0" distR="0">
            <wp:extent cx="2133600" cy="1181100"/>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133600" cy="1181100"/>
                    </a:xfrm>
                    <a:prstGeom prst="rect">
                      <a:avLst/>
                    </a:prstGeom>
                  </pic:spPr>
                </pic:pic>
              </a:graphicData>
            </a:graphic>
          </wp:inline>
        </w:drawing>
      </w:r>
    </w:p>
    <w:p w:rsidR="00DA5601" w:rsidRDefault="00DA5601" w:rsidP="002309BE">
      <w:pPr>
        <w:pStyle w:val="Onderschrift"/>
      </w:pPr>
      <w:bookmarkStart w:id="89" w:name="_Ref335298155"/>
      <w:bookmarkStart w:id="90" w:name="_Toc366768700"/>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13</w:t>
      </w:r>
      <w:r w:rsidR="00ED7AB1">
        <w:fldChar w:fldCharType="end"/>
      </w:r>
      <w:bookmarkEnd w:id="89"/>
      <w:r>
        <w:t>: Edit Mode</w:t>
      </w:r>
      <w:bookmarkEnd w:id="90"/>
    </w:p>
    <w:p w:rsidR="004A4B12" w:rsidRDefault="004A4B12" w:rsidP="004A4B12"/>
    <w:p w:rsidR="00DA5601" w:rsidRDefault="008F0D99" w:rsidP="002309BE">
      <w:pPr>
        <w:pStyle w:val="Onderschrift"/>
      </w:pPr>
      <w:r>
        <w:rPr>
          <w:noProof/>
          <w:lang w:val="nl-NL" w:eastAsia="nl-NL"/>
        </w:rPr>
        <w:drawing>
          <wp:inline distT="0" distB="0" distL="0" distR="0" wp14:anchorId="2DC566A4" wp14:editId="57DEA172">
            <wp:extent cx="5760720" cy="3351335"/>
            <wp:effectExtent l="0" t="0" r="0" b="1905"/>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351335"/>
                    </a:xfrm>
                    <a:prstGeom prst="rect">
                      <a:avLst/>
                    </a:prstGeom>
                  </pic:spPr>
                </pic:pic>
              </a:graphicData>
            </a:graphic>
          </wp:inline>
        </w:drawing>
      </w:r>
    </w:p>
    <w:p w:rsidR="00DA5601" w:rsidRDefault="00DA5601" w:rsidP="002309BE">
      <w:pPr>
        <w:pStyle w:val="Onderschrift"/>
      </w:pPr>
      <w:bookmarkStart w:id="91" w:name="_Ref335298164"/>
      <w:bookmarkStart w:id="92" w:name="_Toc366768701"/>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14</w:t>
      </w:r>
      <w:r w:rsidR="00ED7AB1">
        <w:fldChar w:fldCharType="end"/>
      </w:r>
      <w:bookmarkEnd w:id="91"/>
      <w:r>
        <w:t>: Edit Mode Window</w:t>
      </w:r>
      <w:bookmarkEnd w:id="92"/>
    </w:p>
    <w:p w:rsidR="00DA5601" w:rsidRPr="00CA0364" w:rsidRDefault="00DA5601" w:rsidP="000F200F">
      <w:pPr>
        <w:rPr>
          <w:lang w:val="en-US"/>
        </w:rPr>
      </w:pPr>
      <w:r w:rsidRPr="00CA0364">
        <w:rPr>
          <w:lang w:val="en-US"/>
        </w:rPr>
        <w:t xml:space="preserve">Right-clicking again will give you a window with all the options you have to build the mimic (see </w:t>
      </w:r>
      <w:r w:rsidR="007270D5">
        <w:fldChar w:fldCharType="begin"/>
      </w:r>
      <w:r w:rsidRPr="00CA0364">
        <w:rPr>
          <w:lang w:val="en-US"/>
        </w:rPr>
        <w:instrText xml:space="preserve"> REF _Ref335298343 \h </w:instrText>
      </w:r>
      <w:r w:rsidR="007270D5">
        <w:fldChar w:fldCharType="separate"/>
      </w:r>
      <w:r w:rsidR="00ED7AB1">
        <w:t xml:space="preserve">Figure </w:t>
      </w:r>
      <w:r w:rsidR="00ED7AB1">
        <w:rPr>
          <w:noProof/>
        </w:rPr>
        <w:t>8</w:t>
      </w:r>
      <w:r w:rsidR="00ED7AB1">
        <w:noBreakHyphen/>
      </w:r>
      <w:r w:rsidR="00ED7AB1">
        <w:rPr>
          <w:noProof/>
        </w:rPr>
        <w:t>15</w:t>
      </w:r>
      <w:r w:rsidR="007270D5">
        <w:fldChar w:fldCharType="end"/>
      </w:r>
      <w:r w:rsidRPr="00CA0364">
        <w:rPr>
          <w:lang w:val="en-US"/>
        </w:rPr>
        <w:t>).</w:t>
      </w:r>
    </w:p>
    <w:p w:rsidR="00DA5601" w:rsidRPr="00CA0364" w:rsidRDefault="00DA5601" w:rsidP="000F200F">
      <w:pPr>
        <w:rPr>
          <w:lang w:val="en-US"/>
        </w:rPr>
      </w:pPr>
    </w:p>
    <w:p w:rsidR="00DA5601" w:rsidRDefault="00DA5601" w:rsidP="000F200F">
      <w:r>
        <w:rPr>
          <w:noProof/>
          <w:lang w:val="nl-NL" w:eastAsia="nl-NL"/>
        </w:rPr>
        <w:lastRenderedPageBreak/>
        <w:drawing>
          <wp:inline distT="0" distB="0" distL="0" distR="0">
            <wp:extent cx="2171700" cy="497205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2171700" cy="4972050"/>
                    </a:xfrm>
                    <a:prstGeom prst="rect">
                      <a:avLst/>
                    </a:prstGeom>
                  </pic:spPr>
                </pic:pic>
              </a:graphicData>
            </a:graphic>
          </wp:inline>
        </w:drawing>
      </w:r>
    </w:p>
    <w:p w:rsidR="00DA5601" w:rsidRDefault="00DA5601" w:rsidP="002309BE">
      <w:pPr>
        <w:pStyle w:val="Onderschrift"/>
      </w:pPr>
      <w:bookmarkStart w:id="93" w:name="_Ref335298343"/>
      <w:bookmarkStart w:id="94" w:name="_Toc366768702"/>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15</w:t>
      </w:r>
      <w:r w:rsidR="00ED7AB1">
        <w:fldChar w:fldCharType="end"/>
      </w:r>
      <w:bookmarkEnd w:id="93"/>
      <w:r>
        <w:t>: Mimic Option Window</w:t>
      </w:r>
      <w:bookmarkEnd w:id="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8"/>
        <w:gridCol w:w="6244"/>
      </w:tblGrid>
      <w:tr w:rsidR="00DA5601" w:rsidRPr="009417AF" w:rsidTr="000F200F">
        <w:tc>
          <w:tcPr>
            <w:tcW w:w="2968" w:type="dxa"/>
            <w:shd w:val="clear" w:color="auto" w:fill="0C0C0C"/>
          </w:tcPr>
          <w:p w:rsidR="00DA5601" w:rsidRPr="0093160C" w:rsidRDefault="00DA5601" w:rsidP="000F200F">
            <w:pPr>
              <w:rPr>
                <w:b/>
                <w:lang w:val="en-US"/>
              </w:rPr>
            </w:pPr>
            <w:r>
              <w:rPr>
                <w:b/>
                <w:lang w:val="en-US"/>
              </w:rPr>
              <w:t>Option</w:t>
            </w:r>
          </w:p>
        </w:tc>
        <w:tc>
          <w:tcPr>
            <w:tcW w:w="6244" w:type="dxa"/>
            <w:shd w:val="clear" w:color="auto" w:fill="0C0C0C"/>
          </w:tcPr>
          <w:p w:rsidR="00DA5601" w:rsidRPr="0093160C" w:rsidRDefault="00DA5601" w:rsidP="000F200F">
            <w:pPr>
              <w:rPr>
                <w:b/>
                <w:lang w:val="en-US"/>
              </w:rPr>
            </w:pPr>
            <w:r w:rsidRPr="0093160C">
              <w:rPr>
                <w:b/>
                <w:lang w:val="en-US"/>
              </w:rPr>
              <w:t>Explanation</w:t>
            </w:r>
          </w:p>
        </w:tc>
      </w:tr>
      <w:tr w:rsidR="00DA5601" w:rsidRPr="000F200F" w:rsidTr="000F200F">
        <w:tc>
          <w:tcPr>
            <w:tcW w:w="2968" w:type="dxa"/>
          </w:tcPr>
          <w:p w:rsidR="00DA5601" w:rsidRPr="009417AF" w:rsidRDefault="00DA5601" w:rsidP="000F200F">
            <w:pPr>
              <w:rPr>
                <w:lang w:val="en-US"/>
              </w:rPr>
            </w:pPr>
            <w:r>
              <w:rPr>
                <w:lang w:val="en-US"/>
              </w:rPr>
              <w:t>Add Label</w:t>
            </w:r>
          </w:p>
        </w:tc>
        <w:tc>
          <w:tcPr>
            <w:tcW w:w="6244" w:type="dxa"/>
          </w:tcPr>
          <w:p w:rsidR="00DA5601" w:rsidRPr="009417AF" w:rsidRDefault="00DA5601" w:rsidP="000F200F">
            <w:pPr>
              <w:rPr>
                <w:lang w:val="en-US"/>
              </w:rPr>
            </w:pPr>
            <w:r>
              <w:rPr>
                <w:lang w:val="en-US"/>
              </w:rPr>
              <w:t xml:space="preserve">A Label is a text frame </w:t>
            </w:r>
          </w:p>
        </w:tc>
      </w:tr>
      <w:tr w:rsidR="00DA5601" w:rsidRPr="000F200F" w:rsidTr="000F200F">
        <w:tc>
          <w:tcPr>
            <w:tcW w:w="2968" w:type="dxa"/>
          </w:tcPr>
          <w:p w:rsidR="00DA5601" w:rsidRPr="009417AF" w:rsidRDefault="00DA5601" w:rsidP="000F200F">
            <w:pPr>
              <w:rPr>
                <w:lang w:val="en-US"/>
              </w:rPr>
            </w:pPr>
            <w:r>
              <w:rPr>
                <w:lang w:val="en-US"/>
              </w:rPr>
              <w:t>Add Value</w:t>
            </w:r>
          </w:p>
        </w:tc>
        <w:tc>
          <w:tcPr>
            <w:tcW w:w="6244" w:type="dxa"/>
          </w:tcPr>
          <w:p w:rsidR="00DA5601" w:rsidRPr="009417AF" w:rsidRDefault="00DA5601" w:rsidP="000F200F">
            <w:pPr>
              <w:rPr>
                <w:lang w:val="en-US"/>
              </w:rPr>
            </w:pPr>
            <w:r>
              <w:rPr>
                <w:lang w:val="en-US"/>
              </w:rPr>
              <w:t>Any value that is given by a sensor</w:t>
            </w:r>
          </w:p>
        </w:tc>
      </w:tr>
      <w:tr w:rsidR="00DA5601" w:rsidRPr="000F200F" w:rsidTr="000F200F">
        <w:tc>
          <w:tcPr>
            <w:tcW w:w="2968" w:type="dxa"/>
          </w:tcPr>
          <w:p w:rsidR="00DA5601" w:rsidRPr="009417AF" w:rsidRDefault="00DA5601" w:rsidP="000F200F">
            <w:pPr>
              <w:rPr>
                <w:lang w:val="en-US"/>
              </w:rPr>
            </w:pPr>
            <w:r>
              <w:rPr>
                <w:lang w:val="en-US"/>
              </w:rPr>
              <w:t>Add Slider Control</w:t>
            </w:r>
          </w:p>
        </w:tc>
        <w:tc>
          <w:tcPr>
            <w:tcW w:w="6244" w:type="dxa"/>
          </w:tcPr>
          <w:p w:rsidR="00DA5601" w:rsidRPr="009417AF" w:rsidRDefault="00DA5601" w:rsidP="000F200F">
            <w:pPr>
              <w:rPr>
                <w:lang w:val="en-US"/>
              </w:rPr>
            </w:pPr>
            <w:r>
              <w:rPr>
                <w:lang w:val="en-US"/>
              </w:rPr>
              <w:t>A slider to control settings to any output</w:t>
            </w:r>
          </w:p>
        </w:tc>
      </w:tr>
      <w:tr w:rsidR="00DA5601" w:rsidRPr="009417AF" w:rsidTr="000F200F">
        <w:tc>
          <w:tcPr>
            <w:tcW w:w="2968" w:type="dxa"/>
          </w:tcPr>
          <w:p w:rsidR="00DA5601" w:rsidRPr="009417AF" w:rsidRDefault="00DA5601" w:rsidP="000F200F">
            <w:pPr>
              <w:rPr>
                <w:lang w:val="en-US"/>
              </w:rPr>
            </w:pPr>
            <w:r>
              <w:rPr>
                <w:lang w:val="en-US"/>
              </w:rPr>
              <w:t>Add Bar</w:t>
            </w:r>
          </w:p>
        </w:tc>
        <w:tc>
          <w:tcPr>
            <w:tcW w:w="6244" w:type="dxa"/>
          </w:tcPr>
          <w:p w:rsidR="00DA5601" w:rsidRPr="009417AF" w:rsidRDefault="00DA5601" w:rsidP="000F200F">
            <w:pPr>
              <w:rPr>
                <w:lang w:val="en-US"/>
              </w:rPr>
            </w:pPr>
            <w:r>
              <w:rPr>
                <w:lang w:val="en-US"/>
              </w:rPr>
              <w:t xml:space="preserve">A bar without index </w:t>
            </w:r>
          </w:p>
        </w:tc>
      </w:tr>
      <w:tr w:rsidR="00DA5601" w:rsidRPr="009417AF" w:rsidTr="000F200F">
        <w:tc>
          <w:tcPr>
            <w:tcW w:w="2968" w:type="dxa"/>
          </w:tcPr>
          <w:p w:rsidR="00DA5601" w:rsidRPr="009417AF" w:rsidRDefault="00DA5601" w:rsidP="000F200F">
            <w:pPr>
              <w:rPr>
                <w:lang w:val="en-US"/>
              </w:rPr>
            </w:pPr>
            <w:r>
              <w:rPr>
                <w:lang w:val="en-US"/>
              </w:rPr>
              <w:t>Add Vertical Level</w:t>
            </w:r>
          </w:p>
        </w:tc>
        <w:tc>
          <w:tcPr>
            <w:tcW w:w="6244" w:type="dxa"/>
          </w:tcPr>
          <w:p w:rsidR="00DA5601" w:rsidRPr="009417AF" w:rsidRDefault="00DA5601" w:rsidP="000F200F">
            <w:pPr>
              <w:rPr>
                <w:lang w:val="en-US"/>
              </w:rPr>
            </w:pPr>
            <w:r>
              <w:rPr>
                <w:lang w:val="en-US"/>
              </w:rPr>
              <w:t>Vertical Level Bar</w:t>
            </w:r>
          </w:p>
        </w:tc>
      </w:tr>
      <w:tr w:rsidR="00DA5601" w:rsidRPr="009417AF" w:rsidTr="000F200F">
        <w:tc>
          <w:tcPr>
            <w:tcW w:w="2968" w:type="dxa"/>
          </w:tcPr>
          <w:p w:rsidR="00DA5601" w:rsidRPr="009417AF" w:rsidRDefault="00DA5601" w:rsidP="000F200F">
            <w:pPr>
              <w:rPr>
                <w:lang w:val="en-US"/>
              </w:rPr>
            </w:pPr>
            <w:r>
              <w:rPr>
                <w:lang w:val="en-US"/>
              </w:rPr>
              <w:t>Add Horizontal Level</w:t>
            </w:r>
          </w:p>
        </w:tc>
        <w:tc>
          <w:tcPr>
            <w:tcW w:w="6244" w:type="dxa"/>
          </w:tcPr>
          <w:p w:rsidR="00DA5601" w:rsidRPr="009417AF" w:rsidRDefault="00DA5601" w:rsidP="000F200F">
            <w:pPr>
              <w:rPr>
                <w:lang w:val="en-US"/>
              </w:rPr>
            </w:pPr>
            <w:r>
              <w:rPr>
                <w:lang w:val="en-US"/>
              </w:rPr>
              <w:t>Horizontal Level Bar</w:t>
            </w:r>
          </w:p>
        </w:tc>
      </w:tr>
      <w:tr w:rsidR="00DA5601" w:rsidRPr="000F200F" w:rsidTr="000F200F">
        <w:tc>
          <w:tcPr>
            <w:tcW w:w="2968" w:type="dxa"/>
          </w:tcPr>
          <w:p w:rsidR="00DA5601" w:rsidRPr="009417AF" w:rsidRDefault="00DA5601" w:rsidP="000F200F">
            <w:pPr>
              <w:rPr>
                <w:lang w:val="en-US"/>
              </w:rPr>
            </w:pPr>
            <w:r>
              <w:rPr>
                <w:lang w:val="en-US"/>
              </w:rPr>
              <w:t>Add Symbol</w:t>
            </w:r>
          </w:p>
        </w:tc>
        <w:tc>
          <w:tcPr>
            <w:tcW w:w="6244" w:type="dxa"/>
          </w:tcPr>
          <w:p w:rsidR="00DA5601" w:rsidRPr="009417AF" w:rsidRDefault="00DA5601" w:rsidP="000F200F">
            <w:pPr>
              <w:rPr>
                <w:lang w:val="en-US"/>
              </w:rPr>
            </w:pPr>
            <w:r>
              <w:rPr>
                <w:lang w:val="en-US"/>
              </w:rPr>
              <w:t xml:space="preserve">Choose a </w:t>
            </w:r>
            <w:r w:rsidR="00DC7643">
              <w:rPr>
                <w:lang w:val="en-US"/>
              </w:rPr>
              <w:t>NavVision</w:t>
            </w:r>
            <w:r>
              <w:rPr>
                <w:lang w:val="en-US"/>
              </w:rPr>
              <w:t xml:space="preserve"> symbol</w:t>
            </w:r>
          </w:p>
        </w:tc>
      </w:tr>
      <w:tr w:rsidR="00DA5601" w:rsidRPr="009417AF" w:rsidTr="000F200F">
        <w:tc>
          <w:tcPr>
            <w:tcW w:w="2968" w:type="dxa"/>
          </w:tcPr>
          <w:p w:rsidR="00DA5601" w:rsidRPr="009417AF" w:rsidRDefault="00DA5601" w:rsidP="000F200F">
            <w:pPr>
              <w:rPr>
                <w:lang w:val="en-US"/>
              </w:rPr>
            </w:pPr>
            <w:r>
              <w:rPr>
                <w:lang w:val="en-US"/>
              </w:rPr>
              <w:t>Add Image</w:t>
            </w:r>
          </w:p>
        </w:tc>
        <w:tc>
          <w:tcPr>
            <w:tcW w:w="6244" w:type="dxa"/>
          </w:tcPr>
          <w:p w:rsidR="00DA5601" w:rsidRPr="009417AF" w:rsidRDefault="00DA5601" w:rsidP="000F200F">
            <w:pPr>
              <w:rPr>
                <w:lang w:val="en-US"/>
              </w:rPr>
            </w:pPr>
            <w:r>
              <w:rPr>
                <w:lang w:val="en-US"/>
              </w:rPr>
              <w:t>Choose any image</w:t>
            </w:r>
          </w:p>
        </w:tc>
      </w:tr>
      <w:tr w:rsidR="00DA5601" w:rsidRPr="009417AF" w:rsidTr="000F200F">
        <w:tc>
          <w:tcPr>
            <w:tcW w:w="2968" w:type="dxa"/>
          </w:tcPr>
          <w:p w:rsidR="00DA5601" w:rsidRPr="009417AF" w:rsidRDefault="00DA5601" w:rsidP="000F200F">
            <w:pPr>
              <w:rPr>
                <w:lang w:val="en-US"/>
              </w:rPr>
            </w:pPr>
            <w:r>
              <w:rPr>
                <w:lang w:val="en-US"/>
              </w:rPr>
              <w:t>Add Button</w:t>
            </w:r>
          </w:p>
        </w:tc>
        <w:tc>
          <w:tcPr>
            <w:tcW w:w="6244" w:type="dxa"/>
          </w:tcPr>
          <w:p w:rsidR="00DA5601" w:rsidRPr="009417AF" w:rsidRDefault="00DA5601" w:rsidP="000F200F">
            <w:pPr>
              <w:rPr>
                <w:lang w:val="en-US"/>
              </w:rPr>
            </w:pPr>
            <w:r>
              <w:rPr>
                <w:lang w:val="en-US"/>
              </w:rPr>
              <w:t>Button to trigger events</w:t>
            </w:r>
          </w:p>
        </w:tc>
      </w:tr>
      <w:tr w:rsidR="00DA5601" w:rsidRPr="000F200F" w:rsidTr="000F200F">
        <w:tc>
          <w:tcPr>
            <w:tcW w:w="2968" w:type="dxa"/>
          </w:tcPr>
          <w:p w:rsidR="00DA5601" w:rsidRPr="009417AF" w:rsidRDefault="00DA5601" w:rsidP="000F200F">
            <w:pPr>
              <w:rPr>
                <w:lang w:val="en-US"/>
              </w:rPr>
            </w:pPr>
            <w:r>
              <w:rPr>
                <w:lang w:val="en-US"/>
              </w:rPr>
              <w:t>Add Region</w:t>
            </w:r>
          </w:p>
        </w:tc>
        <w:tc>
          <w:tcPr>
            <w:tcW w:w="6244" w:type="dxa"/>
          </w:tcPr>
          <w:p w:rsidR="00DA5601" w:rsidRPr="009417AF" w:rsidRDefault="00DA5601" w:rsidP="000F200F">
            <w:pPr>
              <w:rPr>
                <w:lang w:val="en-US"/>
              </w:rPr>
            </w:pPr>
            <w:r>
              <w:rPr>
                <w:lang w:val="en-US"/>
              </w:rPr>
              <w:t>Region to divide separate spaces</w:t>
            </w:r>
          </w:p>
        </w:tc>
      </w:tr>
      <w:tr w:rsidR="00DA5601" w:rsidRPr="000F200F" w:rsidTr="000F200F">
        <w:tc>
          <w:tcPr>
            <w:tcW w:w="2968" w:type="dxa"/>
          </w:tcPr>
          <w:p w:rsidR="00DA5601" w:rsidRPr="009417AF" w:rsidRDefault="00DA5601" w:rsidP="000F200F">
            <w:pPr>
              <w:rPr>
                <w:lang w:val="en-US"/>
              </w:rPr>
            </w:pPr>
            <w:r>
              <w:rPr>
                <w:lang w:val="en-US"/>
              </w:rPr>
              <w:t>Add Icon</w:t>
            </w:r>
          </w:p>
        </w:tc>
        <w:tc>
          <w:tcPr>
            <w:tcW w:w="6244" w:type="dxa"/>
          </w:tcPr>
          <w:p w:rsidR="00DA5601" w:rsidRPr="009417AF" w:rsidRDefault="00DA5601" w:rsidP="000F200F">
            <w:pPr>
              <w:rPr>
                <w:lang w:val="en-US"/>
              </w:rPr>
            </w:pPr>
            <w:r>
              <w:rPr>
                <w:lang w:val="en-US"/>
              </w:rPr>
              <w:t>On/Off icon for indication</w:t>
            </w:r>
          </w:p>
        </w:tc>
      </w:tr>
      <w:tr w:rsidR="00DA5601" w:rsidRPr="000F200F" w:rsidTr="000F200F">
        <w:tc>
          <w:tcPr>
            <w:tcW w:w="2968" w:type="dxa"/>
          </w:tcPr>
          <w:p w:rsidR="00DA5601" w:rsidRPr="009417AF" w:rsidRDefault="00DA5601" w:rsidP="000F200F">
            <w:pPr>
              <w:rPr>
                <w:lang w:val="en-US"/>
              </w:rPr>
            </w:pPr>
            <w:r>
              <w:rPr>
                <w:lang w:val="en-US"/>
              </w:rPr>
              <w:t>Add Pipes</w:t>
            </w:r>
          </w:p>
        </w:tc>
        <w:tc>
          <w:tcPr>
            <w:tcW w:w="6244" w:type="dxa"/>
          </w:tcPr>
          <w:p w:rsidR="00DA5601" w:rsidRPr="009417AF" w:rsidRDefault="00DA5601" w:rsidP="000F200F">
            <w:pPr>
              <w:rPr>
                <w:lang w:val="en-US"/>
              </w:rPr>
            </w:pPr>
            <w:r>
              <w:rPr>
                <w:lang w:val="en-US"/>
              </w:rPr>
              <w:t>Pipes to show ships piping system</w:t>
            </w:r>
          </w:p>
        </w:tc>
      </w:tr>
      <w:tr w:rsidR="00DA5601" w:rsidRPr="009417AF" w:rsidTr="000F200F">
        <w:tc>
          <w:tcPr>
            <w:tcW w:w="2968" w:type="dxa"/>
          </w:tcPr>
          <w:p w:rsidR="00DA5601" w:rsidRPr="009417AF" w:rsidRDefault="00DA5601" w:rsidP="000F200F">
            <w:pPr>
              <w:rPr>
                <w:lang w:val="en-US"/>
              </w:rPr>
            </w:pPr>
            <w:r>
              <w:rPr>
                <w:lang w:val="en-US"/>
              </w:rPr>
              <w:t>Add Vector</w:t>
            </w:r>
          </w:p>
        </w:tc>
        <w:tc>
          <w:tcPr>
            <w:tcW w:w="6244" w:type="dxa"/>
          </w:tcPr>
          <w:p w:rsidR="00DA5601" w:rsidRPr="009417AF" w:rsidRDefault="00DA5601" w:rsidP="000F200F">
            <w:pPr>
              <w:rPr>
                <w:lang w:val="en-US"/>
              </w:rPr>
            </w:pPr>
            <w:r>
              <w:rPr>
                <w:lang w:val="en-US"/>
              </w:rPr>
              <w:t>Vector</w:t>
            </w:r>
          </w:p>
        </w:tc>
      </w:tr>
      <w:tr w:rsidR="00DA5601" w:rsidRPr="009417AF" w:rsidTr="000F200F">
        <w:tc>
          <w:tcPr>
            <w:tcW w:w="2968" w:type="dxa"/>
          </w:tcPr>
          <w:p w:rsidR="00DA5601" w:rsidRPr="009417AF" w:rsidRDefault="00DA5601" w:rsidP="000F200F">
            <w:pPr>
              <w:rPr>
                <w:lang w:val="en-US"/>
              </w:rPr>
            </w:pPr>
            <w:r>
              <w:rPr>
                <w:lang w:val="en-US"/>
              </w:rPr>
              <w:t>Add Trending</w:t>
            </w:r>
          </w:p>
        </w:tc>
        <w:tc>
          <w:tcPr>
            <w:tcW w:w="6244" w:type="dxa"/>
          </w:tcPr>
          <w:p w:rsidR="00DA5601" w:rsidRPr="009417AF" w:rsidRDefault="00DA5601" w:rsidP="000F200F">
            <w:pPr>
              <w:rPr>
                <w:lang w:val="en-US"/>
              </w:rPr>
            </w:pPr>
            <w:r>
              <w:rPr>
                <w:lang w:val="en-US"/>
              </w:rPr>
              <w:t>Trending page (freely adjustable)</w:t>
            </w:r>
          </w:p>
        </w:tc>
      </w:tr>
      <w:tr w:rsidR="00DA5601" w:rsidRPr="009417AF" w:rsidTr="000F200F">
        <w:tc>
          <w:tcPr>
            <w:tcW w:w="2968" w:type="dxa"/>
          </w:tcPr>
          <w:p w:rsidR="00DA5601" w:rsidRDefault="00DA5601" w:rsidP="000F200F">
            <w:pPr>
              <w:rPr>
                <w:lang w:val="en-US"/>
              </w:rPr>
            </w:pPr>
            <w:r>
              <w:rPr>
                <w:lang w:val="en-US"/>
              </w:rPr>
              <w:t>Add Graph</w:t>
            </w:r>
          </w:p>
        </w:tc>
        <w:tc>
          <w:tcPr>
            <w:tcW w:w="6244" w:type="dxa"/>
          </w:tcPr>
          <w:p w:rsidR="00DA5601" w:rsidRPr="009417AF" w:rsidRDefault="00DA5601" w:rsidP="000F200F">
            <w:pPr>
              <w:rPr>
                <w:lang w:val="en-US"/>
              </w:rPr>
            </w:pPr>
            <w:r>
              <w:rPr>
                <w:lang w:val="en-US"/>
              </w:rPr>
              <w:t>Graphic visualization of data</w:t>
            </w:r>
          </w:p>
        </w:tc>
      </w:tr>
      <w:tr w:rsidR="00DA5601" w:rsidRPr="009417AF" w:rsidTr="000F200F">
        <w:tc>
          <w:tcPr>
            <w:tcW w:w="2968" w:type="dxa"/>
          </w:tcPr>
          <w:p w:rsidR="00DA5601" w:rsidRDefault="00DA5601" w:rsidP="000F200F">
            <w:pPr>
              <w:rPr>
                <w:lang w:val="en-US"/>
              </w:rPr>
            </w:pPr>
            <w:r>
              <w:rPr>
                <w:lang w:val="en-US"/>
              </w:rPr>
              <w:t>Add Joystick</w:t>
            </w:r>
          </w:p>
        </w:tc>
        <w:tc>
          <w:tcPr>
            <w:tcW w:w="6244" w:type="dxa"/>
          </w:tcPr>
          <w:p w:rsidR="00DA5601" w:rsidRPr="009417AF" w:rsidRDefault="00DA5601" w:rsidP="000F200F">
            <w:pPr>
              <w:rPr>
                <w:lang w:val="en-US"/>
              </w:rPr>
            </w:pPr>
            <w:r>
              <w:rPr>
                <w:lang w:val="en-US"/>
              </w:rPr>
              <w:t>Joystick for control</w:t>
            </w:r>
          </w:p>
        </w:tc>
      </w:tr>
      <w:tr w:rsidR="00DA5601" w:rsidRPr="000F200F" w:rsidTr="000F200F">
        <w:tc>
          <w:tcPr>
            <w:tcW w:w="2968" w:type="dxa"/>
          </w:tcPr>
          <w:p w:rsidR="00DA5601" w:rsidRDefault="00DA5601" w:rsidP="000F200F">
            <w:pPr>
              <w:rPr>
                <w:lang w:val="en-US"/>
              </w:rPr>
            </w:pPr>
            <w:r>
              <w:rPr>
                <w:lang w:val="en-US"/>
              </w:rPr>
              <w:t>Add DP View</w:t>
            </w:r>
          </w:p>
        </w:tc>
        <w:tc>
          <w:tcPr>
            <w:tcW w:w="6244" w:type="dxa"/>
          </w:tcPr>
          <w:p w:rsidR="00DA5601" w:rsidRPr="009417AF" w:rsidRDefault="00DA5601" w:rsidP="000F200F">
            <w:pPr>
              <w:rPr>
                <w:lang w:val="en-US"/>
              </w:rPr>
            </w:pPr>
            <w:r>
              <w:rPr>
                <w:lang w:val="en-US"/>
              </w:rPr>
              <w:t>Dynamic view of ship for DP</w:t>
            </w:r>
          </w:p>
        </w:tc>
      </w:tr>
      <w:tr w:rsidR="00DA5601" w:rsidRPr="009417AF" w:rsidTr="000F200F">
        <w:tc>
          <w:tcPr>
            <w:tcW w:w="2968" w:type="dxa"/>
          </w:tcPr>
          <w:p w:rsidR="00DA5601" w:rsidRDefault="00DA5601" w:rsidP="000F200F">
            <w:pPr>
              <w:rPr>
                <w:lang w:val="en-US"/>
              </w:rPr>
            </w:pPr>
            <w:r>
              <w:rPr>
                <w:lang w:val="en-US"/>
              </w:rPr>
              <w:t>Add Compass View</w:t>
            </w:r>
          </w:p>
        </w:tc>
        <w:tc>
          <w:tcPr>
            <w:tcW w:w="6244" w:type="dxa"/>
          </w:tcPr>
          <w:p w:rsidR="00DA5601" w:rsidRPr="009417AF" w:rsidRDefault="00DA5601" w:rsidP="000F200F">
            <w:pPr>
              <w:rPr>
                <w:lang w:val="en-US"/>
              </w:rPr>
            </w:pPr>
            <w:r>
              <w:rPr>
                <w:lang w:val="en-US"/>
              </w:rPr>
              <w:t>Show compass</w:t>
            </w:r>
          </w:p>
        </w:tc>
      </w:tr>
      <w:tr w:rsidR="00DA5601" w:rsidRPr="009417AF" w:rsidTr="000F200F">
        <w:tc>
          <w:tcPr>
            <w:tcW w:w="2968" w:type="dxa"/>
          </w:tcPr>
          <w:p w:rsidR="00DA5601" w:rsidRDefault="00DA5601" w:rsidP="000F200F">
            <w:pPr>
              <w:rPr>
                <w:lang w:val="en-US"/>
              </w:rPr>
            </w:pPr>
            <w:r>
              <w:rPr>
                <w:lang w:val="en-US"/>
              </w:rPr>
              <w:lastRenderedPageBreak/>
              <w:t>Add Propulsion View</w:t>
            </w:r>
          </w:p>
        </w:tc>
        <w:tc>
          <w:tcPr>
            <w:tcW w:w="6244" w:type="dxa"/>
          </w:tcPr>
          <w:p w:rsidR="00DA5601" w:rsidRPr="009417AF" w:rsidRDefault="00DA5601" w:rsidP="000F200F">
            <w:pPr>
              <w:rPr>
                <w:lang w:val="en-US"/>
              </w:rPr>
            </w:pPr>
            <w:r>
              <w:rPr>
                <w:lang w:val="en-US"/>
              </w:rPr>
              <w:t>Propulsion</w:t>
            </w:r>
          </w:p>
        </w:tc>
      </w:tr>
      <w:tr w:rsidR="00DA5601" w:rsidRPr="009417AF" w:rsidTr="000F200F">
        <w:tc>
          <w:tcPr>
            <w:tcW w:w="2968" w:type="dxa"/>
          </w:tcPr>
          <w:p w:rsidR="00DA5601" w:rsidRDefault="00DA5601" w:rsidP="000F200F">
            <w:pPr>
              <w:rPr>
                <w:lang w:val="en-US"/>
              </w:rPr>
            </w:pPr>
            <w:r>
              <w:rPr>
                <w:lang w:val="en-US"/>
              </w:rPr>
              <w:t>Add Front View</w:t>
            </w:r>
          </w:p>
        </w:tc>
        <w:tc>
          <w:tcPr>
            <w:tcW w:w="6244" w:type="dxa"/>
          </w:tcPr>
          <w:p w:rsidR="00DA5601" w:rsidRPr="009417AF" w:rsidRDefault="00DA5601" w:rsidP="000F200F">
            <w:pPr>
              <w:rPr>
                <w:lang w:val="en-US"/>
              </w:rPr>
            </w:pPr>
            <w:r>
              <w:rPr>
                <w:lang w:val="en-US"/>
              </w:rPr>
              <w:t>For DP</w:t>
            </w:r>
          </w:p>
        </w:tc>
      </w:tr>
      <w:tr w:rsidR="00DA5601" w:rsidRPr="009417AF" w:rsidTr="000F200F">
        <w:tc>
          <w:tcPr>
            <w:tcW w:w="2968" w:type="dxa"/>
          </w:tcPr>
          <w:p w:rsidR="00DA5601" w:rsidRDefault="00DA5601" w:rsidP="000F200F">
            <w:pPr>
              <w:rPr>
                <w:lang w:val="en-US"/>
              </w:rPr>
            </w:pPr>
            <w:r>
              <w:rPr>
                <w:lang w:val="en-US"/>
              </w:rPr>
              <w:t>Add Side View</w:t>
            </w:r>
          </w:p>
        </w:tc>
        <w:tc>
          <w:tcPr>
            <w:tcW w:w="6244" w:type="dxa"/>
          </w:tcPr>
          <w:p w:rsidR="00DA5601" w:rsidRPr="009417AF" w:rsidRDefault="00DA5601" w:rsidP="000F200F">
            <w:pPr>
              <w:rPr>
                <w:lang w:val="en-US"/>
              </w:rPr>
            </w:pPr>
            <w:r>
              <w:rPr>
                <w:lang w:val="en-US"/>
              </w:rPr>
              <w:t>For DP</w:t>
            </w:r>
          </w:p>
        </w:tc>
      </w:tr>
      <w:tr w:rsidR="00DA5601" w:rsidRPr="009417AF" w:rsidTr="000F200F">
        <w:tc>
          <w:tcPr>
            <w:tcW w:w="2968" w:type="dxa"/>
          </w:tcPr>
          <w:p w:rsidR="00DA5601" w:rsidRDefault="00DA5601" w:rsidP="000F200F">
            <w:pPr>
              <w:rPr>
                <w:lang w:val="en-US"/>
              </w:rPr>
            </w:pPr>
            <w:r>
              <w:rPr>
                <w:lang w:val="en-US"/>
              </w:rPr>
              <w:t>Add Top View</w:t>
            </w:r>
          </w:p>
        </w:tc>
        <w:tc>
          <w:tcPr>
            <w:tcW w:w="6244" w:type="dxa"/>
          </w:tcPr>
          <w:p w:rsidR="00DA5601" w:rsidRPr="009417AF" w:rsidRDefault="00DA5601" w:rsidP="000F200F">
            <w:pPr>
              <w:rPr>
                <w:lang w:val="en-US"/>
              </w:rPr>
            </w:pPr>
            <w:r>
              <w:rPr>
                <w:lang w:val="en-US"/>
              </w:rPr>
              <w:t>For DP</w:t>
            </w:r>
          </w:p>
        </w:tc>
      </w:tr>
      <w:tr w:rsidR="00DA5601" w:rsidRPr="009417AF" w:rsidTr="000F200F">
        <w:tc>
          <w:tcPr>
            <w:tcW w:w="2968" w:type="dxa"/>
          </w:tcPr>
          <w:p w:rsidR="00DA5601" w:rsidRDefault="00DA5601" w:rsidP="000F200F">
            <w:pPr>
              <w:rPr>
                <w:lang w:val="en-US"/>
              </w:rPr>
            </w:pPr>
            <w:r>
              <w:rPr>
                <w:lang w:val="en-US"/>
              </w:rPr>
              <w:t>Add Instrument</w:t>
            </w:r>
          </w:p>
        </w:tc>
        <w:tc>
          <w:tcPr>
            <w:tcW w:w="6244" w:type="dxa"/>
          </w:tcPr>
          <w:p w:rsidR="00DA5601" w:rsidRPr="009417AF" w:rsidRDefault="00DA5601" w:rsidP="000F200F">
            <w:pPr>
              <w:rPr>
                <w:lang w:val="en-US"/>
              </w:rPr>
            </w:pPr>
            <w:r>
              <w:rPr>
                <w:lang w:val="en-US"/>
              </w:rPr>
              <w:t>Instrument for data sensors</w:t>
            </w:r>
          </w:p>
        </w:tc>
      </w:tr>
      <w:tr w:rsidR="00DA5601" w:rsidRPr="000F200F" w:rsidTr="000F200F">
        <w:tc>
          <w:tcPr>
            <w:tcW w:w="2968" w:type="dxa"/>
          </w:tcPr>
          <w:p w:rsidR="00DA5601" w:rsidRDefault="00DA5601" w:rsidP="000F200F">
            <w:pPr>
              <w:rPr>
                <w:lang w:val="en-US"/>
              </w:rPr>
            </w:pPr>
            <w:r>
              <w:rPr>
                <w:lang w:val="en-US"/>
              </w:rPr>
              <w:t>Add Indicator</w:t>
            </w:r>
          </w:p>
        </w:tc>
        <w:tc>
          <w:tcPr>
            <w:tcW w:w="6244" w:type="dxa"/>
          </w:tcPr>
          <w:p w:rsidR="00DA5601" w:rsidRPr="009417AF" w:rsidRDefault="00DA5601" w:rsidP="000F200F">
            <w:pPr>
              <w:rPr>
                <w:lang w:val="en-US"/>
              </w:rPr>
            </w:pPr>
            <w:r>
              <w:rPr>
                <w:lang w:val="en-US"/>
              </w:rPr>
              <w:t>Small indicator mostly for engine data</w:t>
            </w:r>
          </w:p>
        </w:tc>
      </w:tr>
      <w:tr w:rsidR="00DA5601" w:rsidRPr="009417AF" w:rsidTr="000F200F">
        <w:tc>
          <w:tcPr>
            <w:tcW w:w="2968" w:type="dxa"/>
          </w:tcPr>
          <w:p w:rsidR="00DA5601" w:rsidRDefault="00DA5601" w:rsidP="000F200F">
            <w:pPr>
              <w:rPr>
                <w:lang w:val="en-US"/>
              </w:rPr>
            </w:pPr>
            <w:r>
              <w:rPr>
                <w:lang w:val="en-US"/>
              </w:rPr>
              <w:t>Add Left Indicator</w:t>
            </w:r>
          </w:p>
        </w:tc>
        <w:tc>
          <w:tcPr>
            <w:tcW w:w="6244" w:type="dxa"/>
          </w:tcPr>
          <w:p w:rsidR="00DA5601" w:rsidRPr="009417AF" w:rsidRDefault="00DA5601" w:rsidP="000F200F">
            <w:pPr>
              <w:rPr>
                <w:lang w:val="en-US"/>
              </w:rPr>
            </w:pPr>
            <w:r>
              <w:rPr>
                <w:lang w:val="en-US"/>
              </w:rPr>
              <w:t>Variation on indicator</w:t>
            </w:r>
          </w:p>
        </w:tc>
      </w:tr>
      <w:tr w:rsidR="00DA5601" w:rsidRPr="009417AF" w:rsidTr="000F200F">
        <w:tc>
          <w:tcPr>
            <w:tcW w:w="2968" w:type="dxa"/>
          </w:tcPr>
          <w:p w:rsidR="00DA5601" w:rsidRDefault="00DA5601" w:rsidP="000F200F">
            <w:pPr>
              <w:rPr>
                <w:lang w:val="en-US"/>
              </w:rPr>
            </w:pPr>
            <w:r>
              <w:rPr>
                <w:lang w:val="en-US"/>
              </w:rPr>
              <w:t>Add Top Indicator</w:t>
            </w:r>
          </w:p>
        </w:tc>
        <w:tc>
          <w:tcPr>
            <w:tcW w:w="6244" w:type="dxa"/>
          </w:tcPr>
          <w:p w:rsidR="00DA5601" w:rsidRPr="009417AF" w:rsidRDefault="00DA5601" w:rsidP="000F200F">
            <w:pPr>
              <w:rPr>
                <w:lang w:val="en-US"/>
              </w:rPr>
            </w:pPr>
            <w:r>
              <w:rPr>
                <w:lang w:val="en-US"/>
              </w:rPr>
              <w:t>Variation on indicator</w:t>
            </w:r>
          </w:p>
        </w:tc>
      </w:tr>
      <w:tr w:rsidR="00DA5601" w:rsidRPr="009417AF" w:rsidTr="000F200F">
        <w:tc>
          <w:tcPr>
            <w:tcW w:w="2968" w:type="dxa"/>
          </w:tcPr>
          <w:p w:rsidR="00DA5601" w:rsidRDefault="00DA5601" w:rsidP="000F200F">
            <w:pPr>
              <w:rPr>
                <w:lang w:val="en-US"/>
              </w:rPr>
            </w:pPr>
            <w:r>
              <w:rPr>
                <w:lang w:val="en-US"/>
              </w:rPr>
              <w:t>Add Right Indicator</w:t>
            </w:r>
          </w:p>
        </w:tc>
        <w:tc>
          <w:tcPr>
            <w:tcW w:w="6244" w:type="dxa"/>
          </w:tcPr>
          <w:p w:rsidR="00DA5601" w:rsidRPr="009417AF" w:rsidRDefault="00DA5601" w:rsidP="000F200F">
            <w:pPr>
              <w:rPr>
                <w:lang w:val="en-US"/>
              </w:rPr>
            </w:pPr>
            <w:r>
              <w:rPr>
                <w:lang w:val="en-US"/>
              </w:rPr>
              <w:t>Variation on indicator</w:t>
            </w:r>
          </w:p>
        </w:tc>
      </w:tr>
      <w:tr w:rsidR="00DA5601" w:rsidRPr="009417AF" w:rsidTr="000F200F">
        <w:tc>
          <w:tcPr>
            <w:tcW w:w="2968" w:type="dxa"/>
          </w:tcPr>
          <w:p w:rsidR="00DA5601" w:rsidRDefault="00DA5601" w:rsidP="000F200F">
            <w:pPr>
              <w:rPr>
                <w:lang w:val="en-US"/>
              </w:rPr>
            </w:pPr>
            <w:r>
              <w:rPr>
                <w:lang w:val="en-US"/>
              </w:rPr>
              <w:t>Add Bottom Indicator</w:t>
            </w:r>
          </w:p>
        </w:tc>
        <w:tc>
          <w:tcPr>
            <w:tcW w:w="6244" w:type="dxa"/>
          </w:tcPr>
          <w:p w:rsidR="00DA5601" w:rsidRPr="009417AF" w:rsidRDefault="00DA5601" w:rsidP="000F200F">
            <w:pPr>
              <w:rPr>
                <w:lang w:val="en-US"/>
              </w:rPr>
            </w:pPr>
            <w:r>
              <w:rPr>
                <w:lang w:val="en-US"/>
              </w:rPr>
              <w:t>Variation on indicator</w:t>
            </w:r>
          </w:p>
        </w:tc>
      </w:tr>
      <w:tr w:rsidR="00DA5601" w:rsidRPr="000F200F" w:rsidTr="000F200F">
        <w:tc>
          <w:tcPr>
            <w:tcW w:w="2968" w:type="dxa"/>
          </w:tcPr>
          <w:p w:rsidR="00DA5601" w:rsidRDefault="00DA5601" w:rsidP="000F200F">
            <w:pPr>
              <w:rPr>
                <w:lang w:val="en-US"/>
              </w:rPr>
            </w:pPr>
            <w:r>
              <w:rPr>
                <w:lang w:val="en-US"/>
              </w:rPr>
              <w:t>Export Object List</w:t>
            </w:r>
          </w:p>
        </w:tc>
        <w:tc>
          <w:tcPr>
            <w:tcW w:w="6244" w:type="dxa"/>
          </w:tcPr>
          <w:p w:rsidR="00DA5601" w:rsidRPr="009417AF" w:rsidRDefault="00DA5601" w:rsidP="000F200F">
            <w:pPr>
              <w:rPr>
                <w:lang w:val="en-US"/>
              </w:rPr>
            </w:pPr>
            <w:r>
              <w:rPr>
                <w:lang w:val="en-US"/>
              </w:rPr>
              <w:t>Export tool for assigning mimic</w:t>
            </w:r>
          </w:p>
        </w:tc>
      </w:tr>
      <w:tr w:rsidR="00DA5601" w:rsidRPr="000F200F" w:rsidTr="000F200F">
        <w:tc>
          <w:tcPr>
            <w:tcW w:w="2968" w:type="dxa"/>
          </w:tcPr>
          <w:p w:rsidR="00DA5601" w:rsidRDefault="00DA5601" w:rsidP="000F200F">
            <w:pPr>
              <w:rPr>
                <w:lang w:val="en-US"/>
              </w:rPr>
            </w:pPr>
            <w:r>
              <w:rPr>
                <w:lang w:val="en-US"/>
              </w:rPr>
              <w:t>Import Object List</w:t>
            </w:r>
          </w:p>
        </w:tc>
        <w:tc>
          <w:tcPr>
            <w:tcW w:w="6244" w:type="dxa"/>
          </w:tcPr>
          <w:p w:rsidR="00DA5601" w:rsidRPr="009417AF" w:rsidRDefault="00DA5601" w:rsidP="000F200F">
            <w:pPr>
              <w:rPr>
                <w:lang w:val="en-US"/>
              </w:rPr>
            </w:pPr>
            <w:r>
              <w:rPr>
                <w:lang w:val="en-US"/>
              </w:rPr>
              <w:t>Import tool for assigning mimic</w:t>
            </w:r>
          </w:p>
        </w:tc>
      </w:tr>
      <w:tr w:rsidR="00DA5601" w:rsidRPr="009417AF" w:rsidTr="000F200F">
        <w:tc>
          <w:tcPr>
            <w:tcW w:w="2968" w:type="dxa"/>
          </w:tcPr>
          <w:p w:rsidR="00DA5601" w:rsidRDefault="00DA5601" w:rsidP="000F200F">
            <w:pPr>
              <w:rPr>
                <w:lang w:val="en-US"/>
              </w:rPr>
            </w:pPr>
            <w:r>
              <w:rPr>
                <w:lang w:val="en-US"/>
              </w:rPr>
              <w:t>Close Edit Mode</w:t>
            </w:r>
          </w:p>
        </w:tc>
        <w:tc>
          <w:tcPr>
            <w:tcW w:w="6244" w:type="dxa"/>
          </w:tcPr>
          <w:p w:rsidR="00DA5601" w:rsidRPr="009417AF" w:rsidRDefault="00DA5601" w:rsidP="000F200F">
            <w:pPr>
              <w:rPr>
                <w:lang w:val="en-US"/>
              </w:rPr>
            </w:pPr>
            <w:r>
              <w:rPr>
                <w:lang w:val="en-US"/>
              </w:rPr>
              <w:t xml:space="preserve">Close the editing mode </w:t>
            </w:r>
          </w:p>
        </w:tc>
      </w:tr>
    </w:tbl>
    <w:p w:rsidR="00DA5601" w:rsidRDefault="00DA5601" w:rsidP="002309BE">
      <w:pPr>
        <w:pStyle w:val="Onderschrift"/>
      </w:pPr>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3</w:t>
      </w:r>
      <w:r w:rsidR="007270D5">
        <w:fldChar w:fldCharType="end"/>
      </w:r>
      <w:r>
        <w:t>: Mimic options</w:t>
      </w:r>
    </w:p>
    <w:p w:rsidR="00556205" w:rsidRPr="00556205" w:rsidRDefault="00556205" w:rsidP="002309BE">
      <w:pPr>
        <w:pStyle w:val="Onderschrift"/>
      </w:pPr>
      <w:r>
        <w:rPr>
          <w:noProof/>
          <w:lang w:val="nl-NL" w:eastAsia="nl-NL"/>
        </w:rPr>
        <w:drawing>
          <wp:inline distT="0" distB="0" distL="0" distR="0">
            <wp:extent cx="416379" cy="342900"/>
            <wp:effectExtent l="0" t="0" r="3175" b="0"/>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F34689">
        <w:t xml:space="preserve"> </w:t>
      </w:r>
      <w:r>
        <w:t xml:space="preserve"> </w:t>
      </w:r>
      <w:r w:rsidRPr="00556205">
        <w:t xml:space="preserve">Not all options can be available due to license issues </w:t>
      </w:r>
    </w:p>
    <w:p w:rsidR="00DA5601" w:rsidRDefault="00DA5601" w:rsidP="000F200F">
      <w:r>
        <w:rPr>
          <w:noProof/>
          <w:lang w:val="nl-NL" w:eastAsia="nl-NL"/>
        </w:rPr>
        <w:drawing>
          <wp:inline distT="0" distB="0" distL="0" distR="0">
            <wp:extent cx="5939790" cy="3360787"/>
            <wp:effectExtent l="0" t="0" r="381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939790" cy="3360787"/>
                    </a:xfrm>
                    <a:prstGeom prst="rect">
                      <a:avLst/>
                    </a:prstGeom>
                  </pic:spPr>
                </pic:pic>
              </a:graphicData>
            </a:graphic>
          </wp:inline>
        </w:drawing>
      </w:r>
    </w:p>
    <w:p w:rsidR="00DA5601" w:rsidRDefault="00DA5601" w:rsidP="002309BE">
      <w:pPr>
        <w:pStyle w:val="Onderschrift"/>
      </w:pPr>
      <w:bookmarkStart w:id="95" w:name="_Toc366768703"/>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16</w:t>
      </w:r>
      <w:r w:rsidR="00ED7AB1">
        <w:fldChar w:fldCharType="end"/>
      </w:r>
      <w:r>
        <w:t>: example mimic options</w:t>
      </w:r>
      <w:bookmarkEnd w:id="95"/>
    </w:p>
    <w:p w:rsidR="00DA5601" w:rsidRPr="00CA0364" w:rsidRDefault="00DA5601" w:rsidP="000F200F">
      <w:pPr>
        <w:rPr>
          <w:lang w:val="en-US"/>
        </w:rPr>
      </w:pPr>
      <w:r w:rsidRPr="00CA0364">
        <w:rPr>
          <w:lang w:val="en-US"/>
        </w:rPr>
        <w:t>It is beyond the scope of this document to elaborate too much on the mimics. For extensive explanation of working with mimics, please refer to the separate mimic manual. For general knowledge we will explain some basic features of standardization in mimics.</w:t>
      </w:r>
    </w:p>
    <w:p w:rsidR="00DA5601" w:rsidRDefault="00DA5601" w:rsidP="00DA5601">
      <w:pPr>
        <w:pStyle w:val="Kop3"/>
        <w:numPr>
          <w:ilvl w:val="2"/>
          <w:numId w:val="3"/>
        </w:numPr>
      </w:pPr>
      <w:bookmarkStart w:id="96" w:name="_Toc257380443"/>
      <w:bookmarkStart w:id="97" w:name="_Toc366768482"/>
      <w:r>
        <w:t>Color usage</w:t>
      </w:r>
      <w:bookmarkEnd w:id="96"/>
      <w:bookmarkEnd w:id="97"/>
    </w:p>
    <w:p w:rsidR="004A4B12" w:rsidRDefault="004A4B12" w:rsidP="000F200F">
      <w:pPr>
        <w:rPr>
          <w:rFonts w:cs="Arial"/>
          <w:lang w:val="en-US"/>
        </w:rPr>
      </w:pPr>
    </w:p>
    <w:p w:rsidR="00DA5601" w:rsidRPr="00CA0364" w:rsidRDefault="00DA5601" w:rsidP="000F200F">
      <w:pPr>
        <w:rPr>
          <w:rFonts w:cs="Arial"/>
          <w:lang w:val="en-US"/>
        </w:rPr>
      </w:pPr>
      <w:r w:rsidRPr="00CA0364">
        <w:rPr>
          <w:rFonts w:cs="Arial"/>
          <w:lang w:val="en-US"/>
        </w:rPr>
        <w:t xml:space="preserve">Platform statuses are preferably to be visualized to remote operators by using animation i.e. by changing the relevant symbol </w:t>
      </w:r>
      <w:r w:rsidR="008F0D99" w:rsidRPr="00CA0364">
        <w:rPr>
          <w:rFonts w:cs="Arial"/>
          <w:lang w:val="en-US"/>
        </w:rPr>
        <w:t>color</w:t>
      </w:r>
      <w:r w:rsidRPr="00CA0364">
        <w:rPr>
          <w:rFonts w:cs="Arial"/>
          <w:lang w:val="en-US"/>
        </w:rPr>
        <w:t xml:space="preserve"> and/or symbol shape an operator will be able to interpret statuses much easier rather than by </w:t>
      </w:r>
      <w:r w:rsidRPr="00CA0364">
        <w:rPr>
          <w:rFonts w:cs="Arial"/>
          <w:i/>
          <w:lang w:val="en-US"/>
        </w:rPr>
        <w:t>reading text</w:t>
      </w:r>
      <w:r w:rsidRPr="00CA0364">
        <w:rPr>
          <w:rFonts w:cs="Arial"/>
          <w:lang w:val="en-US"/>
        </w:rPr>
        <w:t xml:space="preserve"> strings or by interpreting numbers. This </w:t>
      </w:r>
      <w:r w:rsidR="00F06842">
        <w:rPr>
          <w:rFonts w:cs="Arial"/>
          <w:lang w:val="en-US"/>
        </w:rPr>
        <w:t>section</w:t>
      </w:r>
      <w:r w:rsidRPr="00CA0364">
        <w:rPr>
          <w:rFonts w:cs="Arial"/>
          <w:lang w:val="en-US"/>
        </w:rPr>
        <w:t xml:space="preserve"> defines </w:t>
      </w:r>
      <w:r w:rsidR="00797E4B" w:rsidRPr="00CA0364">
        <w:rPr>
          <w:rFonts w:cs="Arial"/>
          <w:lang w:val="en-US"/>
        </w:rPr>
        <w:t>colors</w:t>
      </w:r>
      <w:r w:rsidRPr="00CA0364">
        <w:rPr>
          <w:rFonts w:cs="Arial"/>
          <w:lang w:val="en-US"/>
        </w:rPr>
        <w:t xml:space="preserve"> and shapes relevant for the majority of platform objects frequently being used on a ship’s platform.</w:t>
      </w:r>
    </w:p>
    <w:p w:rsidR="004A4B12" w:rsidRDefault="004A4B12">
      <w:pPr>
        <w:overflowPunct/>
        <w:autoSpaceDE/>
        <w:autoSpaceDN/>
        <w:adjustRightInd/>
        <w:textAlignment w:val="auto"/>
        <w:rPr>
          <w:rFonts w:eastAsiaTheme="majorEastAsia" w:cstheme="majorBidi"/>
          <w:b/>
        </w:rPr>
      </w:pPr>
      <w:bookmarkStart w:id="98" w:name="_Toc257380444"/>
    </w:p>
    <w:p w:rsidR="00DA5601" w:rsidRDefault="00DA5601" w:rsidP="00DA5601">
      <w:pPr>
        <w:pStyle w:val="Kop3"/>
        <w:numPr>
          <w:ilvl w:val="2"/>
          <w:numId w:val="3"/>
        </w:numPr>
      </w:pPr>
      <w:bookmarkStart w:id="99" w:name="_Toc366768483"/>
      <w:r>
        <w:t>Colour coding</w:t>
      </w:r>
      <w:bookmarkEnd w:id="98"/>
      <w:bookmarkEnd w:id="99"/>
    </w:p>
    <w:p w:rsidR="004A4B12" w:rsidRDefault="004A4B12" w:rsidP="000F200F">
      <w:pPr>
        <w:rPr>
          <w:rFonts w:cs="Arial"/>
          <w:lang w:val="en-US"/>
        </w:rPr>
      </w:pPr>
    </w:p>
    <w:p w:rsidR="00DA5601" w:rsidRPr="00CA0364" w:rsidRDefault="00DA5601" w:rsidP="000F200F">
      <w:pPr>
        <w:rPr>
          <w:rFonts w:cs="Arial"/>
          <w:lang w:val="en-US"/>
        </w:rPr>
      </w:pPr>
      <w:r w:rsidRPr="00CA0364">
        <w:rPr>
          <w:rFonts w:cs="Arial"/>
          <w:lang w:val="en-US"/>
        </w:rPr>
        <w:t>Mimics will use the following colour set for pipeline circuits and static (non-animated) symbols:</w:t>
      </w:r>
    </w:p>
    <w:p w:rsidR="00DA5601" w:rsidRPr="00CA0364" w:rsidRDefault="00DA5601" w:rsidP="000F200F">
      <w:pPr>
        <w:rPr>
          <w:rFonts w:cs="Arial"/>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4"/>
        <w:gridCol w:w="724"/>
        <w:gridCol w:w="770"/>
        <w:gridCol w:w="770"/>
        <w:gridCol w:w="5392"/>
      </w:tblGrid>
      <w:tr w:rsidR="00DA5601" w:rsidTr="000F200F">
        <w:tc>
          <w:tcPr>
            <w:tcW w:w="1914" w:type="dxa"/>
            <w:shd w:val="clear" w:color="auto" w:fill="333333"/>
          </w:tcPr>
          <w:p w:rsidR="00DA5601" w:rsidRPr="00576C19" w:rsidRDefault="00DA5601" w:rsidP="008F0D99">
            <w:pPr>
              <w:rPr>
                <w:b/>
              </w:rPr>
            </w:pPr>
            <w:r w:rsidRPr="00576C19">
              <w:rPr>
                <w:b/>
              </w:rPr>
              <w:t>Color</w:t>
            </w:r>
          </w:p>
        </w:tc>
        <w:tc>
          <w:tcPr>
            <w:tcW w:w="2264" w:type="dxa"/>
            <w:gridSpan w:val="3"/>
            <w:shd w:val="clear" w:color="auto" w:fill="333333"/>
          </w:tcPr>
          <w:p w:rsidR="00DA5601" w:rsidRPr="00576C19" w:rsidRDefault="00DA5601" w:rsidP="000F200F">
            <w:pPr>
              <w:jc w:val="center"/>
              <w:rPr>
                <w:b/>
              </w:rPr>
            </w:pPr>
            <w:r w:rsidRPr="00576C19">
              <w:rPr>
                <w:b/>
              </w:rPr>
              <w:t>RGB</w:t>
            </w:r>
          </w:p>
        </w:tc>
        <w:tc>
          <w:tcPr>
            <w:tcW w:w="5392" w:type="dxa"/>
            <w:shd w:val="clear" w:color="auto" w:fill="333333"/>
          </w:tcPr>
          <w:p w:rsidR="00DA5601" w:rsidRPr="00576C19" w:rsidRDefault="00DA5601" w:rsidP="000F200F">
            <w:pPr>
              <w:rPr>
                <w:b/>
              </w:rPr>
            </w:pPr>
            <w:r w:rsidRPr="00576C19">
              <w:rPr>
                <w:b/>
              </w:rPr>
              <w:t>Medium description</w:t>
            </w:r>
          </w:p>
        </w:tc>
      </w:tr>
      <w:tr w:rsidR="00DA5601" w:rsidTr="000F200F">
        <w:tc>
          <w:tcPr>
            <w:tcW w:w="1914" w:type="dxa"/>
            <w:tcBorders>
              <w:bottom w:val="single" w:sz="4" w:space="0" w:color="auto"/>
            </w:tcBorders>
            <w:shd w:val="clear" w:color="auto" w:fill="333333"/>
          </w:tcPr>
          <w:p w:rsidR="00DA5601" w:rsidRPr="00576C19" w:rsidRDefault="00DA5601" w:rsidP="000F200F">
            <w:pPr>
              <w:rPr>
                <w:b/>
              </w:rPr>
            </w:pPr>
          </w:p>
        </w:tc>
        <w:tc>
          <w:tcPr>
            <w:tcW w:w="724" w:type="dxa"/>
            <w:shd w:val="clear" w:color="auto" w:fill="FF0000"/>
          </w:tcPr>
          <w:p w:rsidR="00DA5601" w:rsidRPr="00576C19" w:rsidRDefault="00DA5601" w:rsidP="000F200F">
            <w:pPr>
              <w:jc w:val="center"/>
              <w:rPr>
                <w:b/>
              </w:rPr>
            </w:pPr>
            <w:r w:rsidRPr="00576C19">
              <w:rPr>
                <w:b/>
              </w:rPr>
              <w:t>RED</w:t>
            </w:r>
          </w:p>
        </w:tc>
        <w:tc>
          <w:tcPr>
            <w:tcW w:w="770" w:type="dxa"/>
            <w:shd w:val="clear" w:color="auto" w:fill="009900"/>
          </w:tcPr>
          <w:p w:rsidR="00DA5601" w:rsidRPr="00576C19" w:rsidRDefault="00DA5601" w:rsidP="000F200F">
            <w:pPr>
              <w:jc w:val="center"/>
              <w:rPr>
                <w:b/>
              </w:rPr>
            </w:pPr>
            <w:r w:rsidRPr="00576C19">
              <w:rPr>
                <w:b/>
              </w:rPr>
              <w:t>GRN</w:t>
            </w:r>
          </w:p>
        </w:tc>
        <w:tc>
          <w:tcPr>
            <w:tcW w:w="770" w:type="dxa"/>
            <w:shd w:val="clear" w:color="auto" w:fill="3366FF"/>
          </w:tcPr>
          <w:p w:rsidR="00DA5601" w:rsidRPr="00576C19" w:rsidRDefault="00DA5601" w:rsidP="000F200F">
            <w:pPr>
              <w:jc w:val="center"/>
              <w:rPr>
                <w:b/>
              </w:rPr>
            </w:pPr>
            <w:r w:rsidRPr="00576C19">
              <w:rPr>
                <w:b/>
              </w:rPr>
              <w:t>BLU</w:t>
            </w:r>
          </w:p>
        </w:tc>
        <w:tc>
          <w:tcPr>
            <w:tcW w:w="5392" w:type="dxa"/>
            <w:shd w:val="clear" w:color="auto" w:fill="333333"/>
          </w:tcPr>
          <w:p w:rsidR="00DA5601" w:rsidRPr="00576C19" w:rsidRDefault="00DA5601" w:rsidP="000F200F">
            <w:pPr>
              <w:rPr>
                <w:b/>
              </w:rPr>
            </w:pPr>
          </w:p>
        </w:tc>
      </w:tr>
      <w:tr w:rsidR="00DA5601" w:rsidTr="000F200F">
        <w:tc>
          <w:tcPr>
            <w:tcW w:w="1914" w:type="dxa"/>
            <w:tcBorders>
              <w:bottom w:val="single" w:sz="4" w:space="0" w:color="auto"/>
            </w:tcBorders>
            <w:shd w:val="clear" w:color="auto" w:fill="C34100"/>
          </w:tcPr>
          <w:p w:rsidR="00DA5601" w:rsidRPr="00576C19" w:rsidRDefault="00DA5601" w:rsidP="000F200F">
            <w:pPr>
              <w:rPr>
                <w:b/>
              </w:rPr>
            </w:pPr>
            <w:r w:rsidRPr="00576C19">
              <w:rPr>
                <w:b/>
              </w:rPr>
              <w:t>Brown</w:t>
            </w:r>
          </w:p>
        </w:tc>
        <w:tc>
          <w:tcPr>
            <w:tcW w:w="724" w:type="dxa"/>
          </w:tcPr>
          <w:p w:rsidR="00DA5601" w:rsidRDefault="00DA5601" w:rsidP="000F200F">
            <w:pPr>
              <w:jc w:val="center"/>
            </w:pPr>
            <w:r>
              <w:t>195</w:t>
            </w:r>
          </w:p>
        </w:tc>
        <w:tc>
          <w:tcPr>
            <w:tcW w:w="770" w:type="dxa"/>
          </w:tcPr>
          <w:p w:rsidR="00DA5601" w:rsidRDefault="00DA5601" w:rsidP="000F200F">
            <w:pPr>
              <w:jc w:val="center"/>
            </w:pPr>
            <w:r>
              <w:t>65</w:t>
            </w:r>
          </w:p>
        </w:tc>
        <w:tc>
          <w:tcPr>
            <w:tcW w:w="770" w:type="dxa"/>
          </w:tcPr>
          <w:p w:rsidR="00DA5601" w:rsidRDefault="00DA5601" w:rsidP="000F200F">
            <w:pPr>
              <w:jc w:val="center"/>
            </w:pPr>
            <w:r>
              <w:t>0</w:t>
            </w:r>
          </w:p>
        </w:tc>
        <w:tc>
          <w:tcPr>
            <w:tcW w:w="5392" w:type="dxa"/>
          </w:tcPr>
          <w:p w:rsidR="00DA5601" w:rsidRDefault="00DA5601" w:rsidP="000F200F">
            <w:r>
              <w:t>Fuel oil</w:t>
            </w:r>
          </w:p>
        </w:tc>
      </w:tr>
      <w:tr w:rsidR="00DA5601" w:rsidTr="000F200F">
        <w:tc>
          <w:tcPr>
            <w:tcW w:w="1914" w:type="dxa"/>
            <w:tcBorders>
              <w:bottom w:val="single" w:sz="4" w:space="0" w:color="auto"/>
            </w:tcBorders>
            <w:shd w:val="clear" w:color="auto" w:fill="808000"/>
          </w:tcPr>
          <w:p w:rsidR="00DA5601" w:rsidRPr="00576C19" w:rsidRDefault="00DA5601" w:rsidP="000F200F">
            <w:pPr>
              <w:rPr>
                <w:b/>
              </w:rPr>
            </w:pPr>
            <w:r w:rsidRPr="00576C19">
              <w:rPr>
                <w:b/>
              </w:rPr>
              <w:t>Olive</w:t>
            </w:r>
          </w:p>
        </w:tc>
        <w:tc>
          <w:tcPr>
            <w:tcW w:w="724" w:type="dxa"/>
          </w:tcPr>
          <w:p w:rsidR="00DA5601" w:rsidRDefault="00DA5601" w:rsidP="000F200F">
            <w:pPr>
              <w:jc w:val="center"/>
            </w:pPr>
            <w:r>
              <w:t>128</w:t>
            </w:r>
          </w:p>
        </w:tc>
        <w:tc>
          <w:tcPr>
            <w:tcW w:w="770" w:type="dxa"/>
          </w:tcPr>
          <w:p w:rsidR="00DA5601" w:rsidRDefault="00DA5601" w:rsidP="000F200F">
            <w:pPr>
              <w:jc w:val="center"/>
            </w:pPr>
            <w:r>
              <w:t>128</w:t>
            </w:r>
          </w:p>
        </w:tc>
        <w:tc>
          <w:tcPr>
            <w:tcW w:w="770" w:type="dxa"/>
          </w:tcPr>
          <w:p w:rsidR="00DA5601" w:rsidRDefault="00DA5601" w:rsidP="000F200F">
            <w:pPr>
              <w:jc w:val="center"/>
            </w:pPr>
            <w:r>
              <w:t>0</w:t>
            </w:r>
          </w:p>
        </w:tc>
        <w:tc>
          <w:tcPr>
            <w:tcW w:w="5392" w:type="dxa"/>
          </w:tcPr>
          <w:p w:rsidR="00DA5601" w:rsidRDefault="00DA5601" w:rsidP="000F200F">
            <w:r>
              <w:t>Lubrication oil</w:t>
            </w:r>
          </w:p>
        </w:tc>
      </w:tr>
      <w:tr w:rsidR="00DA5601" w:rsidRPr="000F200F" w:rsidTr="000F200F">
        <w:tc>
          <w:tcPr>
            <w:tcW w:w="1914" w:type="dxa"/>
            <w:tcBorders>
              <w:bottom w:val="single" w:sz="4" w:space="0" w:color="auto"/>
            </w:tcBorders>
            <w:shd w:val="clear" w:color="auto" w:fill="008000"/>
          </w:tcPr>
          <w:p w:rsidR="00DA5601" w:rsidRPr="00576C19" w:rsidRDefault="00DA5601" w:rsidP="000F200F">
            <w:pPr>
              <w:rPr>
                <w:b/>
              </w:rPr>
            </w:pPr>
            <w:r w:rsidRPr="00576C19">
              <w:rPr>
                <w:b/>
              </w:rPr>
              <w:t>Dark green</w:t>
            </w:r>
          </w:p>
        </w:tc>
        <w:tc>
          <w:tcPr>
            <w:tcW w:w="724" w:type="dxa"/>
          </w:tcPr>
          <w:p w:rsidR="00DA5601" w:rsidRDefault="00DA5601" w:rsidP="000F200F">
            <w:pPr>
              <w:jc w:val="center"/>
            </w:pPr>
            <w:r>
              <w:t>0</w:t>
            </w:r>
          </w:p>
        </w:tc>
        <w:tc>
          <w:tcPr>
            <w:tcW w:w="770" w:type="dxa"/>
          </w:tcPr>
          <w:p w:rsidR="00DA5601" w:rsidRDefault="00DA5601" w:rsidP="000F200F">
            <w:pPr>
              <w:jc w:val="center"/>
            </w:pPr>
            <w:r>
              <w:t>128</w:t>
            </w:r>
          </w:p>
        </w:tc>
        <w:tc>
          <w:tcPr>
            <w:tcW w:w="770" w:type="dxa"/>
          </w:tcPr>
          <w:p w:rsidR="00DA5601" w:rsidRDefault="00DA5601" w:rsidP="000F200F">
            <w:pPr>
              <w:jc w:val="center"/>
            </w:pPr>
            <w:r>
              <w:t>0</w:t>
            </w:r>
          </w:p>
        </w:tc>
        <w:tc>
          <w:tcPr>
            <w:tcW w:w="5392" w:type="dxa"/>
          </w:tcPr>
          <w:p w:rsidR="00DA5601" w:rsidRPr="00CA0364" w:rsidRDefault="00DA5601" w:rsidP="000F200F">
            <w:pPr>
              <w:rPr>
                <w:lang w:val="en-US"/>
              </w:rPr>
            </w:pPr>
            <w:r w:rsidRPr="00CA0364">
              <w:rPr>
                <w:lang w:val="en-US"/>
              </w:rPr>
              <w:t>Sea water, ballast water, fire main system</w:t>
            </w:r>
          </w:p>
        </w:tc>
      </w:tr>
      <w:tr w:rsidR="00DA5601" w:rsidRPr="000F200F" w:rsidTr="000F200F">
        <w:tc>
          <w:tcPr>
            <w:tcW w:w="1914" w:type="dxa"/>
            <w:tcBorders>
              <w:bottom w:val="single" w:sz="4" w:space="0" w:color="auto"/>
            </w:tcBorders>
            <w:shd w:val="clear" w:color="auto" w:fill="008080"/>
          </w:tcPr>
          <w:p w:rsidR="00DA5601" w:rsidRPr="00576C19" w:rsidRDefault="00DA5601" w:rsidP="000F200F">
            <w:pPr>
              <w:rPr>
                <w:b/>
              </w:rPr>
            </w:pPr>
            <w:r w:rsidRPr="00576C19">
              <w:rPr>
                <w:b/>
              </w:rPr>
              <w:t>Teal blue</w:t>
            </w:r>
          </w:p>
        </w:tc>
        <w:tc>
          <w:tcPr>
            <w:tcW w:w="724" w:type="dxa"/>
          </w:tcPr>
          <w:p w:rsidR="00DA5601" w:rsidRDefault="00DA5601" w:rsidP="000F200F">
            <w:pPr>
              <w:jc w:val="center"/>
            </w:pPr>
            <w:r>
              <w:t>0</w:t>
            </w:r>
          </w:p>
        </w:tc>
        <w:tc>
          <w:tcPr>
            <w:tcW w:w="770" w:type="dxa"/>
          </w:tcPr>
          <w:p w:rsidR="00DA5601" w:rsidRDefault="00DA5601" w:rsidP="000F200F">
            <w:pPr>
              <w:jc w:val="center"/>
            </w:pPr>
            <w:r>
              <w:t>128</w:t>
            </w:r>
          </w:p>
        </w:tc>
        <w:tc>
          <w:tcPr>
            <w:tcW w:w="770" w:type="dxa"/>
          </w:tcPr>
          <w:p w:rsidR="00DA5601" w:rsidRDefault="00DA5601" w:rsidP="000F200F">
            <w:pPr>
              <w:jc w:val="center"/>
            </w:pPr>
            <w:r>
              <w:t>128</w:t>
            </w:r>
          </w:p>
        </w:tc>
        <w:tc>
          <w:tcPr>
            <w:tcW w:w="5392" w:type="dxa"/>
          </w:tcPr>
          <w:p w:rsidR="00DA5601" w:rsidRPr="00CA0364" w:rsidRDefault="00DA5601" w:rsidP="000F200F">
            <w:pPr>
              <w:rPr>
                <w:lang w:val="en-US"/>
              </w:rPr>
            </w:pPr>
            <w:r w:rsidRPr="00CA0364">
              <w:rPr>
                <w:lang w:val="en-US"/>
              </w:rPr>
              <w:t>Low temperature fresh water (cooling water and potable water)</w:t>
            </w:r>
          </w:p>
        </w:tc>
      </w:tr>
      <w:tr w:rsidR="00DA5601" w:rsidRPr="000F200F" w:rsidTr="000F200F">
        <w:tc>
          <w:tcPr>
            <w:tcW w:w="1914" w:type="dxa"/>
            <w:tcBorders>
              <w:bottom w:val="single" w:sz="4" w:space="0" w:color="auto"/>
            </w:tcBorders>
            <w:shd w:val="clear" w:color="auto" w:fill="00FFFF"/>
          </w:tcPr>
          <w:p w:rsidR="00DA5601" w:rsidRPr="00576C19" w:rsidRDefault="00DA5601" w:rsidP="000F200F">
            <w:pPr>
              <w:rPr>
                <w:b/>
              </w:rPr>
            </w:pPr>
            <w:r w:rsidRPr="00576C19">
              <w:rPr>
                <w:b/>
              </w:rPr>
              <w:t>Aqua blue</w:t>
            </w:r>
          </w:p>
        </w:tc>
        <w:tc>
          <w:tcPr>
            <w:tcW w:w="724" w:type="dxa"/>
          </w:tcPr>
          <w:p w:rsidR="00DA5601" w:rsidRDefault="00DA5601" w:rsidP="000F200F">
            <w:pPr>
              <w:jc w:val="center"/>
            </w:pPr>
            <w:r>
              <w:t>0</w:t>
            </w:r>
          </w:p>
        </w:tc>
        <w:tc>
          <w:tcPr>
            <w:tcW w:w="770" w:type="dxa"/>
          </w:tcPr>
          <w:p w:rsidR="00DA5601" w:rsidRDefault="00DA5601" w:rsidP="000F200F">
            <w:pPr>
              <w:jc w:val="center"/>
            </w:pPr>
            <w:r>
              <w:t>255</w:t>
            </w:r>
          </w:p>
        </w:tc>
        <w:tc>
          <w:tcPr>
            <w:tcW w:w="770" w:type="dxa"/>
          </w:tcPr>
          <w:p w:rsidR="00DA5601" w:rsidRDefault="00DA5601" w:rsidP="000F200F">
            <w:pPr>
              <w:jc w:val="center"/>
            </w:pPr>
            <w:r>
              <w:t>255</w:t>
            </w:r>
          </w:p>
        </w:tc>
        <w:tc>
          <w:tcPr>
            <w:tcW w:w="5392" w:type="dxa"/>
          </w:tcPr>
          <w:p w:rsidR="00DA5601" w:rsidRPr="00CA0364" w:rsidRDefault="00DA5601" w:rsidP="000F200F">
            <w:pPr>
              <w:rPr>
                <w:lang w:val="en-US"/>
              </w:rPr>
            </w:pPr>
            <w:r w:rsidRPr="00CA0364">
              <w:rPr>
                <w:lang w:val="en-US"/>
              </w:rPr>
              <w:t>High temperature fresh water (cooling water and potable water)</w:t>
            </w:r>
          </w:p>
        </w:tc>
      </w:tr>
      <w:tr w:rsidR="00DA5601" w:rsidRPr="000F200F" w:rsidTr="000F200F">
        <w:tc>
          <w:tcPr>
            <w:tcW w:w="1914" w:type="dxa"/>
            <w:tcBorders>
              <w:bottom w:val="single" w:sz="4" w:space="0" w:color="auto"/>
            </w:tcBorders>
            <w:shd w:val="clear" w:color="auto" w:fill="808080"/>
          </w:tcPr>
          <w:p w:rsidR="00DA5601" w:rsidRPr="00576C19" w:rsidRDefault="00DA5601" w:rsidP="000F200F">
            <w:pPr>
              <w:rPr>
                <w:b/>
              </w:rPr>
            </w:pPr>
            <w:r w:rsidRPr="00576C19">
              <w:rPr>
                <w:b/>
              </w:rPr>
              <w:t>Grey</w:t>
            </w:r>
          </w:p>
        </w:tc>
        <w:tc>
          <w:tcPr>
            <w:tcW w:w="724" w:type="dxa"/>
          </w:tcPr>
          <w:p w:rsidR="00DA5601" w:rsidRDefault="00DA5601" w:rsidP="000F200F">
            <w:pPr>
              <w:jc w:val="center"/>
            </w:pPr>
            <w:r>
              <w:t>128</w:t>
            </w:r>
          </w:p>
        </w:tc>
        <w:tc>
          <w:tcPr>
            <w:tcW w:w="770" w:type="dxa"/>
          </w:tcPr>
          <w:p w:rsidR="00DA5601" w:rsidRDefault="00DA5601" w:rsidP="000F200F">
            <w:pPr>
              <w:jc w:val="center"/>
            </w:pPr>
            <w:r>
              <w:t>128</w:t>
            </w:r>
          </w:p>
        </w:tc>
        <w:tc>
          <w:tcPr>
            <w:tcW w:w="770" w:type="dxa"/>
          </w:tcPr>
          <w:p w:rsidR="00DA5601" w:rsidRDefault="00DA5601" w:rsidP="000F200F">
            <w:pPr>
              <w:jc w:val="center"/>
            </w:pPr>
            <w:r>
              <w:t>128</w:t>
            </w:r>
          </w:p>
        </w:tc>
        <w:tc>
          <w:tcPr>
            <w:tcW w:w="5392" w:type="dxa"/>
          </w:tcPr>
          <w:p w:rsidR="00DA5601" w:rsidRPr="00CA0364" w:rsidRDefault="00DA5601" w:rsidP="000F200F">
            <w:pPr>
              <w:rPr>
                <w:lang w:val="en-US"/>
              </w:rPr>
            </w:pPr>
            <w:r w:rsidRPr="00CA0364">
              <w:rPr>
                <w:lang w:val="en-US"/>
              </w:rPr>
              <w:t>Bilge water, hydraulics, grey/black water</w:t>
            </w:r>
          </w:p>
        </w:tc>
      </w:tr>
      <w:tr w:rsidR="00DA5601" w:rsidTr="000F200F">
        <w:tc>
          <w:tcPr>
            <w:tcW w:w="1914" w:type="dxa"/>
            <w:tcBorders>
              <w:bottom w:val="single" w:sz="4" w:space="0" w:color="auto"/>
            </w:tcBorders>
            <w:shd w:val="clear" w:color="auto" w:fill="00FF00"/>
          </w:tcPr>
          <w:p w:rsidR="00DA5601" w:rsidRPr="00576C19" w:rsidRDefault="00DA5601" w:rsidP="000F200F">
            <w:pPr>
              <w:rPr>
                <w:b/>
              </w:rPr>
            </w:pPr>
            <w:r w:rsidRPr="00576C19">
              <w:rPr>
                <w:b/>
              </w:rPr>
              <w:t>Bright green</w:t>
            </w:r>
          </w:p>
        </w:tc>
        <w:tc>
          <w:tcPr>
            <w:tcW w:w="724" w:type="dxa"/>
          </w:tcPr>
          <w:p w:rsidR="00DA5601" w:rsidRDefault="00DA5601" w:rsidP="000F200F">
            <w:pPr>
              <w:jc w:val="center"/>
            </w:pPr>
            <w:r>
              <w:t>0</w:t>
            </w:r>
          </w:p>
        </w:tc>
        <w:tc>
          <w:tcPr>
            <w:tcW w:w="770" w:type="dxa"/>
          </w:tcPr>
          <w:p w:rsidR="00DA5601" w:rsidRDefault="00DA5601" w:rsidP="000F200F">
            <w:pPr>
              <w:jc w:val="center"/>
            </w:pPr>
            <w:r>
              <w:t>255</w:t>
            </w:r>
          </w:p>
        </w:tc>
        <w:tc>
          <w:tcPr>
            <w:tcW w:w="770" w:type="dxa"/>
          </w:tcPr>
          <w:p w:rsidR="00DA5601" w:rsidRDefault="00DA5601" w:rsidP="000F200F">
            <w:pPr>
              <w:jc w:val="center"/>
            </w:pPr>
            <w:r>
              <w:t>0</w:t>
            </w:r>
          </w:p>
        </w:tc>
        <w:tc>
          <w:tcPr>
            <w:tcW w:w="5392" w:type="dxa"/>
          </w:tcPr>
          <w:p w:rsidR="00DA5601" w:rsidRDefault="00DA5601" w:rsidP="000F200F">
            <w:r>
              <w:t>Electrical distribution – Medium Voltage</w:t>
            </w:r>
          </w:p>
        </w:tc>
      </w:tr>
      <w:tr w:rsidR="00DA5601" w:rsidTr="000F200F">
        <w:tc>
          <w:tcPr>
            <w:tcW w:w="1914" w:type="dxa"/>
            <w:tcBorders>
              <w:bottom w:val="single" w:sz="4" w:space="0" w:color="auto"/>
            </w:tcBorders>
            <w:shd w:val="clear" w:color="auto" w:fill="FF6600"/>
          </w:tcPr>
          <w:p w:rsidR="00DA5601" w:rsidRPr="00576C19" w:rsidRDefault="00DA5601" w:rsidP="000F200F">
            <w:pPr>
              <w:rPr>
                <w:b/>
              </w:rPr>
            </w:pPr>
            <w:r w:rsidRPr="00576C19">
              <w:rPr>
                <w:b/>
              </w:rPr>
              <w:t>Orange</w:t>
            </w:r>
          </w:p>
        </w:tc>
        <w:tc>
          <w:tcPr>
            <w:tcW w:w="724" w:type="dxa"/>
          </w:tcPr>
          <w:p w:rsidR="00DA5601" w:rsidRDefault="00DA5601" w:rsidP="000F200F">
            <w:pPr>
              <w:jc w:val="center"/>
            </w:pPr>
            <w:r>
              <w:t>255</w:t>
            </w:r>
          </w:p>
        </w:tc>
        <w:tc>
          <w:tcPr>
            <w:tcW w:w="770" w:type="dxa"/>
          </w:tcPr>
          <w:p w:rsidR="00DA5601" w:rsidRDefault="00DA5601" w:rsidP="000F200F">
            <w:pPr>
              <w:jc w:val="center"/>
            </w:pPr>
            <w:r>
              <w:t>102</w:t>
            </w:r>
          </w:p>
        </w:tc>
        <w:tc>
          <w:tcPr>
            <w:tcW w:w="770" w:type="dxa"/>
          </w:tcPr>
          <w:p w:rsidR="00DA5601" w:rsidRDefault="00DA5601" w:rsidP="000F200F">
            <w:pPr>
              <w:jc w:val="center"/>
            </w:pPr>
            <w:r>
              <w:t>0</w:t>
            </w:r>
          </w:p>
        </w:tc>
        <w:tc>
          <w:tcPr>
            <w:tcW w:w="5392" w:type="dxa"/>
          </w:tcPr>
          <w:p w:rsidR="00DA5601" w:rsidRDefault="00DA5601" w:rsidP="000F200F">
            <w:r>
              <w:t>Electrical distribution – High Voltage</w:t>
            </w:r>
          </w:p>
        </w:tc>
      </w:tr>
      <w:tr w:rsidR="00DA5601" w:rsidRPr="000F200F" w:rsidTr="000F200F">
        <w:tc>
          <w:tcPr>
            <w:tcW w:w="1914" w:type="dxa"/>
            <w:shd w:val="clear" w:color="auto" w:fill="FFFFFF"/>
          </w:tcPr>
          <w:p w:rsidR="00DA5601" w:rsidRPr="00576C19" w:rsidRDefault="00DA5601" w:rsidP="000F200F">
            <w:pPr>
              <w:rPr>
                <w:b/>
              </w:rPr>
            </w:pPr>
            <w:r w:rsidRPr="00576C19">
              <w:rPr>
                <w:b/>
              </w:rPr>
              <w:t>White</w:t>
            </w:r>
          </w:p>
        </w:tc>
        <w:tc>
          <w:tcPr>
            <w:tcW w:w="724" w:type="dxa"/>
          </w:tcPr>
          <w:p w:rsidR="00DA5601" w:rsidRDefault="00DA5601" w:rsidP="000F200F">
            <w:pPr>
              <w:jc w:val="center"/>
            </w:pPr>
            <w:r>
              <w:t>255</w:t>
            </w:r>
          </w:p>
        </w:tc>
        <w:tc>
          <w:tcPr>
            <w:tcW w:w="770" w:type="dxa"/>
          </w:tcPr>
          <w:p w:rsidR="00DA5601" w:rsidRDefault="00DA5601" w:rsidP="000F200F">
            <w:pPr>
              <w:jc w:val="center"/>
            </w:pPr>
            <w:r>
              <w:t>255</w:t>
            </w:r>
          </w:p>
        </w:tc>
        <w:tc>
          <w:tcPr>
            <w:tcW w:w="770" w:type="dxa"/>
          </w:tcPr>
          <w:p w:rsidR="00DA5601" w:rsidRDefault="00DA5601" w:rsidP="000F200F">
            <w:pPr>
              <w:jc w:val="center"/>
            </w:pPr>
            <w:r>
              <w:t>255</w:t>
            </w:r>
          </w:p>
        </w:tc>
        <w:tc>
          <w:tcPr>
            <w:tcW w:w="5392" w:type="dxa"/>
          </w:tcPr>
          <w:p w:rsidR="00DA5601" w:rsidRPr="00CA0364" w:rsidRDefault="00DA5601" w:rsidP="000F200F">
            <w:pPr>
              <w:keepNext/>
              <w:rPr>
                <w:lang w:val="en-US"/>
              </w:rPr>
            </w:pPr>
            <w:r w:rsidRPr="00CA0364">
              <w:rPr>
                <w:lang w:val="en-US"/>
              </w:rPr>
              <w:t>Compressed air, ventilation air, exhaust gas</w:t>
            </w:r>
          </w:p>
        </w:tc>
      </w:tr>
    </w:tbl>
    <w:p w:rsidR="00DA5601" w:rsidRPr="00E63892" w:rsidRDefault="00DA5601" w:rsidP="002309BE">
      <w:pPr>
        <w:pStyle w:val="Onderschrift"/>
      </w:pPr>
      <w:bookmarkStart w:id="100" w:name="_Toc257380533"/>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4</w:t>
      </w:r>
      <w:r w:rsidR="007270D5">
        <w:fldChar w:fldCharType="end"/>
      </w:r>
      <w:r>
        <w:t>: Color markings of pipes</w:t>
      </w:r>
      <w:bookmarkEnd w:id="100"/>
    </w:p>
    <w:p w:rsidR="00DA5601" w:rsidRPr="00AA4AE2" w:rsidRDefault="00DA5601" w:rsidP="000F200F">
      <w:pPr>
        <w:rPr>
          <w:lang w:val="en-US"/>
        </w:rPr>
      </w:pPr>
    </w:p>
    <w:p w:rsidR="00DA5601" w:rsidRDefault="00DA5601" w:rsidP="00DA5601">
      <w:pPr>
        <w:pStyle w:val="Kop3"/>
        <w:numPr>
          <w:ilvl w:val="2"/>
          <w:numId w:val="3"/>
        </w:numPr>
      </w:pPr>
      <w:bookmarkStart w:id="101" w:name="_Toc257380445"/>
      <w:bookmarkStart w:id="102" w:name="_Toc366768484"/>
      <w:r>
        <w:t>Symbols</w:t>
      </w:r>
      <w:bookmarkEnd w:id="101"/>
      <w:bookmarkEnd w:id="102"/>
    </w:p>
    <w:p w:rsidR="004A4B12" w:rsidRDefault="004A4B12" w:rsidP="000F200F">
      <w:pPr>
        <w:rPr>
          <w:rFonts w:cs="Arial"/>
          <w:lang w:val="en-US"/>
        </w:rPr>
      </w:pPr>
    </w:p>
    <w:p w:rsidR="00DA5601" w:rsidRPr="00CA0364" w:rsidRDefault="00DA5601" w:rsidP="000F200F">
      <w:pPr>
        <w:rPr>
          <w:rFonts w:cs="Arial"/>
          <w:lang w:val="en-US"/>
        </w:rPr>
      </w:pPr>
      <w:r w:rsidRPr="00CA0364">
        <w:rPr>
          <w:rFonts w:cs="Arial"/>
          <w:lang w:val="en-US"/>
        </w:rPr>
        <w:t>To learn about animated symbols you must be familiar with the basics of element processing first. Platform objects can be class</w:t>
      </w:r>
      <w:r w:rsidR="000E7F03">
        <w:rPr>
          <w:rFonts w:cs="Arial"/>
          <w:lang w:val="en-US"/>
        </w:rPr>
        <w:t>ified regarding their</w:t>
      </w:r>
      <w:r w:rsidRPr="00CA0364">
        <w:rPr>
          <w:rFonts w:cs="Arial"/>
          <w:lang w:val="en-US"/>
        </w:rPr>
        <w:t xml:space="preserve"> interface</w:t>
      </w:r>
      <w:r w:rsidR="000E7F03">
        <w:rPr>
          <w:rFonts w:cs="Arial"/>
          <w:lang w:val="en-US"/>
        </w:rPr>
        <w:t xml:space="preserve"> with the AM(C)S</w:t>
      </w:r>
      <w:r w:rsidRPr="00CA0364">
        <w:rPr>
          <w:rFonts w:cs="Arial"/>
          <w:lang w:val="en-US"/>
        </w:rPr>
        <w:t xml:space="preserve"> and functional behavior into so called, element types. </w:t>
      </w:r>
      <w:r w:rsidRPr="00CA0364">
        <w:rPr>
          <w:rFonts w:cs="Arial"/>
          <w:lang w:val="en-US"/>
        </w:rPr>
        <w:br/>
        <w:t>In this way it is pos</w:t>
      </w:r>
      <w:r w:rsidR="008132B1">
        <w:rPr>
          <w:rFonts w:cs="Arial"/>
          <w:lang w:val="en-US"/>
        </w:rPr>
        <w:t>sible to distinguish between a sensor element type</w:t>
      </w:r>
      <w:r w:rsidRPr="00CA0364">
        <w:rPr>
          <w:rFonts w:cs="Arial"/>
          <w:lang w:val="en-US"/>
        </w:rPr>
        <w:t>, valve</w:t>
      </w:r>
      <w:r w:rsidR="008132B1">
        <w:rPr>
          <w:rFonts w:cs="Arial"/>
          <w:lang w:val="en-US"/>
        </w:rPr>
        <w:t xml:space="preserve"> element type</w:t>
      </w:r>
      <w:r w:rsidRPr="00CA0364">
        <w:rPr>
          <w:rFonts w:cs="Arial"/>
          <w:lang w:val="en-US"/>
        </w:rPr>
        <w:t>, motor</w:t>
      </w:r>
      <w:r w:rsidR="008132B1">
        <w:rPr>
          <w:rFonts w:cs="Arial"/>
          <w:lang w:val="en-US"/>
        </w:rPr>
        <w:t xml:space="preserve"> element type,</w:t>
      </w:r>
      <w:r w:rsidRPr="00CA0364">
        <w:rPr>
          <w:rFonts w:cs="Arial"/>
          <w:lang w:val="en-US"/>
        </w:rPr>
        <w:t xml:space="preserve"> etc. Once </w:t>
      </w:r>
      <w:r w:rsidR="008132B1">
        <w:rPr>
          <w:rFonts w:cs="Arial"/>
          <w:lang w:val="en-US"/>
        </w:rPr>
        <w:t xml:space="preserve">the platform objects are </w:t>
      </w:r>
      <w:r w:rsidRPr="00CA0364">
        <w:rPr>
          <w:rFonts w:cs="Arial"/>
          <w:lang w:val="en-US"/>
        </w:rPr>
        <w:t xml:space="preserve">classified into element types the applicable </w:t>
      </w:r>
      <w:r w:rsidR="008132B1">
        <w:rPr>
          <w:rFonts w:cs="Arial"/>
          <w:lang w:val="en-US"/>
        </w:rPr>
        <w:t>mimic symbol f</w:t>
      </w:r>
      <w:r w:rsidR="005163D2">
        <w:rPr>
          <w:rFonts w:cs="Arial"/>
          <w:lang w:val="en-US"/>
        </w:rPr>
        <w:t>or each platform object can also</w:t>
      </w:r>
      <w:r w:rsidR="008132B1">
        <w:rPr>
          <w:rFonts w:cs="Arial"/>
          <w:lang w:val="en-US"/>
        </w:rPr>
        <w:t xml:space="preserve"> be specified</w:t>
      </w:r>
      <w:r w:rsidRPr="00CA0364">
        <w:rPr>
          <w:rFonts w:cs="Arial"/>
          <w:lang w:val="en-US"/>
        </w:rPr>
        <w:t xml:space="preserve"> since the element type</w:t>
      </w:r>
      <w:r w:rsidR="005163D2">
        <w:rPr>
          <w:rFonts w:cs="Arial"/>
          <w:lang w:val="en-US"/>
        </w:rPr>
        <w:t>s identify</w:t>
      </w:r>
      <w:r w:rsidRPr="00CA0364">
        <w:rPr>
          <w:rFonts w:cs="Arial"/>
          <w:lang w:val="en-US"/>
        </w:rPr>
        <w:t xml:space="preserve"> the relevant monitori</w:t>
      </w:r>
      <w:r w:rsidR="005163D2">
        <w:rPr>
          <w:rFonts w:cs="Arial"/>
          <w:lang w:val="en-US"/>
        </w:rPr>
        <w:t>ng and control abilities</w:t>
      </w:r>
      <w:r w:rsidRPr="00CA0364">
        <w:rPr>
          <w:rFonts w:cs="Arial"/>
          <w:lang w:val="en-US"/>
        </w:rPr>
        <w:t>.</w:t>
      </w:r>
    </w:p>
    <w:p w:rsidR="00DA5601" w:rsidRPr="00CA0364" w:rsidRDefault="00DA5601" w:rsidP="000F200F">
      <w:pPr>
        <w:rPr>
          <w:rFonts w:cs="Arial"/>
          <w:lang w:val="en-US"/>
        </w:rPr>
      </w:pPr>
    </w:p>
    <w:p w:rsidR="00DA5601" w:rsidRPr="00CA0364" w:rsidRDefault="00DA5601" w:rsidP="000F200F">
      <w:pPr>
        <w:rPr>
          <w:rFonts w:cs="Arial"/>
          <w:lang w:val="en-US"/>
        </w:rPr>
      </w:pPr>
      <w:r w:rsidRPr="00CA0364">
        <w:rPr>
          <w:rFonts w:cs="Arial"/>
          <w:lang w:val="en-US"/>
        </w:rPr>
        <w:t>However mimics not only comprise of animated objects. For instance in case a platform object is not involved with alarm monitoring and control features at all then from</w:t>
      </w:r>
      <w:r w:rsidR="005163D2">
        <w:rPr>
          <w:rFonts w:cs="Arial"/>
          <w:lang w:val="en-US"/>
        </w:rPr>
        <w:t xml:space="preserve"> the</w:t>
      </w:r>
      <w:r w:rsidRPr="00CA0364">
        <w:rPr>
          <w:rFonts w:cs="Arial"/>
          <w:lang w:val="en-US"/>
        </w:rPr>
        <w:t xml:space="preserve"> </w:t>
      </w:r>
      <w:r w:rsidR="005163D2">
        <w:rPr>
          <w:rFonts w:cs="Arial"/>
          <w:lang w:val="en-US"/>
        </w:rPr>
        <w:t xml:space="preserve">AM(C)S </w:t>
      </w:r>
      <w:r w:rsidRPr="00CA0364">
        <w:rPr>
          <w:rFonts w:cs="Arial"/>
          <w:lang w:val="en-US"/>
        </w:rPr>
        <w:t xml:space="preserve"> point of view it makes no sense to comprehend this object. </w:t>
      </w:r>
      <w:r w:rsidRPr="00CA0364">
        <w:rPr>
          <w:rFonts w:cs="Arial"/>
          <w:lang w:val="en-US"/>
        </w:rPr>
        <w:br/>
        <w:t>Still these objects might be displayed in mimics as static (i.e. not an</w:t>
      </w:r>
      <w:r w:rsidR="00EA3CA6">
        <w:rPr>
          <w:rFonts w:cs="Arial"/>
          <w:lang w:val="en-US"/>
        </w:rPr>
        <w:t>imated) to improve clarity. The</w:t>
      </w:r>
      <w:r w:rsidRPr="00CA0364">
        <w:rPr>
          <w:rFonts w:cs="Arial"/>
          <w:lang w:val="en-US"/>
        </w:rPr>
        <w:t xml:space="preserve"> set of static symbols</w:t>
      </w:r>
      <w:r w:rsidR="00EA3CA6">
        <w:rPr>
          <w:rFonts w:cs="Arial"/>
          <w:lang w:val="en-US"/>
        </w:rPr>
        <w:t xml:space="preserve"> in NavVision</w:t>
      </w:r>
      <w:r w:rsidRPr="00CA0364">
        <w:rPr>
          <w:rFonts w:cs="Arial"/>
          <w:lang w:val="en-US"/>
        </w:rPr>
        <w:t xml:space="preserve"> is based on nowadays widely accepted icons being used in system diagrams and P&amp;ID</w:t>
      </w:r>
      <w:r>
        <w:rPr>
          <w:rStyle w:val="Voetnootmarkering"/>
          <w:rFonts w:cs="Arial"/>
        </w:rPr>
        <w:footnoteReference w:id="2"/>
      </w:r>
      <w:r w:rsidRPr="00CA0364">
        <w:rPr>
          <w:rFonts w:cs="Arial"/>
          <w:lang w:val="en-US"/>
        </w:rPr>
        <w:t xml:space="preserve"> drawings. Static symbols will be drawn in the color of the applicable medium.</w:t>
      </w:r>
    </w:p>
    <w:p w:rsidR="00DA5601" w:rsidRPr="00CA0364" w:rsidRDefault="00DA5601" w:rsidP="000F200F">
      <w:pPr>
        <w:rPr>
          <w:lang w:val="en-US"/>
        </w:rPr>
      </w:pPr>
    </w:p>
    <w:p w:rsidR="00DA5601" w:rsidRDefault="00DA5601" w:rsidP="000F200F">
      <w:pPr>
        <w:keepNext/>
      </w:pPr>
      <w:r>
        <w:rPr>
          <w:noProof/>
          <w:lang w:val="nl-NL" w:eastAsia="nl-NL"/>
        </w:rPr>
        <w:lastRenderedPageBreak/>
        <w:drawing>
          <wp:inline distT="0" distB="0" distL="0" distR="0">
            <wp:extent cx="5943600" cy="3676650"/>
            <wp:effectExtent l="0" t="0" r="0" b="0"/>
            <wp:docPr id="114" name="Afbeelding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DA5601" w:rsidRDefault="00DA5601" w:rsidP="002309BE">
      <w:pPr>
        <w:pStyle w:val="Onderschrift"/>
      </w:pPr>
      <w:bookmarkStart w:id="103" w:name="_Ref335296637"/>
      <w:bookmarkStart w:id="104" w:name="_Toc257380500"/>
      <w:bookmarkStart w:id="105" w:name="_Toc366768704"/>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17</w:t>
      </w:r>
      <w:r w:rsidR="00ED7AB1">
        <w:fldChar w:fldCharType="end"/>
      </w:r>
      <w:bookmarkEnd w:id="103"/>
      <w:r>
        <w:t>: Mimic layout</w:t>
      </w:r>
      <w:bookmarkEnd w:id="104"/>
      <w:bookmarkEnd w:id="105"/>
    </w:p>
    <w:p w:rsidR="00DA5601" w:rsidRDefault="00DA5601" w:rsidP="00DA5601">
      <w:pPr>
        <w:pStyle w:val="Kop3"/>
        <w:numPr>
          <w:ilvl w:val="2"/>
          <w:numId w:val="3"/>
        </w:numPr>
      </w:pPr>
      <w:bookmarkStart w:id="106" w:name="_Toc257380446"/>
      <w:bookmarkStart w:id="107" w:name="_Toc366768485"/>
      <w:r>
        <w:t>Control elements</w:t>
      </w:r>
      <w:bookmarkEnd w:id="106"/>
      <w:bookmarkEnd w:id="107"/>
    </w:p>
    <w:p w:rsidR="004A4B12" w:rsidRDefault="004A4B12" w:rsidP="000F200F">
      <w:pPr>
        <w:rPr>
          <w:lang w:val="en-US"/>
        </w:rPr>
      </w:pPr>
    </w:p>
    <w:p w:rsidR="00DA5601" w:rsidRPr="00CA0364" w:rsidRDefault="00DA5601" w:rsidP="000F200F">
      <w:pPr>
        <w:rPr>
          <w:lang w:val="en-US"/>
        </w:rPr>
      </w:pPr>
      <w:r w:rsidRPr="00CA0364">
        <w:rPr>
          <w:lang w:val="en-US"/>
        </w:rPr>
        <w:t xml:space="preserve">Control elements are used to interface a wide range of “Control” devices like pumps, fans, valves, generators, etc. via their relevant starter unit. Since these element types are suitable to process a wide range of components, several symbols are defined to represent each type. </w:t>
      </w:r>
      <w:r w:rsidRPr="00CA0364">
        <w:rPr>
          <w:lang w:val="en-US"/>
        </w:rPr>
        <w:br/>
        <w:t xml:space="preserve">Colour animation is used to show the actual element status. </w:t>
      </w:r>
    </w:p>
    <w:p w:rsidR="0068671B" w:rsidRDefault="00DA5601" w:rsidP="000F200F">
      <w:pPr>
        <w:rPr>
          <w:rFonts w:cs="Arial"/>
          <w:color w:val="000000"/>
        </w:rPr>
      </w:pPr>
      <w:r w:rsidRPr="00CA0364">
        <w:rPr>
          <w:rFonts w:cs="Arial"/>
          <w:color w:val="000000"/>
          <w:lang w:val="en-US"/>
        </w:rPr>
        <w:t xml:space="preserve">Chevrons, a single filled chevron (arrow) for low - and a double filled chevron (arrow) for high speed, show the difference between a control element running at high speed and a control element running at low speed. </w:t>
      </w:r>
      <w:r>
        <w:rPr>
          <w:rFonts w:cs="Arial"/>
          <w:color w:val="000000"/>
        </w:rPr>
        <w:t>Chevrons without filling indicate an off condition.</w:t>
      </w: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68671B" w:rsidRDefault="0068671B" w:rsidP="000F200F">
      <w:pPr>
        <w:rPr>
          <w:rFonts w:cs="Arial"/>
          <w:color w:val="000000"/>
        </w:rPr>
      </w:pPr>
    </w:p>
    <w:p w:rsidR="00DA5601" w:rsidRPr="00FD6713" w:rsidRDefault="00DA5601" w:rsidP="000F200F">
      <w:pPr>
        <w:rPr>
          <w:rFonts w:cs="Arial"/>
          <w:color w:val="000000"/>
        </w:rPr>
      </w:pPr>
      <w:r>
        <w:rPr>
          <w:rFonts w:cs="Arial"/>
          <w:color w:val="000000"/>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8"/>
        <w:gridCol w:w="2530"/>
        <w:gridCol w:w="1980"/>
      </w:tblGrid>
      <w:tr w:rsidR="00DA5601" w:rsidRPr="00576C19" w:rsidTr="000F200F">
        <w:tc>
          <w:tcPr>
            <w:tcW w:w="2748" w:type="dxa"/>
            <w:tcBorders>
              <w:bottom w:val="single" w:sz="4" w:space="0" w:color="auto"/>
            </w:tcBorders>
            <w:shd w:val="clear" w:color="auto" w:fill="333333"/>
            <w:vAlign w:val="center"/>
          </w:tcPr>
          <w:p w:rsidR="00DA5601" w:rsidRPr="00576C19" w:rsidRDefault="00DA5601" w:rsidP="000F200F">
            <w:pPr>
              <w:jc w:val="center"/>
              <w:rPr>
                <w:b/>
              </w:rPr>
            </w:pPr>
            <w:r w:rsidRPr="00576C19">
              <w:rPr>
                <w:b/>
              </w:rPr>
              <w:lastRenderedPageBreak/>
              <w:t>Status</w:t>
            </w:r>
          </w:p>
        </w:tc>
        <w:tc>
          <w:tcPr>
            <w:tcW w:w="2530" w:type="dxa"/>
            <w:tcBorders>
              <w:bottom w:val="single" w:sz="4" w:space="0" w:color="auto"/>
            </w:tcBorders>
            <w:shd w:val="clear" w:color="auto" w:fill="333333"/>
            <w:vAlign w:val="center"/>
          </w:tcPr>
          <w:p w:rsidR="00DA5601" w:rsidRPr="00576C19" w:rsidRDefault="00DA5601" w:rsidP="000F200F">
            <w:pPr>
              <w:jc w:val="center"/>
              <w:rPr>
                <w:b/>
              </w:rPr>
            </w:pPr>
            <w:r w:rsidRPr="00576C19">
              <w:rPr>
                <w:b/>
              </w:rPr>
              <w:t>Control element</w:t>
            </w:r>
          </w:p>
        </w:tc>
        <w:tc>
          <w:tcPr>
            <w:tcW w:w="1980" w:type="dxa"/>
            <w:tcBorders>
              <w:bottom w:val="single" w:sz="4" w:space="0" w:color="auto"/>
            </w:tcBorders>
            <w:shd w:val="clear" w:color="auto" w:fill="333333"/>
            <w:vAlign w:val="center"/>
          </w:tcPr>
          <w:p w:rsidR="00DA5601" w:rsidRPr="00576C19" w:rsidRDefault="00DA5601" w:rsidP="000F200F">
            <w:pPr>
              <w:jc w:val="center"/>
              <w:rPr>
                <w:b/>
              </w:rPr>
            </w:pPr>
            <w:r w:rsidRPr="00576C19">
              <w:rPr>
                <w:b/>
              </w:rPr>
              <w:t>Symbol</w:t>
            </w:r>
          </w:p>
        </w:tc>
      </w:tr>
      <w:tr w:rsidR="00DA5601" w:rsidRPr="00576C19" w:rsidTr="000F200F">
        <w:tc>
          <w:tcPr>
            <w:tcW w:w="2748" w:type="dxa"/>
            <w:shd w:val="clear" w:color="auto" w:fill="auto"/>
            <w:vAlign w:val="center"/>
          </w:tcPr>
          <w:p w:rsidR="00DA5601" w:rsidRPr="00CA0364" w:rsidRDefault="00DA5601" w:rsidP="000F200F">
            <w:pPr>
              <w:jc w:val="center"/>
              <w:rPr>
                <w:lang w:val="en-US"/>
              </w:rPr>
            </w:pPr>
            <w:r w:rsidRPr="00CA0364">
              <w:rPr>
                <w:lang w:val="en-US"/>
              </w:rPr>
              <w:t>Operable in two speeds, system off</w:t>
            </w:r>
          </w:p>
        </w:tc>
        <w:tc>
          <w:tcPr>
            <w:tcW w:w="2530" w:type="dxa"/>
            <w:shd w:val="clear" w:color="auto" w:fill="auto"/>
            <w:vAlign w:val="center"/>
          </w:tcPr>
          <w:p w:rsidR="00DA5601" w:rsidRPr="008F2DD5" w:rsidRDefault="00DA5601" w:rsidP="000F200F">
            <w:pPr>
              <w:jc w:val="center"/>
            </w:pPr>
            <w:r>
              <w:t>Double chevron</w:t>
            </w:r>
            <w:r>
              <w:br/>
              <w:t>(no fill)</w:t>
            </w:r>
          </w:p>
        </w:tc>
        <w:tc>
          <w:tcPr>
            <w:tcW w:w="1980" w:type="dxa"/>
            <w:shd w:val="clear" w:color="auto" w:fill="auto"/>
            <w:vAlign w:val="center"/>
          </w:tcPr>
          <w:p w:rsidR="00DA5601" w:rsidRDefault="00DA5601" w:rsidP="000F200F">
            <w:pPr>
              <w:jc w:val="center"/>
            </w:pPr>
          </w:p>
          <w:p w:rsidR="00DA5601" w:rsidRDefault="00DA5601" w:rsidP="000F200F">
            <w:pPr>
              <w:jc w:val="center"/>
            </w:pPr>
            <w:r>
              <w:object w:dxaOrig="660" w:dyaOrig="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pt;height:32.25pt" o:ole="">
                  <v:imagedata r:id="rId27" o:title=""/>
                </v:shape>
                <o:OLEObject Type="Embed" ProgID="PBrush" ShapeID="_x0000_i1025" DrawAspect="Content" ObjectID="_1440510445" r:id="rId28"/>
              </w:object>
            </w:r>
          </w:p>
          <w:p w:rsidR="00DA5601" w:rsidRPr="00576C19" w:rsidRDefault="00DA5601" w:rsidP="000F200F">
            <w:pPr>
              <w:jc w:val="center"/>
              <w:rPr>
                <w:b/>
              </w:rPr>
            </w:pPr>
          </w:p>
        </w:tc>
      </w:tr>
      <w:tr w:rsidR="00DA5601" w:rsidTr="000F200F">
        <w:tc>
          <w:tcPr>
            <w:tcW w:w="2748" w:type="dxa"/>
            <w:vAlign w:val="center"/>
          </w:tcPr>
          <w:p w:rsidR="00DA5601" w:rsidRPr="00CA0364" w:rsidRDefault="00DA5601" w:rsidP="000F200F">
            <w:pPr>
              <w:jc w:val="center"/>
              <w:rPr>
                <w:lang w:val="en-US"/>
              </w:rPr>
            </w:pPr>
            <w:r w:rsidRPr="00CA0364">
              <w:rPr>
                <w:lang w:val="en-US"/>
              </w:rPr>
              <w:t>Operable in two speeds, system running at low speed</w:t>
            </w:r>
          </w:p>
        </w:tc>
        <w:tc>
          <w:tcPr>
            <w:tcW w:w="2530" w:type="dxa"/>
            <w:vAlign w:val="center"/>
          </w:tcPr>
          <w:p w:rsidR="00DA5601" w:rsidRPr="000A1E1E" w:rsidRDefault="00DA5601" w:rsidP="000F200F">
            <w:pPr>
              <w:jc w:val="center"/>
              <w:rPr>
                <w:lang w:val="fr-FR"/>
              </w:rPr>
            </w:pPr>
            <w:r w:rsidRPr="000A1E1E">
              <w:rPr>
                <w:lang w:val="fr-FR"/>
              </w:rPr>
              <w:t>Double chevron</w:t>
            </w:r>
            <w:r w:rsidRPr="000A1E1E">
              <w:rPr>
                <w:lang w:val="fr-FR"/>
              </w:rPr>
              <w:br/>
              <w:t>(single chevron filled)</w:t>
            </w:r>
          </w:p>
        </w:tc>
        <w:tc>
          <w:tcPr>
            <w:tcW w:w="1980" w:type="dxa"/>
            <w:vAlign w:val="center"/>
          </w:tcPr>
          <w:p w:rsidR="00DA5601" w:rsidRPr="000A1E1E" w:rsidRDefault="00DA5601" w:rsidP="000F200F">
            <w:pPr>
              <w:jc w:val="center"/>
              <w:rPr>
                <w:lang w:val="fr-FR"/>
              </w:rPr>
            </w:pPr>
          </w:p>
          <w:p w:rsidR="00DA5601" w:rsidRDefault="00DA5601" w:rsidP="000F200F">
            <w:pPr>
              <w:jc w:val="center"/>
            </w:pPr>
            <w:r>
              <w:object w:dxaOrig="615" w:dyaOrig="690">
                <v:shape id="_x0000_i1026" type="#_x0000_t75" style="width:30.75pt;height:34.5pt" o:ole="">
                  <v:imagedata r:id="rId29" o:title=""/>
                </v:shape>
                <o:OLEObject Type="Embed" ProgID="PBrush" ShapeID="_x0000_i1026" DrawAspect="Content" ObjectID="_1440510446" r:id="rId30"/>
              </w:object>
            </w:r>
          </w:p>
          <w:p w:rsidR="00DA5601" w:rsidRDefault="00DA5601" w:rsidP="000F200F">
            <w:pPr>
              <w:jc w:val="center"/>
            </w:pPr>
          </w:p>
        </w:tc>
      </w:tr>
      <w:tr w:rsidR="00DA5601" w:rsidTr="000F200F">
        <w:tc>
          <w:tcPr>
            <w:tcW w:w="2748" w:type="dxa"/>
            <w:vAlign w:val="center"/>
          </w:tcPr>
          <w:p w:rsidR="00DA5601" w:rsidRPr="00CA0364" w:rsidRDefault="00DA5601" w:rsidP="000F200F">
            <w:pPr>
              <w:jc w:val="center"/>
              <w:rPr>
                <w:lang w:val="en-US"/>
              </w:rPr>
            </w:pPr>
            <w:r w:rsidRPr="00CA0364">
              <w:rPr>
                <w:lang w:val="en-US"/>
              </w:rPr>
              <w:t>Operable in two speeds, system running at high speed</w:t>
            </w:r>
          </w:p>
        </w:tc>
        <w:tc>
          <w:tcPr>
            <w:tcW w:w="2530" w:type="dxa"/>
            <w:vAlign w:val="center"/>
          </w:tcPr>
          <w:p w:rsidR="00DA5601" w:rsidRPr="000A1E1E" w:rsidRDefault="00DA5601" w:rsidP="000F200F">
            <w:pPr>
              <w:jc w:val="center"/>
              <w:rPr>
                <w:lang w:val="fr-FR"/>
              </w:rPr>
            </w:pPr>
            <w:r w:rsidRPr="000A1E1E">
              <w:rPr>
                <w:lang w:val="fr-FR"/>
              </w:rPr>
              <w:t>Double chevron</w:t>
            </w:r>
            <w:r w:rsidRPr="000A1E1E">
              <w:rPr>
                <w:lang w:val="fr-FR"/>
              </w:rPr>
              <w:br/>
              <w:t>(double chevron filled)</w:t>
            </w:r>
          </w:p>
        </w:tc>
        <w:tc>
          <w:tcPr>
            <w:tcW w:w="1980" w:type="dxa"/>
            <w:vAlign w:val="center"/>
          </w:tcPr>
          <w:p w:rsidR="00DA5601" w:rsidRPr="000A1E1E" w:rsidRDefault="00DA5601" w:rsidP="000F200F">
            <w:pPr>
              <w:jc w:val="center"/>
              <w:rPr>
                <w:lang w:val="fr-FR"/>
              </w:rPr>
            </w:pPr>
          </w:p>
          <w:p w:rsidR="00DA5601" w:rsidRDefault="00DA5601" w:rsidP="000F200F">
            <w:pPr>
              <w:jc w:val="center"/>
            </w:pPr>
            <w:r>
              <w:object w:dxaOrig="630" w:dyaOrig="675">
                <v:shape id="_x0000_i1027" type="#_x0000_t75" style="width:31.5pt;height:33.75pt" o:ole="">
                  <v:imagedata r:id="rId31" o:title=""/>
                </v:shape>
                <o:OLEObject Type="Embed" ProgID="PBrush" ShapeID="_x0000_i1027" DrawAspect="Content" ObjectID="_1440510447" r:id="rId32"/>
              </w:object>
            </w:r>
          </w:p>
          <w:p w:rsidR="00DA5601" w:rsidRDefault="00DA5601" w:rsidP="000F200F">
            <w:pPr>
              <w:jc w:val="center"/>
            </w:pPr>
          </w:p>
        </w:tc>
      </w:tr>
      <w:tr w:rsidR="00DA5601" w:rsidTr="000F200F">
        <w:tc>
          <w:tcPr>
            <w:tcW w:w="2748" w:type="dxa"/>
            <w:vAlign w:val="center"/>
          </w:tcPr>
          <w:p w:rsidR="00DA5601" w:rsidRPr="00CA0364" w:rsidRDefault="00DA5601" w:rsidP="000F200F">
            <w:pPr>
              <w:jc w:val="center"/>
              <w:rPr>
                <w:lang w:val="en-US"/>
              </w:rPr>
            </w:pPr>
            <w:r w:rsidRPr="00CA0364">
              <w:rPr>
                <w:lang w:val="en-US"/>
              </w:rPr>
              <w:t>Operation is disabled  (local control only or controlled by other OPC)</w:t>
            </w:r>
          </w:p>
        </w:tc>
        <w:tc>
          <w:tcPr>
            <w:tcW w:w="2530" w:type="dxa"/>
            <w:vAlign w:val="center"/>
          </w:tcPr>
          <w:p w:rsidR="00DA5601" w:rsidRDefault="00DA5601" w:rsidP="000F200F">
            <w:pPr>
              <w:jc w:val="center"/>
            </w:pPr>
            <w:r>
              <w:t>Padlock</w:t>
            </w:r>
          </w:p>
        </w:tc>
        <w:tc>
          <w:tcPr>
            <w:tcW w:w="1980" w:type="dxa"/>
            <w:vAlign w:val="center"/>
          </w:tcPr>
          <w:p w:rsidR="00DA5601" w:rsidRDefault="00DA5601" w:rsidP="000F200F">
            <w:pPr>
              <w:jc w:val="center"/>
            </w:pPr>
            <w:r>
              <w:object w:dxaOrig="720" w:dyaOrig="645">
                <v:shape id="_x0000_i1028" type="#_x0000_t75" style="width:36pt;height:32.25pt" o:ole="">
                  <v:imagedata r:id="rId33" o:title=""/>
                </v:shape>
                <o:OLEObject Type="Embed" ProgID="PBrush" ShapeID="_x0000_i1028" DrawAspect="Content" ObjectID="_1440510448" r:id="rId34"/>
              </w:object>
            </w:r>
          </w:p>
          <w:p w:rsidR="00DA5601" w:rsidRDefault="00DA5601" w:rsidP="000F200F">
            <w:pPr>
              <w:jc w:val="center"/>
            </w:pPr>
          </w:p>
        </w:tc>
      </w:tr>
      <w:tr w:rsidR="00DA5601" w:rsidTr="000F200F">
        <w:tc>
          <w:tcPr>
            <w:tcW w:w="2748" w:type="dxa"/>
            <w:vAlign w:val="center"/>
          </w:tcPr>
          <w:p w:rsidR="00DA5601" w:rsidRDefault="00DA5601" w:rsidP="000F200F">
            <w:pPr>
              <w:jc w:val="center"/>
            </w:pPr>
            <w:r>
              <w:t>Manual operation</w:t>
            </w:r>
            <w:r>
              <w:br/>
              <w:t>(controlled remotely)</w:t>
            </w:r>
          </w:p>
        </w:tc>
        <w:tc>
          <w:tcPr>
            <w:tcW w:w="2530" w:type="dxa"/>
            <w:vAlign w:val="center"/>
          </w:tcPr>
          <w:p w:rsidR="00DA5601" w:rsidRDefault="00DA5601" w:rsidP="000F200F">
            <w:pPr>
              <w:jc w:val="center"/>
            </w:pPr>
            <w:r>
              <w:t>Hand</w:t>
            </w:r>
          </w:p>
        </w:tc>
        <w:tc>
          <w:tcPr>
            <w:tcW w:w="1980" w:type="dxa"/>
            <w:vAlign w:val="center"/>
          </w:tcPr>
          <w:p w:rsidR="00DA5601" w:rsidRDefault="00DA5601" w:rsidP="000F200F">
            <w:pPr>
              <w:jc w:val="center"/>
            </w:pPr>
          </w:p>
          <w:p w:rsidR="00DA5601" w:rsidRDefault="00DA5601" w:rsidP="000F200F">
            <w:pPr>
              <w:jc w:val="center"/>
            </w:pPr>
            <w:r>
              <w:object w:dxaOrig="630" w:dyaOrig="660">
                <v:shape id="_x0000_i1029" type="#_x0000_t75" style="width:31.5pt;height:33pt" o:ole="">
                  <v:imagedata r:id="rId35" o:title=""/>
                </v:shape>
                <o:OLEObject Type="Embed" ProgID="PBrush" ShapeID="_x0000_i1029" DrawAspect="Content" ObjectID="_1440510449" r:id="rId36"/>
              </w:object>
            </w:r>
          </w:p>
          <w:p w:rsidR="00DA5601" w:rsidRDefault="00DA5601" w:rsidP="000F200F">
            <w:pPr>
              <w:jc w:val="center"/>
            </w:pPr>
          </w:p>
        </w:tc>
      </w:tr>
      <w:tr w:rsidR="00DA5601" w:rsidTr="000F200F">
        <w:tc>
          <w:tcPr>
            <w:tcW w:w="2748" w:type="dxa"/>
            <w:vAlign w:val="center"/>
          </w:tcPr>
          <w:p w:rsidR="00DA5601" w:rsidRPr="00CA0364" w:rsidRDefault="00DA5601" w:rsidP="000F200F">
            <w:pPr>
              <w:jc w:val="center"/>
              <w:rPr>
                <w:lang w:val="en-US"/>
              </w:rPr>
            </w:pPr>
            <w:r w:rsidRPr="00CA0364">
              <w:rPr>
                <w:lang w:val="en-US"/>
              </w:rPr>
              <w:t>Automatic operation</w:t>
            </w:r>
            <w:r w:rsidRPr="00CA0364">
              <w:rPr>
                <w:lang w:val="en-US"/>
              </w:rPr>
              <w:br/>
              <w:t>(controlled by ACS</w:t>
            </w:r>
            <w:r>
              <w:rPr>
                <w:rStyle w:val="Voetnootmarkering"/>
              </w:rPr>
              <w:footnoteReference w:id="3"/>
            </w:r>
            <w:r w:rsidRPr="00CA0364">
              <w:rPr>
                <w:lang w:val="en-US"/>
              </w:rPr>
              <w:t>)</w:t>
            </w:r>
          </w:p>
        </w:tc>
        <w:tc>
          <w:tcPr>
            <w:tcW w:w="2530" w:type="dxa"/>
            <w:vAlign w:val="center"/>
          </w:tcPr>
          <w:p w:rsidR="00DA5601" w:rsidRDefault="00DA5601" w:rsidP="000F200F">
            <w:pPr>
              <w:jc w:val="center"/>
            </w:pPr>
            <w:r>
              <w:t>Chip</w:t>
            </w:r>
          </w:p>
        </w:tc>
        <w:tc>
          <w:tcPr>
            <w:tcW w:w="1980" w:type="dxa"/>
            <w:vAlign w:val="center"/>
          </w:tcPr>
          <w:p w:rsidR="00DA5601" w:rsidRDefault="00DA5601" w:rsidP="000F200F">
            <w:pPr>
              <w:keepNext/>
              <w:jc w:val="center"/>
            </w:pPr>
          </w:p>
          <w:p w:rsidR="00DA5601" w:rsidRDefault="00DA5601" w:rsidP="000F200F">
            <w:pPr>
              <w:keepNext/>
              <w:jc w:val="center"/>
            </w:pPr>
            <w:r>
              <w:object w:dxaOrig="690" w:dyaOrig="630">
                <v:shape id="_x0000_i1030" type="#_x0000_t75" style="width:34.5pt;height:31.5pt" o:ole="">
                  <v:imagedata r:id="rId37" o:title=""/>
                </v:shape>
                <o:OLEObject Type="Embed" ProgID="PBrush" ShapeID="_x0000_i1030" DrawAspect="Content" ObjectID="_1440510450" r:id="rId38"/>
              </w:object>
            </w:r>
          </w:p>
          <w:p w:rsidR="00DA5601" w:rsidRDefault="00DA5601" w:rsidP="000F200F">
            <w:pPr>
              <w:keepNext/>
              <w:jc w:val="center"/>
            </w:pPr>
          </w:p>
        </w:tc>
      </w:tr>
    </w:tbl>
    <w:p w:rsidR="00DA5601" w:rsidRDefault="00DA5601" w:rsidP="002309BE">
      <w:pPr>
        <w:pStyle w:val="Onderschrift"/>
      </w:pPr>
      <w:bookmarkStart w:id="108" w:name="_Toc257380534"/>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5</w:t>
      </w:r>
      <w:r w:rsidR="007270D5">
        <w:fldChar w:fldCharType="end"/>
      </w:r>
      <w:r>
        <w:t>: Control element status</w:t>
      </w:r>
      <w:bookmarkEnd w:id="108"/>
    </w:p>
    <w:p w:rsidR="00DA5601" w:rsidRPr="006B6D85" w:rsidRDefault="00DA5601" w:rsidP="000F200F">
      <w:pPr>
        <w:pStyle w:val="Bijschrift"/>
        <w:rPr>
          <w:lang w:val="fr-FR"/>
        </w:rPr>
      </w:pPr>
      <w:bookmarkStart w:id="109" w:name="_Toc257380535"/>
      <w:r w:rsidRPr="006B6D85">
        <w:rPr>
          <w:lang w:val="fr-FR"/>
        </w:rPr>
        <w:t xml:space="preserve">Table </w:t>
      </w:r>
      <w:r w:rsidR="007270D5">
        <w:fldChar w:fldCharType="begin"/>
      </w:r>
      <w:r w:rsidRPr="006B6D85">
        <w:rPr>
          <w:lang w:val="fr-FR"/>
        </w:rPr>
        <w:instrText xml:space="preserve"> STYLEREF 1 \s </w:instrText>
      </w:r>
      <w:r w:rsidR="007270D5">
        <w:fldChar w:fldCharType="separate"/>
      </w:r>
      <w:r w:rsidR="00ED7AB1">
        <w:rPr>
          <w:noProof/>
          <w:lang w:val="fr-FR"/>
        </w:rPr>
        <w:t>8</w:t>
      </w:r>
      <w:r w:rsidR="007270D5">
        <w:fldChar w:fldCharType="end"/>
      </w:r>
      <w:r w:rsidRPr="006B6D85">
        <w:rPr>
          <w:lang w:val="fr-FR"/>
        </w:rPr>
        <w:noBreakHyphen/>
      </w:r>
      <w:r w:rsidR="007270D5">
        <w:fldChar w:fldCharType="begin"/>
      </w:r>
      <w:r w:rsidRPr="006B6D85">
        <w:rPr>
          <w:lang w:val="fr-FR"/>
        </w:rPr>
        <w:instrText xml:space="preserve"> SEQ Table \* ARABIC \s 1 </w:instrText>
      </w:r>
      <w:r w:rsidR="007270D5">
        <w:fldChar w:fldCharType="separate"/>
      </w:r>
      <w:r w:rsidR="00ED7AB1">
        <w:rPr>
          <w:noProof/>
          <w:lang w:val="fr-FR"/>
        </w:rPr>
        <w:t>6</w:t>
      </w:r>
      <w:r w:rsidR="007270D5">
        <w:fldChar w:fldCharType="end"/>
      </w:r>
      <w:r w:rsidRPr="006B6D85">
        <w:rPr>
          <w:lang w:val="fr-FR"/>
        </w:rPr>
        <w:t>: Colour codes (control elements)</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4620"/>
      </w:tblGrid>
      <w:tr w:rsidR="00DA5601" w:rsidTr="000F200F">
        <w:tc>
          <w:tcPr>
            <w:tcW w:w="1648" w:type="dxa"/>
            <w:tcBorders>
              <w:bottom w:val="single" w:sz="4" w:space="0" w:color="auto"/>
            </w:tcBorders>
            <w:shd w:val="clear" w:color="auto" w:fill="0C0C0C"/>
            <w:vAlign w:val="center"/>
          </w:tcPr>
          <w:p w:rsidR="00DA5601" w:rsidRPr="00576C19" w:rsidRDefault="00DA5601" w:rsidP="000F200F">
            <w:pPr>
              <w:jc w:val="center"/>
              <w:rPr>
                <w:b/>
              </w:rPr>
            </w:pPr>
            <w:r w:rsidRPr="00576C19">
              <w:rPr>
                <w:b/>
              </w:rPr>
              <w:t>Colour</w:t>
            </w:r>
          </w:p>
        </w:tc>
        <w:tc>
          <w:tcPr>
            <w:tcW w:w="4620" w:type="dxa"/>
            <w:shd w:val="clear" w:color="auto" w:fill="0C0C0C"/>
            <w:vAlign w:val="center"/>
          </w:tcPr>
          <w:p w:rsidR="00DA5601" w:rsidRPr="00576C19" w:rsidRDefault="00DA5601" w:rsidP="000F200F">
            <w:pPr>
              <w:jc w:val="center"/>
              <w:rPr>
                <w:b/>
              </w:rPr>
            </w:pPr>
            <w:r w:rsidRPr="00576C19">
              <w:rPr>
                <w:b/>
              </w:rPr>
              <w:t>Description</w:t>
            </w:r>
          </w:p>
        </w:tc>
      </w:tr>
      <w:tr w:rsidR="00DA5601" w:rsidRPr="000F200F" w:rsidTr="000F200F">
        <w:tc>
          <w:tcPr>
            <w:tcW w:w="1648" w:type="dxa"/>
            <w:tcBorders>
              <w:bottom w:val="single" w:sz="4" w:space="0" w:color="auto"/>
            </w:tcBorders>
            <w:shd w:val="clear" w:color="auto" w:fill="C0C0C0"/>
            <w:vAlign w:val="center"/>
          </w:tcPr>
          <w:p w:rsidR="00DA5601" w:rsidRPr="00576C19" w:rsidRDefault="00DA5601" w:rsidP="000F200F">
            <w:pPr>
              <w:jc w:val="center"/>
              <w:rPr>
                <w:b/>
              </w:rPr>
            </w:pPr>
            <w:r w:rsidRPr="00576C19">
              <w:rPr>
                <w:b/>
              </w:rPr>
              <w:t>Grey</w:t>
            </w:r>
          </w:p>
        </w:tc>
        <w:tc>
          <w:tcPr>
            <w:tcW w:w="4620" w:type="dxa"/>
            <w:vAlign w:val="center"/>
          </w:tcPr>
          <w:p w:rsidR="00DA5601" w:rsidRPr="00CA0364" w:rsidRDefault="00DA5601" w:rsidP="000F200F">
            <w:pPr>
              <w:rPr>
                <w:lang w:val="en-US"/>
              </w:rPr>
            </w:pPr>
            <w:r w:rsidRPr="00CA0364">
              <w:rPr>
                <w:lang w:val="en-US"/>
              </w:rPr>
              <w:t>Control element off (stopped), device is ok</w:t>
            </w:r>
          </w:p>
        </w:tc>
      </w:tr>
      <w:tr w:rsidR="00DA5601" w:rsidRPr="000F200F" w:rsidTr="000F200F">
        <w:tc>
          <w:tcPr>
            <w:tcW w:w="1648" w:type="dxa"/>
            <w:tcBorders>
              <w:bottom w:val="single" w:sz="4" w:space="0" w:color="auto"/>
            </w:tcBorders>
            <w:shd w:val="clear" w:color="auto" w:fill="00C300"/>
            <w:vAlign w:val="center"/>
          </w:tcPr>
          <w:p w:rsidR="00DA5601" w:rsidRPr="00576C19" w:rsidRDefault="00DA5601" w:rsidP="000F200F">
            <w:pPr>
              <w:jc w:val="center"/>
              <w:rPr>
                <w:b/>
              </w:rPr>
            </w:pPr>
            <w:r w:rsidRPr="00576C19">
              <w:rPr>
                <w:b/>
              </w:rPr>
              <w:t>Green</w:t>
            </w:r>
          </w:p>
        </w:tc>
        <w:tc>
          <w:tcPr>
            <w:tcW w:w="4620" w:type="dxa"/>
            <w:tcBorders>
              <w:bottom w:val="single" w:sz="4" w:space="0" w:color="auto"/>
            </w:tcBorders>
            <w:vAlign w:val="center"/>
          </w:tcPr>
          <w:p w:rsidR="00DA5601" w:rsidRPr="00CA0364" w:rsidRDefault="00DA5601" w:rsidP="000F200F">
            <w:pPr>
              <w:rPr>
                <w:lang w:val="en-US"/>
              </w:rPr>
            </w:pPr>
            <w:r w:rsidRPr="00CA0364">
              <w:rPr>
                <w:lang w:val="en-US"/>
              </w:rPr>
              <w:t>Control element on (running), device is ok</w:t>
            </w:r>
          </w:p>
        </w:tc>
      </w:tr>
      <w:tr w:rsidR="00DA5601" w:rsidRPr="000F200F" w:rsidTr="000F200F">
        <w:tc>
          <w:tcPr>
            <w:tcW w:w="1648" w:type="dxa"/>
            <w:tcBorders>
              <w:bottom w:val="single" w:sz="4" w:space="0" w:color="auto"/>
            </w:tcBorders>
            <w:shd w:val="clear" w:color="auto" w:fill="FF6600"/>
            <w:vAlign w:val="center"/>
          </w:tcPr>
          <w:p w:rsidR="00DA5601" w:rsidRPr="00576C19" w:rsidRDefault="00DA5601" w:rsidP="000F200F">
            <w:pPr>
              <w:jc w:val="center"/>
              <w:rPr>
                <w:b/>
              </w:rPr>
            </w:pPr>
            <w:r w:rsidRPr="00576C19">
              <w:rPr>
                <w:b/>
              </w:rPr>
              <w:t>Orange</w:t>
            </w:r>
          </w:p>
        </w:tc>
        <w:tc>
          <w:tcPr>
            <w:tcW w:w="4620" w:type="dxa"/>
            <w:shd w:val="clear" w:color="auto" w:fill="auto"/>
            <w:vAlign w:val="center"/>
          </w:tcPr>
          <w:p w:rsidR="00DA5601" w:rsidRPr="00CA0364" w:rsidRDefault="00DA5601" w:rsidP="000F200F">
            <w:pPr>
              <w:rPr>
                <w:lang w:val="en-US"/>
              </w:rPr>
            </w:pPr>
            <w:r w:rsidRPr="00CA0364">
              <w:rPr>
                <w:lang w:val="en-US"/>
              </w:rPr>
              <w:t>Control element in warning condition</w:t>
            </w:r>
          </w:p>
        </w:tc>
      </w:tr>
      <w:tr w:rsidR="00DA5601" w:rsidTr="000F200F">
        <w:tc>
          <w:tcPr>
            <w:tcW w:w="1648" w:type="dxa"/>
            <w:tcBorders>
              <w:bottom w:val="single" w:sz="4" w:space="0" w:color="auto"/>
            </w:tcBorders>
            <w:shd w:val="clear" w:color="auto" w:fill="FF00FF"/>
            <w:vAlign w:val="center"/>
          </w:tcPr>
          <w:p w:rsidR="00DA5601" w:rsidRPr="00576C19" w:rsidRDefault="00DA5601" w:rsidP="000F200F">
            <w:pPr>
              <w:jc w:val="center"/>
              <w:rPr>
                <w:b/>
              </w:rPr>
            </w:pPr>
            <w:r w:rsidRPr="00576C19">
              <w:rPr>
                <w:b/>
              </w:rPr>
              <w:t>Purple</w:t>
            </w:r>
          </w:p>
        </w:tc>
        <w:tc>
          <w:tcPr>
            <w:tcW w:w="4620" w:type="dxa"/>
            <w:vAlign w:val="center"/>
          </w:tcPr>
          <w:p w:rsidR="00DA5601" w:rsidRDefault="00DA5601" w:rsidP="000F200F">
            <w:r>
              <w:t>Control element defective</w:t>
            </w:r>
          </w:p>
        </w:tc>
      </w:tr>
      <w:tr w:rsidR="00DA5601" w:rsidRPr="000F200F" w:rsidTr="000F200F">
        <w:tc>
          <w:tcPr>
            <w:tcW w:w="1648" w:type="dxa"/>
            <w:shd w:val="clear" w:color="auto" w:fill="FF0000"/>
            <w:vAlign w:val="center"/>
          </w:tcPr>
          <w:p w:rsidR="00DA5601" w:rsidRPr="00576C19" w:rsidRDefault="00DA5601" w:rsidP="000F200F">
            <w:pPr>
              <w:jc w:val="center"/>
              <w:rPr>
                <w:b/>
              </w:rPr>
            </w:pPr>
            <w:r w:rsidRPr="00576C19">
              <w:rPr>
                <w:b/>
              </w:rPr>
              <w:t>Red</w:t>
            </w:r>
          </w:p>
        </w:tc>
        <w:tc>
          <w:tcPr>
            <w:tcW w:w="4620" w:type="dxa"/>
            <w:vAlign w:val="center"/>
          </w:tcPr>
          <w:p w:rsidR="00DA5601" w:rsidRPr="00CA0364" w:rsidRDefault="00DA5601" w:rsidP="000F200F">
            <w:pPr>
              <w:keepNext/>
              <w:rPr>
                <w:lang w:val="en-US"/>
              </w:rPr>
            </w:pPr>
            <w:r w:rsidRPr="00CA0364">
              <w:rPr>
                <w:lang w:val="en-US"/>
              </w:rPr>
              <w:t>Control element in alarm condition</w:t>
            </w:r>
          </w:p>
        </w:tc>
      </w:tr>
    </w:tbl>
    <w:p w:rsidR="00DA5601" w:rsidRDefault="00DA5601" w:rsidP="002309BE">
      <w:pPr>
        <w:pStyle w:val="Onderschrift"/>
      </w:pPr>
      <w:bookmarkStart w:id="110" w:name="_Toc257380447"/>
      <w:r>
        <w:t>Pump and generator control elements</w:t>
      </w:r>
      <w:bookmarkEnd w:id="110"/>
    </w:p>
    <w:p w:rsidR="0068671B" w:rsidRDefault="0068671B" w:rsidP="002309BE">
      <w:pPr>
        <w:pStyle w:val="Onderschrift"/>
      </w:pPr>
    </w:p>
    <w:p w:rsidR="0068671B" w:rsidRDefault="0068671B" w:rsidP="002309BE">
      <w:pPr>
        <w:pStyle w:val="Onderschrift"/>
      </w:pPr>
    </w:p>
    <w:p w:rsidR="0068671B" w:rsidRDefault="0068671B" w:rsidP="002309BE">
      <w:pPr>
        <w:pStyle w:val="Onderschrift"/>
      </w:pPr>
    </w:p>
    <w:p w:rsidR="0068671B" w:rsidRDefault="0068671B" w:rsidP="002309BE">
      <w:pPr>
        <w:pStyle w:val="Onderschrift"/>
      </w:pPr>
    </w:p>
    <w:p w:rsidR="0068671B" w:rsidRDefault="0068671B" w:rsidP="002309BE">
      <w:pPr>
        <w:pStyle w:val="Onderschrift"/>
      </w:pPr>
    </w:p>
    <w:p w:rsidR="0068671B" w:rsidRDefault="0068671B" w:rsidP="002309BE">
      <w:pPr>
        <w:pStyle w:val="Onderschrift"/>
      </w:pPr>
    </w:p>
    <w:p w:rsidR="00DA5601" w:rsidRPr="009E3772" w:rsidRDefault="00DA5601" w:rsidP="000F20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9"/>
        <w:gridCol w:w="2245"/>
        <w:gridCol w:w="2146"/>
        <w:gridCol w:w="2858"/>
      </w:tblGrid>
      <w:tr w:rsidR="00DA5601" w:rsidTr="000F200F">
        <w:tc>
          <w:tcPr>
            <w:tcW w:w="2088" w:type="dxa"/>
            <w:shd w:val="clear" w:color="auto" w:fill="0C0C0C"/>
            <w:vAlign w:val="center"/>
          </w:tcPr>
          <w:p w:rsidR="00DA5601" w:rsidRPr="00576C19" w:rsidRDefault="00DA5601" w:rsidP="000F200F">
            <w:pPr>
              <w:jc w:val="center"/>
              <w:rPr>
                <w:b/>
              </w:rPr>
            </w:pPr>
            <w:r w:rsidRPr="00576C19">
              <w:rPr>
                <w:b/>
              </w:rPr>
              <w:t>Centrifugal pump</w:t>
            </w:r>
          </w:p>
        </w:tc>
        <w:tc>
          <w:tcPr>
            <w:tcW w:w="2310" w:type="dxa"/>
            <w:shd w:val="clear" w:color="auto" w:fill="0C0C0C"/>
            <w:vAlign w:val="center"/>
          </w:tcPr>
          <w:p w:rsidR="00DA5601" w:rsidRPr="00576C19" w:rsidRDefault="00DA5601" w:rsidP="000F200F">
            <w:pPr>
              <w:jc w:val="center"/>
              <w:rPr>
                <w:b/>
              </w:rPr>
            </w:pPr>
            <w:r w:rsidRPr="00576C19">
              <w:rPr>
                <w:b/>
              </w:rPr>
              <w:t>Piston pump</w:t>
            </w:r>
          </w:p>
        </w:tc>
        <w:tc>
          <w:tcPr>
            <w:tcW w:w="2200" w:type="dxa"/>
            <w:shd w:val="clear" w:color="auto" w:fill="0C0C0C"/>
            <w:vAlign w:val="center"/>
          </w:tcPr>
          <w:p w:rsidR="00DA5601" w:rsidRPr="00576C19" w:rsidRDefault="00DA5601" w:rsidP="000F200F">
            <w:pPr>
              <w:jc w:val="center"/>
              <w:rPr>
                <w:b/>
              </w:rPr>
            </w:pPr>
            <w:r w:rsidRPr="00576C19">
              <w:rPr>
                <w:b/>
              </w:rPr>
              <w:t>Generator</w:t>
            </w:r>
          </w:p>
        </w:tc>
        <w:tc>
          <w:tcPr>
            <w:tcW w:w="2972" w:type="dxa"/>
            <w:shd w:val="clear" w:color="auto" w:fill="0C0C0C"/>
            <w:vAlign w:val="center"/>
          </w:tcPr>
          <w:p w:rsidR="00DA5601" w:rsidRPr="00576C19" w:rsidRDefault="00DA5601" w:rsidP="000F200F">
            <w:pPr>
              <w:jc w:val="center"/>
              <w:rPr>
                <w:b/>
              </w:rPr>
            </w:pPr>
            <w:r w:rsidRPr="00576C19">
              <w:rPr>
                <w:b/>
              </w:rPr>
              <w:t>Status description</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2880" w:dyaOrig="2850">
                <v:shape id="_x0000_i1031" type="#_x0000_t75" style="width:60pt;height:59.25pt" o:ole="">
                  <v:imagedata r:id="rId39" o:title=""/>
                </v:shape>
                <o:OLEObject Type="Embed" ProgID="PBrush" ShapeID="_x0000_i1031" DrawAspect="Content" ObjectID="_1440510451" r:id="rId40"/>
              </w:object>
            </w:r>
          </w:p>
          <w:p w:rsidR="00DA5601" w:rsidRDefault="00DA5601" w:rsidP="000F200F">
            <w:pPr>
              <w:jc w:val="center"/>
            </w:pPr>
          </w:p>
        </w:tc>
        <w:tc>
          <w:tcPr>
            <w:tcW w:w="2310" w:type="dxa"/>
            <w:vAlign w:val="center"/>
          </w:tcPr>
          <w:p w:rsidR="00DA5601" w:rsidRDefault="00DA5601" w:rsidP="000F200F">
            <w:pPr>
              <w:jc w:val="center"/>
            </w:pPr>
            <w:r>
              <w:object w:dxaOrig="2850" w:dyaOrig="2775">
                <v:shape id="_x0000_i1032" type="#_x0000_t75" style="width:61.5pt;height:60.75pt" o:ole="">
                  <v:imagedata r:id="rId41" o:title=""/>
                </v:shape>
                <o:OLEObject Type="Embed" ProgID="PBrush" ShapeID="_x0000_i1032" DrawAspect="Content" ObjectID="_1440510452" r:id="rId42"/>
              </w:object>
            </w:r>
          </w:p>
        </w:tc>
        <w:tc>
          <w:tcPr>
            <w:tcW w:w="2200" w:type="dxa"/>
            <w:vAlign w:val="center"/>
          </w:tcPr>
          <w:p w:rsidR="00DA5601" w:rsidRDefault="00DA5601" w:rsidP="000F200F">
            <w:pPr>
              <w:jc w:val="center"/>
            </w:pPr>
            <w:r>
              <w:object w:dxaOrig="2775" w:dyaOrig="2835">
                <v:shape id="_x0000_i1033" type="#_x0000_t75" style="width:60pt;height:60.75pt" o:ole="">
                  <v:imagedata r:id="rId43" o:title=""/>
                </v:shape>
                <o:OLEObject Type="Embed" ProgID="PBrush" ShapeID="_x0000_i1033" DrawAspect="Content" ObjectID="_1440510453" r:id="rId44"/>
              </w:object>
            </w:r>
          </w:p>
        </w:tc>
        <w:tc>
          <w:tcPr>
            <w:tcW w:w="2972" w:type="dxa"/>
            <w:vAlign w:val="center"/>
          </w:tcPr>
          <w:p w:rsidR="00DA5601" w:rsidRDefault="00DA5601" w:rsidP="000F200F">
            <w:pPr>
              <w:jc w:val="center"/>
            </w:pPr>
            <w:r>
              <w:t>OFF</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2835" w:dyaOrig="2790">
                <v:shape id="_x0000_i1034" type="#_x0000_t75" style="width:60pt;height:59.25pt" o:ole="">
                  <v:imagedata r:id="rId45" o:title=""/>
                </v:shape>
                <o:OLEObject Type="Embed" ProgID="PBrush" ShapeID="_x0000_i1034" DrawAspect="Content" ObjectID="_1440510454" r:id="rId46"/>
              </w:object>
            </w:r>
          </w:p>
          <w:p w:rsidR="00DA5601" w:rsidRDefault="00DA5601" w:rsidP="000F200F">
            <w:pPr>
              <w:jc w:val="center"/>
            </w:pPr>
          </w:p>
        </w:tc>
        <w:tc>
          <w:tcPr>
            <w:tcW w:w="2310" w:type="dxa"/>
            <w:vAlign w:val="center"/>
          </w:tcPr>
          <w:p w:rsidR="00DA5601" w:rsidRDefault="00DA5601" w:rsidP="000F200F">
            <w:pPr>
              <w:jc w:val="center"/>
            </w:pPr>
            <w:r>
              <w:object w:dxaOrig="2835" w:dyaOrig="2820">
                <v:shape id="_x0000_i1035" type="#_x0000_t75" style="width:61.5pt;height:60.75pt" o:ole="">
                  <v:imagedata r:id="rId47" o:title=""/>
                </v:shape>
                <o:OLEObject Type="Embed" ProgID="PBrush" ShapeID="_x0000_i1035" DrawAspect="Content" ObjectID="_1440510455" r:id="rId48"/>
              </w:object>
            </w:r>
          </w:p>
        </w:tc>
        <w:tc>
          <w:tcPr>
            <w:tcW w:w="2200" w:type="dxa"/>
            <w:vAlign w:val="center"/>
          </w:tcPr>
          <w:p w:rsidR="00DA5601" w:rsidRDefault="00DA5601" w:rsidP="000F200F">
            <w:pPr>
              <w:jc w:val="center"/>
            </w:pPr>
            <w:r>
              <w:object w:dxaOrig="2775" w:dyaOrig="2745">
                <v:shape id="_x0000_i1036" type="#_x0000_t75" style="width:63pt;height:62.25pt" o:ole="">
                  <v:imagedata r:id="rId49" o:title=""/>
                </v:shape>
                <o:OLEObject Type="Embed" ProgID="PBrush" ShapeID="_x0000_i1036" DrawAspect="Content" ObjectID="_1440510456" r:id="rId50"/>
              </w:object>
            </w:r>
          </w:p>
        </w:tc>
        <w:tc>
          <w:tcPr>
            <w:tcW w:w="2972" w:type="dxa"/>
            <w:vAlign w:val="center"/>
          </w:tcPr>
          <w:p w:rsidR="00DA5601" w:rsidRDefault="00DA5601" w:rsidP="000F200F">
            <w:pPr>
              <w:jc w:val="center"/>
            </w:pPr>
            <w:r>
              <w:t>ON (condition ok)</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1200" w:dyaOrig="1245">
                <v:shape id="_x0000_i1037" type="#_x0000_t75" style="width:60pt;height:62.25pt" o:ole="">
                  <v:imagedata r:id="rId51" o:title=""/>
                </v:shape>
                <o:OLEObject Type="Embed" ProgID="PBrush" ShapeID="_x0000_i1037" DrawAspect="Content" ObjectID="_1440510457" r:id="rId52"/>
              </w:object>
            </w:r>
          </w:p>
          <w:p w:rsidR="00DA5601" w:rsidRDefault="00DA5601" w:rsidP="000F200F">
            <w:pPr>
              <w:jc w:val="center"/>
            </w:pPr>
          </w:p>
        </w:tc>
        <w:tc>
          <w:tcPr>
            <w:tcW w:w="2310" w:type="dxa"/>
            <w:vAlign w:val="center"/>
          </w:tcPr>
          <w:p w:rsidR="00DA5601" w:rsidRDefault="00DA5601" w:rsidP="000F200F">
            <w:pPr>
              <w:jc w:val="center"/>
            </w:pPr>
            <w:r>
              <w:object w:dxaOrig="1200" w:dyaOrig="1290">
                <v:shape id="_x0000_i1038" type="#_x0000_t75" style="width:60pt;height:64.5pt" o:ole="">
                  <v:imagedata r:id="rId53" o:title=""/>
                </v:shape>
                <o:OLEObject Type="Embed" ProgID="PBrush" ShapeID="_x0000_i1038" DrawAspect="Content" ObjectID="_1440510458" r:id="rId54"/>
              </w:object>
            </w:r>
          </w:p>
        </w:tc>
        <w:tc>
          <w:tcPr>
            <w:tcW w:w="2200" w:type="dxa"/>
            <w:vAlign w:val="center"/>
          </w:tcPr>
          <w:p w:rsidR="00DA5601" w:rsidRDefault="00DA5601" w:rsidP="000F200F">
            <w:pPr>
              <w:jc w:val="center"/>
            </w:pPr>
            <w:r>
              <w:object w:dxaOrig="1230" w:dyaOrig="1245">
                <v:shape id="_x0000_i1039" type="#_x0000_t75" style="width:61.5pt;height:62.25pt" o:ole="">
                  <v:imagedata r:id="rId55" o:title=""/>
                </v:shape>
                <o:OLEObject Type="Embed" ProgID="PBrush" ShapeID="_x0000_i1039" DrawAspect="Content" ObjectID="_1440510459" r:id="rId56"/>
              </w:object>
            </w:r>
          </w:p>
        </w:tc>
        <w:tc>
          <w:tcPr>
            <w:tcW w:w="2972" w:type="dxa"/>
            <w:vAlign w:val="center"/>
          </w:tcPr>
          <w:p w:rsidR="00DA5601" w:rsidRDefault="00DA5601" w:rsidP="000F200F">
            <w:pPr>
              <w:jc w:val="center"/>
            </w:pPr>
            <w:r>
              <w:t>ON,</w:t>
            </w:r>
            <w:r>
              <w:br/>
              <w:t>WARNING condition</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1215" w:dyaOrig="1320">
                <v:shape id="_x0000_i1040" type="#_x0000_t75" style="width:60.75pt;height:66pt" o:ole="">
                  <v:imagedata r:id="rId57" o:title=""/>
                </v:shape>
                <o:OLEObject Type="Embed" ProgID="PBrush" ShapeID="_x0000_i1040" DrawAspect="Content" ObjectID="_1440510460" r:id="rId58"/>
              </w:object>
            </w:r>
          </w:p>
          <w:p w:rsidR="00DA5601" w:rsidRDefault="00DA5601" w:rsidP="000F200F">
            <w:pPr>
              <w:jc w:val="center"/>
            </w:pPr>
          </w:p>
        </w:tc>
        <w:tc>
          <w:tcPr>
            <w:tcW w:w="2310" w:type="dxa"/>
            <w:vAlign w:val="center"/>
          </w:tcPr>
          <w:p w:rsidR="00DA5601" w:rsidRDefault="00DA5601" w:rsidP="000F200F">
            <w:pPr>
              <w:jc w:val="center"/>
            </w:pPr>
            <w:r>
              <w:object w:dxaOrig="1200" w:dyaOrig="1305">
                <v:shape id="_x0000_i1041" type="#_x0000_t75" style="width:60pt;height:65.25pt" o:ole="">
                  <v:imagedata r:id="rId59" o:title=""/>
                </v:shape>
                <o:OLEObject Type="Embed" ProgID="PBrush" ShapeID="_x0000_i1041" DrawAspect="Content" ObjectID="_1440510461" r:id="rId60"/>
              </w:object>
            </w:r>
          </w:p>
        </w:tc>
        <w:tc>
          <w:tcPr>
            <w:tcW w:w="2200" w:type="dxa"/>
            <w:vAlign w:val="center"/>
          </w:tcPr>
          <w:p w:rsidR="00DA5601" w:rsidRDefault="00DA5601" w:rsidP="000F200F">
            <w:pPr>
              <w:jc w:val="center"/>
            </w:pPr>
            <w:r>
              <w:object w:dxaOrig="1140" w:dyaOrig="1290">
                <v:shape id="_x0000_i1042" type="#_x0000_t75" style="width:57pt;height:64.5pt" o:ole="">
                  <v:imagedata r:id="rId61" o:title=""/>
                </v:shape>
                <o:OLEObject Type="Embed" ProgID="PBrush" ShapeID="_x0000_i1042" DrawAspect="Content" ObjectID="_1440510462" r:id="rId62"/>
              </w:object>
            </w:r>
          </w:p>
        </w:tc>
        <w:tc>
          <w:tcPr>
            <w:tcW w:w="2972" w:type="dxa"/>
            <w:vAlign w:val="center"/>
          </w:tcPr>
          <w:p w:rsidR="00DA5601" w:rsidRDefault="00DA5601" w:rsidP="000F200F">
            <w:pPr>
              <w:jc w:val="center"/>
            </w:pPr>
            <w:r>
              <w:t xml:space="preserve">ON, </w:t>
            </w:r>
          </w:p>
          <w:p w:rsidR="00DA5601" w:rsidRDefault="00DA5601" w:rsidP="000F200F">
            <w:pPr>
              <w:jc w:val="center"/>
            </w:pPr>
            <w:r>
              <w:t>DEFECTIVE condition</w:t>
            </w:r>
          </w:p>
        </w:tc>
      </w:tr>
      <w:tr w:rsidR="00DA5601" w:rsidTr="000F200F">
        <w:tc>
          <w:tcPr>
            <w:tcW w:w="2088" w:type="dxa"/>
            <w:vAlign w:val="center"/>
          </w:tcPr>
          <w:p w:rsidR="00DA5601" w:rsidRDefault="00DA5601" w:rsidP="000F200F">
            <w:pPr>
              <w:jc w:val="center"/>
            </w:pPr>
          </w:p>
          <w:p w:rsidR="00DA5601" w:rsidRDefault="00DA5601" w:rsidP="000F200F">
            <w:pPr>
              <w:jc w:val="center"/>
            </w:pPr>
            <w:r>
              <w:object w:dxaOrig="1245" w:dyaOrig="1290">
                <v:shape id="_x0000_i1043" type="#_x0000_t75" style="width:57pt;height:59.25pt" o:ole="">
                  <v:imagedata r:id="rId63" o:title=""/>
                </v:shape>
                <o:OLEObject Type="Embed" ProgID="PBrush" ShapeID="_x0000_i1043" DrawAspect="Content" ObjectID="_1440510463" r:id="rId64"/>
              </w:object>
            </w:r>
          </w:p>
          <w:p w:rsidR="00DA5601" w:rsidRDefault="00DA5601" w:rsidP="000F200F">
            <w:pPr>
              <w:jc w:val="center"/>
            </w:pPr>
          </w:p>
        </w:tc>
        <w:tc>
          <w:tcPr>
            <w:tcW w:w="2310" w:type="dxa"/>
            <w:vAlign w:val="center"/>
          </w:tcPr>
          <w:p w:rsidR="00DA5601" w:rsidRDefault="00DA5601" w:rsidP="000F200F">
            <w:pPr>
              <w:jc w:val="center"/>
            </w:pPr>
            <w:r>
              <w:object w:dxaOrig="2760" w:dyaOrig="2775">
                <v:shape id="_x0000_i1044" type="#_x0000_t75" style="width:56.25pt;height:57pt" o:ole="">
                  <v:imagedata r:id="rId65" o:title=""/>
                </v:shape>
                <o:OLEObject Type="Embed" ProgID="PBrush" ShapeID="_x0000_i1044" DrawAspect="Content" ObjectID="_1440510464" r:id="rId66"/>
              </w:object>
            </w:r>
          </w:p>
        </w:tc>
        <w:tc>
          <w:tcPr>
            <w:tcW w:w="2200" w:type="dxa"/>
            <w:vAlign w:val="center"/>
          </w:tcPr>
          <w:p w:rsidR="00DA5601" w:rsidRDefault="00DA5601" w:rsidP="000F200F">
            <w:pPr>
              <w:jc w:val="center"/>
            </w:pPr>
            <w:r>
              <w:object w:dxaOrig="1185" w:dyaOrig="1305">
                <v:shape id="_x0000_i1045" type="#_x0000_t75" style="width:59.25pt;height:65.25pt" o:ole="">
                  <v:imagedata r:id="rId67" o:title=""/>
                </v:shape>
                <o:OLEObject Type="Embed" ProgID="PBrush" ShapeID="_x0000_i1045" DrawAspect="Content" ObjectID="_1440510465" r:id="rId68"/>
              </w:object>
            </w:r>
          </w:p>
        </w:tc>
        <w:tc>
          <w:tcPr>
            <w:tcW w:w="2972" w:type="dxa"/>
            <w:vAlign w:val="center"/>
          </w:tcPr>
          <w:p w:rsidR="00DA5601" w:rsidRDefault="00DA5601" w:rsidP="000F200F">
            <w:pPr>
              <w:keepNext/>
              <w:jc w:val="center"/>
            </w:pPr>
            <w:r>
              <w:t>ON,</w:t>
            </w:r>
          </w:p>
          <w:p w:rsidR="00DA5601" w:rsidRDefault="00DA5601" w:rsidP="000F200F">
            <w:pPr>
              <w:keepNext/>
              <w:jc w:val="center"/>
            </w:pPr>
            <w:r>
              <w:t>CRITICAL condition</w:t>
            </w:r>
          </w:p>
        </w:tc>
      </w:tr>
    </w:tbl>
    <w:p w:rsidR="00DA5601" w:rsidRDefault="00DA5601" w:rsidP="002309BE">
      <w:pPr>
        <w:pStyle w:val="Onderschrift"/>
      </w:pPr>
      <w:bookmarkStart w:id="111" w:name="_Toc257380536"/>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7</w:t>
      </w:r>
      <w:r w:rsidR="007270D5">
        <w:fldChar w:fldCharType="end"/>
      </w:r>
      <w:r>
        <w:t>: Control elements and color animation</w:t>
      </w:r>
      <w:bookmarkEnd w:id="111"/>
    </w:p>
    <w:p w:rsidR="0068671B" w:rsidRDefault="0068671B" w:rsidP="00797E4B">
      <w:pPr>
        <w:overflowPunct/>
        <w:autoSpaceDE/>
        <w:autoSpaceDN/>
        <w:adjustRightInd/>
        <w:textAlignment w:val="auto"/>
        <w:rPr>
          <w:lang w:val="en-US"/>
        </w:rPr>
      </w:pPr>
      <w:bookmarkStart w:id="112" w:name="_Toc257380448"/>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68671B" w:rsidRDefault="0068671B" w:rsidP="00797E4B">
      <w:pPr>
        <w:overflowPunct/>
        <w:autoSpaceDE/>
        <w:autoSpaceDN/>
        <w:adjustRightInd/>
        <w:textAlignment w:val="auto"/>
        <w:rPr>
          <w:lang w:val="en-US"/>
        </w:rPr>
      </w:pPr>
    </w:p>
    <w:p w:rsidR="00DA5601" w:rsidRDefault="00DA5601" w:rsidP="00797E4B">
      <w:pPr>
        <w:overflowPunct/>
        <w:autoSpaceDE/>
        <w:autoSpaceDN/>
        <w:adjustRightInd/>
        <w:textAlignment w:val="auto"/>
      </w:pPr>
      <w:r>
        <w:lastRenderedPageBreak/>
        <w:t>3- Way valve control element</w:t>
      </w:r>
      <w:bookmarkEnd w:id="112"/>
    </w:p>
    <w:p w:rsidR="004A4B12" w:rsidRPr="004A4B12" w:rsidRDefault="004A4B12" w:rsidP="004A4B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68"/>
        <w:gridCol w:w="2640"/>
        <w:gridCol w:w="1650"/>
        <w:gridCol w:w="2750"/>
      </w:tblGrid>
      <w:tr w:rsidR="00DA5601" w:rsidTr="000F200F">
        <w:tc>
          <w:tcPr>
            <w:tcW w:w="1868" w:type="dxa"/>
            <w:shd w:val="clear" w:color="auto" w:fill="0C0C0C"/>
            <w:vAlign w:val="center"/>
          </w:tcPr>
          <w:p w:rsidR="00DA5601" w:rsidRPr="00576C19" w:rsidRDefault="00DA5601" w:rsidP="000F200F">
            <w:pPr>
              <w:jc w:val="center"/>
              <w:rPr>
                <w:b/>
              </w:rPr>
            </w:pPr>
            <w:r w:rsidRPr="00576C19">
              <w:rPr>
                <w:b/>
              </w:rPr>
              <w:t>3-way valve</w:t>
            </w:r>
            <w:r w:rsidRPr="00576C19">
              <w:rPr>
                <w:b/>
              </w:rPr>
              <w:br/>
              <w:t>OFF</w:t>
            </w:r>
          </w:p>
        </w:tc>
        <w:tc>
          <w:tcPr>
            <w:tcW w:w="2640" w:type="dxa"/>
            <w:shd w:val="clear" w:color="auto" w:fill="0C0C0C"/>
            <w:vAlign w:val="center"/>
          </w:tcPr>
          <w:p w:rsidR="00DA5601" w:rsidRPr="00576C19" w:rsidRDefault="00DA5601" w:rsidP="000F200F">
            <w:pPr>
              <w:jc w:val="center"/>
              <w:rPr>
                <w:b/>
              </w:rPr>
            </w:pPr>
            <w:r w:rsidRPr="00576C19">
              <w:rPr>
                <w:b/>
              </w:rPr>
              <w:t>Status description</w:t>
            </w:r>
          </w:p>
        </w:tc>
        <w:tc>
          <w:tcPr>
            <w:tcW w:w="1650" w:type="dxa"/>
            <w:shd w:val="clear" w:color="auto" w:fill="0C0C0C"/>
            <w:vAlign w:val="center"/>
          </w:tcPr>
          <w:p w:rsidR="00DA5601" w:rsidRPr="00576C19" w:rsidRDefault="00DA5601" w:rsidP="000F200F">
            <w:pPr>
              <w:jc w:val="center"/>
              <w:rPr>
                <w:b/>
              </w:rPr>
            </w:pPr>
            <w:r w:rsidRPr="00576C19">
              <w:rPr>
                <w:b/>
              </w:rPr>
              <w:t>3-way valve</w:t>
            </w:r>
            <w:r w:rsidRPr="00576C19">
              <w:rPr>
                <w:b/>
              </w:rPr>
              <w:br/>
              <w:t>ON</w:t>
            </w:r>
          </w:p>
        </w:tc>
        <w:tc>
          <w:tcPr>
            <w:tcW w:w="2750" w:type="dxa"/>
            <w:shd w:val="clear" w:color="auto" w:fill="0C0C0C"/>
            <w:vAlign w:val="center"/>
          </w:tcPr>
          <w:p w:rsidR="00DA5601" w:rsidRPr="00576C19" w:rsidRDefault="00DA5601" w:rsidP="000F200F">
            <w:pPr>
              <w:jc w:val="center"/>
              <w:rPr>
                <w:b/>
              </w:rPr>
            </w:pPr>
            <w:r w:rsidRPr="00576C19">
              <w:rPr>
                <w:b/>
              </w:rPr>
              <w:t>Status description</w:t>
            </w:r>
          </w:p>
        </w:tc>
      </w:tr>
      <w:tr w:rsidR="00DA5601" w:rsidRPr="000F200F" w:rsidTr="000F200F">
        <w:tc>
          <w:tcPr>
            <w:tcW w:w="1868" w:type="dxa"/>
            <w:vAlign w:val="center"/>
          </w:tcPr>
          <w:p w:rsidR="00DA5601" w:rsidRDefault="00DA5601" w:rsidP="000F200F">
            <w:pPr>
              <w:jc w:val="center"/>
            </w:pPr>
            <w:r>
              <w:object w:dxaOrig="2820" w:dyaOrig="2850">
                <v:shape id="_x0000_i1046" type="#_x0000_t75" style="width:59.25pt;height:60pt" o:ole="">
                  <v:imagedata r:id="rId69" o:title=""/>
                </v:shape>
                <o:OLEObject Type="Embed" ProgID="PBrush" ShapeID="_x0000_i1046" DrawAspect="Content" ObjectID="_1440510466" r:id="rId70"/>
              </w:object>
            </w:r>
          </w:p>
        </w:tc>
        <w:tc>
          <w:tcPr>
            <w:tcW w:w="2640" w:type="dxa"/>
            <w:vAlign w:val="center"/>
          </w:tcPr>
          <w:p w:rsidR="00DA5601" w:rsidRPr="00CA0364" w:rsidRDefault="00DA5601" w:rsidP="000F200F">
            <w:pPr>
              <w:jc w:val="center"/>
              <w:rPr>
                <w:lang w:val="en-US"/>
              </w:rPr>
            </w:pPr>
            <w:r w:rsidRPr="00CA0364">
              <w:rPr>
                <w:lang w:val="en-US"/>
              </w:rPr>
              <w:t>3-way valve OFF</w:t>
            </w:r>
            <w:r w:rsidRPr="00CA0364">
              <w:rPr>
                <w:lang w:val="en-US"/>
              </w:rPr>
              <w:br/>
              <w:t>(status indication only)</w:t>
            </w:r>
          </w:p>
        </w:tc>
        <w:tc>
          <w:tcPr>
            <w:tcW w:w="1650" w:type="dxa"/>
            <w:vAlign w:val="center"/>
          </w:tcPr>
          <w:p w:rsidR="00DA5601" w:rsidRPr="00CA0364" w:rsidRDefault="00DA5601" w:rsidP="000F200F">
            <w:pPr>
              <w:rPr>
                <w:lang w:val="en-US"/>
              </w:rPr>
            </w:pPr>
          </w:p>
          <w:p w:rsidR="00DA5601" w:rsidRDefault="00DA5601" w:rsidP="000F200F">
            <w:r>
              <w:object w:dxaOrig="2820" w:dyaOrig="2835">
                <v:shape id="_x0000_i1047" type="#_x0000_t75" style="width:60pt;height:60.75pt" o:ole="">
                  <v:imagedata r:id="rId71" o:title=""/>
                </v:shape>
                <o:OLEObject Type="Embed" ProgID="PBrush" ShapeID="_x0000_i1047" DrawAspect="Content" ObjectID="_1440510467" r:id="rId72"/>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3-way valve ON</w:t>
            </w:r>
            <w:r w:rsidRPr="00CA0364">
              <w:rPr>
                <w:lang w:val="en-US"/>
              </w:rPr>
              <w:br/>
              <w:t>(status indication only)</w:t>
            </w:r>
          </w:p>
        </w:tc>
      </w:tr>
      <w:tr w:rsidR="00DA5601" w:rsidRPr="000F200F" w:rsidTr="000F200F">
        <w:tc>
          <w:tcPr>
            <w:tcW w:w="1868" w:type="dxa"/>
            <w:vAlign w:val="center"/>
          </w:tcPr>
          <w:p w:rsidR="00DA5601" w:rsidRDefault="00DA5601" w:rsidP="000F200F">
            <w:pPr>
              <w:jc w:val="center"/>
            </w:pPr>
            <w:r>
              <w:object w:dxaOrig="2850" w:dyaOrig="2835">
                <v:shape id="_x0000_i1048" type="#_x0000_t75" style="width:60pt;height:59.25pt" o:ole="">
                  <v:imagedata r:id="rId73" o:title=""/>
                </v:shape>
                <o:OLEObject Type="Embed" ProgID="PBrush" ShapeID="_x0000_i1048" DrawAspect="Content" ObjectID="_1440510468" r:id="rId74"/>
              </w:object>
            </w:r>
          </w:p>
        </w:tc>
        <w:tc>
          <w:tcPr>
            <w:tcW w:w="2640" w:type="dxa"/>
            <w:vAlign w:val="center"/>
          </w:tcPr>
          <w:p w:rsidR="00DA5601" w:rsidRPr="00CA0364" w:rsidRDefault="00DA5601" w:rsidP="000F200F">
            <w:pPr>
              <w:jc w:val="center"/>
              <w:rPr>
                <w:lang w:val="en-US"/>
              </w:rPr>
            </w:pPr>
            <w:r w:rsidRPr="00CA0364">
              <w:rPr>
                <w:lang w:val="en-US"/>
              </w:rPr>
              <w:t xml:space="preserve">3-way valve OFF, AUTO </w:t>
            </w:r>
            <w:r w:rsidRPr="00CA0364">
              <w:rPr>
                <w:lang w:val="en-US"/>
              </w:rPr>
              <w:br/>
              <w:t>(control by AMCS</w:t>
            </w:r>
            <w:r>
              <w:rPr>
                <w:rStyle w:val="Voetnootmarkering"/>
              </w:rPr>
              <w:footnoteReference w:id="4"/>
            </w:r>
            <w:r w:rsidRPr="00CA0364">
              <w:rPr>
                <w:lang w:val="en-US"/>
              </w:rPr>
              <w:t>)</w:t>
            </w:r>
          </w:p>
        </w:tc>
        <w:tc>
          <w:tcPr>
            <w:tcW w:w="1650" w:type="dxa"/>
            <w:vAlign w:val="center"/>
          </w:tcPr>
          <w:p w:rsidR="00DA5601" w:rsidRPr="00CA0364" w:rsidRDefault="00DA5601" w:rsidP="000F200F">
            <w:pPr>
              <w:rPr>
                <w:lang w:val="en-US"/>
              </w:rPr>
            </w:pPr>
          </w:p>
          <w:p w:rsidR="00DA5601" w:rsidRDefault="00DA5601" w:rsidP="000F200F">
            <w:r>
              <w:object w:dxaOrig="2790" w:dyaOrig="2805">
                <v:shape id="_x0000_i1049" type="#_x0000_t75" style="width:58.5pt;height:59.25pt" o:ole="">
                  <v:imagedata r:id="rId75" o:title=""/>
                </v:shape>
                <o:OLEObject Type="Embed" ProgID="PBrush" ShapeID="_x0000_i1049" DrawAspect="Content" ObjectID="_1440510469" r:id="rId76"/>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 xml:space="preserve">3-way valve ON, AUTO </w:t>
            </w:r>
            <w:r w:rsidRPr="00CA0364">
              <w:rPr>
                <w:lang w:val="en-US"/>
              </w:rPr>
              <w:br/>
              <w:t>(control by AMCS)</w:t>
            </w:r>
          </w:p>
        </w:tc>
      </w:tr>
      <w:tr w:rsidR="00DA5601" w:rsidRPr="000F200F" w:rsidTr="000F200F">
        <w:tc>
          <w:tcPr>
            <w:tcW w:w="1868" w:type="dxa"/>
            <w:vAlign w:val="center"/>
          </w:tcPr>
          <w:p w:rsidR="00DA5601" w:rsidRDefault="00DA5601" w:rsidP="000F200F">
            <w:pPr>
              <w:jc w:val="center"/>
            </w:pPr>
            <w:r>
              <w:object w:dxaOrig="2805" w:dyaOrig="2850">
                <v:shape id="_x0000_i1050" type="#_x0000_t75" style="width:60.75pt;height:61.5pt" o:ole="">
                  <v:imagedata r:id="rId77" o:title=""/>
                </v:shape>
                <o:OLEObject Type="Embed" ProgID="PBrush" ShapeID="_x0000_i1050" DrawAspect="Content" ObjectID="_1440510470" r:id="rId78"/>
              </w:object>
            </w:r>
          </w:p>
        </w:tc>
        <w:tc>
          <w:tcPr>
            <w:tcW w:w="2640" w:type="dxa"/>
            <w:vAlign w:val="center"/>
          </w:tcPr>
          <w:p w:rsidR="00DA5601" w:rsidRPr="00CA0364" w:rsidRDefault="00DA5601" w:rsidP="000F200F">
            <w:pPr>
              <w:jc w:val="center"/>
              <w:rPr>
                <w:lang w:val="en-US"/>
              </w:rPr>
            </w:pPr>
            <w:r w:rsidRPr="00CA0364">
              <w:rPr>
                <w:lang w:val="en-US"/>
              </w:rPr>
              <w:t>3-way valve OFF, AUTO</w:t>
            </w:r>
            <w:r w:rsidRPr="00CA0364">
              <w:rPr>
                <w:lang w:val="en-US"/>
              </w:rPr>
              <w:br/>
              <w:t xml:space="preserve"> (local control)</w:t>
            </w:r>
          </w:p>
        </w:tc>
        <w:tc>
          <w:tcPr>
            <w:tcW w:w="1650" w:type="dxa"/>
            <w:vAlign w:val="center"/>
          </w:tcPr>
          <w:p w:rsidR="00DA5601" w:rsidRPr="00CA0364" w:rsidRDefault="00DA5601" w:rsidP="000F200F">
            <w:pPr>
              <w:rPr>
                <w:lang w:val="en-US"/>
              </w:rPr>
            </w:pPr>
          </w:p>
          <w:p w:rsidR="00DA5601" w:rsidRDefault="00DA5601" w:rsidP="000F200F">
            <w:r>
              <w:object w:dxaOrig="2775" w:dyaOrig="2805">
                <v:shape id="_x0000_i1051" type="#_x0000_t75" style="width:58.5pt;height:59.25pt" o:ole="">
                  <v:imagedata r:id="rId79" o:title=""/>
                </v:shape>
                <o:OLEObject Type="Embed" ProgID="PBrush" ShapeID="_x0000_i1051" DrawAspect="Content" ObjectID="_1440510471" r:id="rId80"/>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3-way valve ON, AUTO</w:t>
            </w:r>
            <w:r w:rsidRPr="00CA0364">
              <w:rPr>
                <w:lang w:val="en-US"/>
              </w:rPr>
              <w:br/>
              <w:t xml:space="preserve"> (local control)</w:t>
            </w:r>
          </w:p>
        </w:tc>
      </w:tr>
      <w:tr w:rsidR="00DA5601" w:rsidRPr="000F200F" w:rsidTr="000F200F">
        <w:tc>
          <w:tcPr>
            <w:tcW w:w="1868" w:type="dxa"/>
            <w:vAlign w:val="center"/>
          </w:tcPr>
          <w:p w:rsidR="00DA5601" w:rsidRDefault="00DA5601" w:rsidP="000F200F">
            <w:pPr>
              <w:jc w:val="center"/>
            </w:pPr>
            <w:r>
              <w:object w:dxaOrig="2820" w:dyaOrig="2805">
                <v:shape id="_x0000_i1052" type="#_x0000_t75" style="width:60pt;height:59.25pt" o:ole="">
                  <v:imagedata r:id="rId81" o:title=""/>
                </v:shape>
                <o:OLEObject Type="Embed" ProgID="PBrush" ShapeID="_x0000_i1052" DrawAspect="Content" ObjectID="_1440510472" r:id="rId82"/>
              </w:object>
            </w:r>
          </w:p>
        </w:tc>
        <w:tc>
          <w:tcPr>
            <w:tcW w:w="2640" w:type="dxa"/>
            <w:vAlign w:val="center"/>
          </w:tcPr>
          <w:p w:rsidR="00DA5601" w:rsidRPr="00CA0364" w:rsidRDefault="00DA5601" w:rsidP="000F200F">
            <w:pPr>
              <w:jc w:val="center"/>
              <w:rPr>
                <w:lang w:val="en-US"/>
              </w:rPr>
            </w:pPr>
            <w:r w:rsidRPr="00CA0364">
              <w:rPr>
                <w:lang w:val="en-US"/>
              </w:rPr>
              <w:t xml:space="preserve">3-way valve OFF </w:t>
            </w:r>
            <w:r w:rsidRPr="00CA0364">
              <w:rPr>
                <w:lang w:val="en-US"/>
              </w:rPr>
              <w:br/>
              <w:t>(local control)</w:t>
            </w:r>
          </w:p>
        </w:tc>
        <w:tc>
          <w:tcPr>
            <w:tcW w:w="1650" w:type="dxa"/>
            <w:vAlign w:val="center"/>
          </w:tcPr>
          <w:p w:rsidR="00DA5601" w:rsidRPr="00CA0364" w:rsidRDefault="00DA5601" w:rsidP="000F200F">
            <w:pPr>
              <w:rPr>
                <w:lang w:val="en-US"/>
              </w:rPr>
            </w:pPr>
          </w:p>
          <w:p w:rsidR="00DA5601" w:rsidRDefault="00DA5601" w:rsidP="000F200F">
            <w:r>
              <w:object w:dxaOrig="2805" w:dyaOrig="2835">
                <v:shape id="_x0000_i1053" type="#_x0000_t75" style="width:58.5pt;height:59.25pt" o:ole="">
                  <v:imagedata r:id="rId83" o:title=""/>
                </v:shape>
                <o:OLEObject Type="Embed" ProgID="PBrush" ShapeID="_x0000_i1053" DrawAspect="Content" ObjectID="_1440510473" r:id="rId84"/>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 xml:space="preserve">3-way valve ON </w:t>
            </w:r>
            <w:r w:rsidRPr="00CA0364">
              <w:rPr>
                <w:lang w:val="en-US"/>
              </w:rPr>
              <w:br/>
              <w:t>(local control)</w:t>
            </w:r>
          </w:p>
        </w:tc>
      </w:tr>
      <w:tr w:rsidR="00DA5601" w:rsidRPr="000F200F" w:rsidTr="000F200F">
        <w:tc>
          <w:tcPr>
            <w:tcW w:w="1868" w:type="dxa"/>
            <w:vAlign w:val="center"/>
          </w:tcPr>
          <w:p w:rsidR="00DA5601" w:rsidRDefault="00DA5601" w:rsidP="000F200F">
            <w:pPr>
              <w:jc w:val="center"/>
            </w:pPr>
            <w:r>
              <w:object w:dxaOrig="2835" w:dyaOrig="2850">
                <v:shape id="_x0000_i1054" type="#_x0000_t75" style="width:61.5pt;height:62.25pt" o:ole="">
                  <v:imagedata r:id="rId85" o:title=""/>
                </v:shape>
                <o:OLEObject Type="Embed" ProgID="PBrush" ShapeID="_x0000_i1054" DrawAspect="Content" ObjectID="_1440510474" r:id="rId86"/>
              </w:object>
            </w:r>
          </w:p>
        </w:tc>
        <w:tc>
          <w:tcPr>
            <w:tcW w:w="2640" w:type="dxa"/>
            <w:vAlign w:val="center"/>
          </w:tcPr>
          <w:p w:rsidR="00DA5601" w:rsidRPr="00CA0364" w:rsidRDefault="00DA5601" w:rsidP="000F200F">
            <w:pPr>
              <w:jc w:val="center"/>
              <w:rPr>
                <w:lang w:val="en-US"/>
              </w:rPr>
            </w:pPr>
            <w:r w:rsidRPr="00CA0364">
              <w:rPr>
                <w:lang w:val="en-US"/>
              </w:rPr>
              <w:t xml:space="preserve">3-way valve OFF, MANUAL </w:t>
            </w:r>
            <w:r w:rsidRPr="00CA0364">
              <w:rPr>
                <w:lang w:val="en-US"/>
              </w:rPr>
              <w:br/>
              <w:t>(controlled by AMCS)</w:t>
            </w:r>
          </w:p>
        </w:tc>
        <w:tc>
          <w:tcPr>
            <w:tcW w:w="1650" w:type="dxa"/>
            <w:vAlign w:val="center"/>
          </w:tcPr>
          <w:p w:rsidR="00DA5601" w:rsidRPr="00CA0364" w:rsidRDefault="00DA5601" w:rsidP="000F200F">
            <w:pPr>
              <w:rPr>
                <w:lang w:val="en-US"/>
              </w:rPr>
            </w:pPr>
          </w:p>
          <w:p w:rsidR="00DA5601" w:rsidRDefault="00DA5601" w:rsidP="000F200F">
            <w:r>
              <w:object w:dxaOrig="2805" w:dyaOrig="2835">
                <v:shape id="_x0000_i1055" type="#_x0000_t75" style="width:59.25pt;height:60pt" o:ole="">
                  <v:imagedata r:id="rId87" o:title=""/>
                </v:shape>
                <o:OLEObject Type="Embed" ProgID="PBrush" ShapeID="_x0000_i1055" DrawAspect="Content" ObjectID="_1440510475" r:id="rId88"/>
              </w:object>
            </w:r>
          </w:p>
          <w:p w:rsidR="00DA5601" w:rsidRDefault="00DA5601" w:rsidP="000F200F"/>
        </w:tc>
        <w:tc>
          <w:tcPr>
            <w:tcW w:w="2750" w:type="dxa"/>
            <w:vAlign w:val="center"/>
          </w:tcPr>
          <w:p w:rsidR="00DA5601" w:rsidRPr="00CA0364" w:rsidRDefault="00DA5601" w:rsidP="000F200F">
            <w:pPr>
              <w:jc w:val="center"/>
              <w:rPr>
                <w:lang w:val="en-US"/>
              </w:rPr>
            </w:pPr>
            <w:r w:rsidRPr="00CA0364">
              <w:rPr>
                <w:lang w:val="en-US"/>
              </w:rPr>
              <w:t xml:space="preserve">3-way valve ON, MANUAL </w:t>
            </w:r>
            <w:r w:rsidRPr="00CA0364">
              <w:rPr>
                <w:lang w:val="en-US"/>
              </w:rPr>
              <w:br/>
              <w:t>(controlled by AMCS)</w:t>
            </w:r>
          </w:p>
        </w:tc>
      </w:tr>
      <w:tr w:rsidR="00DA5601" w:rsidRPr="000F200F" w:rsidTr="000F200F">
        <w:trPr>
          <w:trHeight w:val="1403"/>
        </w:trPr>
        <w:tc>
          <w:tcPr>
            <w:tcW w:w="1868" w:type="dxa"/>
            <w:vAlign w:val="center"/>
          </w:tcPr>
          <w:p w:rsidR="00DA5601" w:rsidRDefault="00DA5601" w:rsidP="000F200F">
            <w:pPr>
              <w:jc w:val="center"/>
            </w:pPr>
            <w:r>
              <w:object w:dxaOrig="2850" w:dyaOrig="2835">
                <v:shape id="_x0000_i1056" type="#_x0000_t75" style="width:54.75pt;height:54pt" o:ole="">
                  <v:imagedata r:id="rId89" o:title=""/>
                </v:shape>
                <o:OLEObject Type="Embed" ProgID="PBrush" ShapeID="_x0000_i1056" DrawAspect="Content" ObjectID="_1440510476" r:id="rId90"/>
              </w:object>
            </w:r>
          </w:p>
        </w:tc>
        <w:tc>
          <w:tcPr>
            <w:tcW w:w="2640" w:type="dxa"/>
            <w:vAlign w:val="center"/>
          </w:tcPr>
          <w:p w:rsidR="00DA5601" w:rsidRPr="00CA0364" w:rsidRDefault="00DA5601" w:rsidP="000F200F">
            <w:pPr>
              <w:jc w:val="center"/>
              <w:rPr>
                <w:lang w:val="en-US"/>
              </w:rPr>
            </w:pPr>
            <w:r w:rsidRPr="00CA0364">
              <w:rPr>
                <w:lang w:val="en-US"/>
              </w:rPr>
              <w:t>3-way valve OFF, MANUAL</w:t>
            </w:r>
            <w:r w:rsidRPr="00CA0364">
              <w:rPr>
                <w:lang w:val="en-US"/>
              </w:rPr>
              <w:br/>
              <w:t>(local control)</w:t>
            </w:r>
          </w:p>
        </w:tc>
        <w:tc>
          <w:tcPr>
            <w:tcW w:w="1650" w:type="dxa"/>
            <w:vAlign w:val="center"/>
          </w:tcPr>
          <w:p w:rsidR="00DA5601" w:rsidRPr="00CA0364" w:rsidRDefault="00DA5601" w:rsidP="000F200F">
            <w:pPr>
              <w:rPr>
                <w:lang w:val="en-US"/>
              </w:rPr>
            </w:pPr>
          </w:p>
          <w:p w:rsidR="00DA5601" w:rsidRDefault="00DA5601" w:rsidP="000F200F">
            <w:r>
              <w:object w:dxaOrig="2850" w:dyaOrig="2820">
                <v:shape id="_x0000_i1057" type="#_x0000_t75" style="width:54.75pt;height:54pt" o:ole="">
                  <v:imagedata r:id="rId91" o:title=""/>
                </v:shape>
                <o:OLEObject Type="Embed" ProgID="PBrush" ShapeID="_x0000_i1057" DrawAspect="Content" ObjectID="_1440510477" r:id="rId92"/>
              </w:object>
            </w:r>
          </w:p>
          <w:p w:rsidR="00DA5601" w:rsidRDefault="00DA5601" w:rsidP="000F200F"/>
        </w:tc>
        <w:tc>
          <w:tcPr>
            <w:tcW w:w="2750" w:type="dxa"/>
            <w:vAlign w:val="center"/>
          </w:tcPr>
          <w:p w:rsidR="00DA5601" w:rsidRPr="00CA0364" w:rsidRDefault="00DA5601" w:rsidP="000F200F">
            <w:pPr>
              <w:keepNext/>
              <w:jc w:val="center"/>
              <w:rPr>
                <w:lang w:val="en-US"/>
              </w:rPr>
            </w:pPr>
            <w:r w:rsidRPr="00CA0364">
              <w:rPr>
                <w:lang w:val="en-US"/>
              </w:rPr>
              <w:t>3-way valve ON, MANUAL</w:t>
            </w:r>
            <w:r w:rsidRPr="00CA0364">
              <w:rPr>
                <w:lang w:val="en-US"/>
              </w:rPr>
              <w:br/>
              <w:t>(local control)</w:t>
            </w:r>
          </w:p>
        </w:tc>
      </w:tr>
    </w:tbl>
    <w:p w:rsidR="00DA5601" w:rsidRDefault="00DA5601" w:rsidP="002309BE">
      <w:pPr>
        <w:pStyle w:val="Onderschrift"/>
      </w:pPr>
      <w:bookmarkStart w:id="113" w:name="_Toc257380537"/>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8</w:t>
      </w:r>
      <w:r w:rsidR="007270D5">
        <w:fldChar w:fldCharType="end"/>
      </w:r>
      <w:r>
        <w:t>: Control elements with status indication</w:t>
      </w:r>
      <w:bookmarkEnd w:id="113"/>
    </w:p>
    <w:p w:rsidR="004A4B12" w:rsidRDefault="004A4B12">
      <w:pPr>
        <w:overflowPunct/>
        <w:autoSpaceDE/>
        <w:autoSpaceDN/>
        <w:adjustRightInd/>
        <w:textAlignment w:val="auto"/>
      </w:pPr>
    </w:p>
    <w:p w:rsidR="0068671B" w:rsidRDefault="0068671B">
      <w:pPr>
        <w:overflowPunct/>
        <w:autoSpaceDE/>
        <w:autoSpaceDN/>
        <w:adjustRightInd/>
        <w:textAlignment w:val="auto"/>
      </w:pPr>
    </w:p>
    <w:p w:rsidR="0068671B" w:rsidRDefault="0068671B">
      <w:pPr>
        <w:overflowPunct/>
        <w:autoSpaceDE/>
        <w:autoSpaceDN/>
        <w:adjustRightInd/>
        <w:textAlignment w:val="auto"/>
      </w:pPr>
    </w:p>
    <w:p w:rsidR="0068671B" w:rsidRDefault="0068671B">
      <w:pPr>
        <w:overflowPunct/>
        <w:autoSpaceDE/>
        <w:autoSpaceDN/>
        <w:adjustRightInd/>
        <w:textAlignment w:val="auto"/>
      </w:pPr>
    </w:p>
    <w:p w:rsidR="0068671B" w:rsidRDefault="0068671B">
      <w:pPr>
        <w:overflowPunct/>
        <w:autoSpaceDE/>
        <w:autoSpaceDN/>
        <w:adjustRightInd/>
        <w:textAlignment w:val="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850"/>
      </w:tblGrid>
      <w:tr w:rsidR="00DA5601" w:rsidRPr="000F200F" w:rsidTr="000F200F">
        <w:tc>
          <w:tcPr>
            <w:tcW w:w="1428" w:type="dxa"/>
            <w:vAlign w:val="center"/>
          </w:tcPr>
          <w:p w:rsidR="00DA5601" w:rsidRPr="00CA0364" w:rsidRDefault="00DA5601" w:rsidP="000F200F">
            <w:pPr>
              <w:jc w:val="center"/>
              <w:rPr>
                <w:lang w:val="en-US"/>
              </w:rPr>
            </w:pPr>
          </w:p>
          <w:p w:rsidR="00DA5601" w:rsidRDefault="00DA5601" w:rsidP="000F200F">
            <w:pPr>
              <w:jc w:val="center"/>
            </w:pPr>
            <w:r>
              <w:object w:dxaOrig="2820" w:dyaOrig="2835">
                <v:shape id="_x0000_i1058" type="#_x0000_t75" style="width:59.25pt;height:59.25pt" o:ole="">
                  <v:imagedata r:id="rId93" o:title=""/>
                </v:shape>
                <o:OLEObject Type="Embed" ProgID="PBrush" ShapeID="_x0000_i1058" DrawAspect="Content" ObjectID="_1440510478" r:id="rId94"/>
              </w:object>
            </w:r>
          </w:p>
          <w:p w:rsidR="00DA5601" w:rsidRDefault="00DA5601" w:rsidP="000F200F">
            <w:pPr>
              <w:jc w:val="center"/>
            </w:pPr>
          </w:p>
        </w:tc>
        <w:tc>
          <w:tcPr>
            <w:tcW w:w="3850" w:type="dxa"/>
            <w:vAlign w:val="center"/>
          </w:tcPr>
          <w:p w:rsidR="00DA5601" w:rsidRPr="00CA0364" w:rsidRDefault="00DA5601" w:rsidP="000F200F">
            <w:pPr>
              <w:jc w:val="center"/>
              <w:rPr>
                <w:lang w:val="en-US"/>
              </w:rPr>
            </w:pPr>
            <w:r w:rsidRPr="00CA0364">
              <w:rPr>
                <w:lang w:val="en-US"/>
              </w:rPr>
              <w:t>Centrifugal pump ON,</w:t>
            </w:r>
          </w:p>
          <w:p w:rsidR="00DA5601" w:rsidRPr="00CA0364" w:rsidRDefault="00DA5601" w:rsidP="000F200F">
            <w:pPr>
              <w:jc w:val="center"/>
              <w:rPr>
                <w:lang w:val="en-US"/>
              </w:rPr>
            </w:pPr>
            <w:r w:rsidRPr="00CA0364">
              <w:rPr>
                <w:lang w:val="en-US"/>
              </w:rPr>
              <w:t>Operable in two speeds,</w:t>
            </w:r>
            <w:r w:rsidRPr="00CA0364">
              <w:rPr>
                <w:lang w:val="en-US"/>
              </w:rPr>
              <w:br/>
              <w:t>system off</w:t>
            </w:r>
          </w:p>
        </w:tc>
      </w:tr>
      <w:tr w:rsidR="00DA5601" w:rsidRPr="000F200F" w:rsidTr="000F200F">
        <w:tc>
          <w:tcPr>
            <w:tcW w:w="1428" w:type="dxa"/>
            <w:vAlign w:val="center"/>
          </w:tcPr>
          <w:p w:rsidR="00DA5601" w:rsidRPr="00CA0364" w:rsidRDefault="00DA5601" w:rsidP="000F200F">
            <w:pPr>
              <w:jc w:val="center"/>
              <w:rPr>
                <w:lang w:val="en-US"/>
              </w:rPr>
            </w:pPr>
          </w:p>
          <w:p w:rsidR="00DA5601" w:rsidRDefault="00DA5601" w:rsidP="000F200F">
            <w:pPr>
              <w:jc w:val="center"/>
            </w:pPr>
            <w:r>
              <w:object w:dxaOrig="2805" w:dyaOrig="2835">
                <v:shape id="_x0000_i1059" type="#_x0000_t75" style="width:51pt;height:51.75pt" o:ole="">
                  <v:imagedata r:id="rId95" o:title=""/>
                </v:shape>
                <o:OLEObject Type="Embed" ProgID="PBrush" ShapeID="_x0000_i1059" DrawAspect="Content" ObjectID="_1440510479" r:id="rId96"/>
              </w:object>
            </w:r>
          </w:p>
          <w:p w:rsidR="00DA5601" w:rsidRDefault="00DA5601" w:rsidP="000F200F">
            <w:pPr>
              <w:jc w:val="center"/>
            </w:pPr>
          </w:p>
        </w:tc>
        <w:tc>
          <w:tcPr>
            <w:tcW w:w="3850" w:type="dxa"/>
            <w:vAlign w:val="center"/>
          </w:tcPr>
          <w:p w:rsidR="00DA5601" w:rsidRPr="00CA0364" w:rsidRDefault="00DA5601" w:rsidP="000F200F">
            <w:pPr>
              <w:jc w:val="center"/>
              <w:rPr>
                <w:lang w:val="en-US"/>
              </w:rPr>
            </w:pPr>
            <w:r w:rsidRPr="00CA0364">
              <w:rPr>
                <w:lang w:val="en-US"/>
              </w:rPr>
              <w:t>Centrifugal pump ON,</w:t>
            </w:r>
          </w:p>
          <w:p w:rsidR="00DA5601" w:rsidRPr="00CA0364" w:rsidRDefault="00DA5601" w:rsidP="000F200F">
            <w:pPr>
              <w:jc w:val="center"/>
              <w:rPr>
                <w:lang w:val="en-US"/>
              </w:rPr>
            </w:pPr>
            <w:r w:rsidRPr="00CA0364">
              <w:rPr>
                <w:lang w:val="en-US"/>
              </w:rPr>
              <w:t>Operable in two speeds,</w:t>
            </w:r>
            <w:r w:rsidRPr="00CA0364">
              <w:rPr>
                <w:lang w:val="en-US"/>
              </w:rPr>
              <w:br/>
              <w:t>pump running at low speed</w:t>
            </w:r>
          </w:p>
        </w:tc>
      </w:tr>
      <w:tr w:rsidR="00DA5601" w:rsidRPr="000F200F" w:rsidTr="000F200F">
        <w:tc>
          <w:tcPr>
            <w:tcW w:w="1428" w:type="dxa"/>
            <w:vAlign w:val="center"/>
          </w:tcPr>
          <w:p w:rsidR="00DA5601" w:rsidRPr="00CA0364" w:rsidRDefault="00DA5601" w:rsidP="000F200F">
            <w:pPr>
              <w:jc w:val="center"/>
              <w:rPr>
                <w:lang w:val="en-US"/>
              </w:rPr>
            </w:pPr>
          </w:p>
          <w:p w:rsidR="00DA5601" w:rsidRDefault="00DA5601" w:rsidP="000F200F">
            <w:pPr>
              <w:jc w:val="center"/>
            </w:pPr>
            <w:r>
              <w:object w:dxaOrig="2835" w:dyaOrig="2820">
                <v:shape id="_x0000_i1060" type="#_x0000_t75" style="width:49.5pt;height:49.5pt" o:ole="">
                  <v:imagedata r:id="rId97" o:title=""/>
                </v:shape>
                <o:OLEObject Type="Embed" ProgID="PBrush" ShapeID="_x0000_i1060" DrawAspect="Content" ObjectID="_1440510480" r:id="rId98"/>
              </w:object>
            </w:r>
          </w:p>
          <w:p w:rsidR="00DA5601" w:rsidRDefault="00DA5601" w:rsidP="000F200F">
            <w:pPr>
              <w:jc w:val="center"/>
            </w:pPr>
          </w:p>
        </w:tc>
        <w:tc>
          <w:tcPr>
            <w:tcW w:w="3850" w:type="dxa"/>
            <w:vAlign w:val="center"/>
          </w:tcPr>
          <w:p w:rsidR="00DA5601" w:rsidRPr="00CA0364" w:rsidRDefault="00DA5601" w:rsidP="000F200F">
            <w:pPr>
              <w:jc w:val="center"/>
              <w:rPr>
                <w:lang w:val="en-US"/>
              </w:rPr>
            </w:pPr>
            <w:r w:rsidRPr="00CA0364">
              <w:rPr>
                <w:lang w:val="en-US"/>
              </w:rPr>
              <w:t>Centrifugal pump ON,</w:t>
            </w:r>
          </w:p>
          <w:p w:rsidR="00DA5601" w:rsidRPr="00CA0364" w:rsidRDefault="00DA5601" w:rsidP="000F200F">
            <w:pPr>
              <w:keepNext/>
              <w:jc w:val="center"/>
              <w:rPr>
                <w:lang w:val="en-US"/>
              </w:rPr>
            </w:pPr>
            <w:r w:rsidRPr="00CA0364">
              <w:rPr>
                <w:lang w:val="en-US"/>
              </w:rPr>
              <w:t>Operable in two speeds,</w:t>
            </w:r>
            <w:r w:rsidRPr="00CA0364">
              <w:rPr>
                <w:lang w:val="en-US"/>
              </w:rPr>
              <w:br/>
              <w:t>pump running at high speed</w:t>
            </w:r>
          </w:p>
        </w:tc>
      </w:tr>
    </w:tbl>
    <w:p w:rsidR="00DA5601" w:rsidRDefault="00DA5601" w:rsidP="002309BE">
      <w:pPr>
        <w:pStyle w:val="Onderschrift"/>
      </w:pPr>
      <w:bookmarkStart w:id="114" w:name="_Toc257380538"/>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9</w:t>
      </w:r>
      <w:r w:rsidR="007270D5">
        <w:fldChar w:fldCharType="end"/>
      </w:r>
      <w:r>
        <w:t>: Control elements with speed indication</w:t>
      </w:r>
      <w:bookmarkEnd w:id="114"/>
    </w:p>
    <w:p w:rsidR="00DA5601" w:rsidRPr="00CA0364"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9"/>
        <w:gridCol w:w="1539"/>
        <w:gridCol w:w="3080"/>
      </w:tblGrid>
      <w:tr w:rsidR="00DA5601" w:rsidTr="000F200F">
        <w:tc>
          <w:tcPr>
            <w:tcW w:w="1539" w:type="dxa"/>
            <w:vAlign w:val="center"/>
          </w:tcPr>
          <w:p w:rsidR="00DA5601" w:rsidRPr="00CA0364" w:rsidRDefault="00DA5601" w:rsidP="000F200F">
            <w:pPr>
              <w:jc w:val="center"/>
              <w:rPr>
                <w:lang w:val="en-US"/>
              </w:rPr>
            </w:pPr>
          </w:p>
          <w:p w:rsidR="00DA5601" w:rsidRDefault="00DA5601" w:rsidP="000F200F">
            <w:pPr>
              <w:jc w:val="center"/>
            </w:pPr>
            <w:r>
              <w:object w:dxaOrig="2820" w:dyaOrig="2820">
                <v:shape id="_x0000_i1061" type="#_x0000_t75" style="width:53.25pt;height:53.25pt" o:ole="">
                  <v:imagedata r:id="rId99" o:title=""/>
                </v:shape>
                <o:OLEObject Type="Embed" ProgID="PBrush" ShapeID="_x0000_i1061" DrawAspect="Content" ObjectID="_1440510481" r:id="rId100"/>
              </w:object>
            </w:r>
          </w:p>
          <w:p w:rsidR="00DA5601" w:rsidRDefault="00DA5601" w:rsidP="000F200F">
            <w:pPr>
              <w:jc w:val="center"/>
            </w:pPr>
          </w:p>
        </w:tc>
        <w:tc>
          <w:tcPr>
            <w:tcW w:w="1539" w:type="dxa"/>
            <w:vAlign w:val="center"/>
          </w:tcPr>
          <w:p w:rsidR="00DA5601" w:rsidRDefault="00DA5601" w:rsidP="000F200F">
            <w:pPr>
              <w:jc w:val="center"/>
            </w:pPr>
            <w:r>
              <w:object w:dxaOrig="2805" w:dyaOrig="2790">
                <v:shape id="_x0000_i1062" type="#_x0000_t75" style="width:51.75pt;height:51pt" o:ole="">
                  <v:imagedata r:id="rId101" o:title=""/>
                </v:shape>
                <o:OLEObject Type="Embed" ProgID="PBrush" ShapeID="_x0000_i1062" DrawAspect="Content" ObjectID="_1440510482" r:id="rId102"/>
              </w:object>
            </w:r>
          </w:p>
        </w:tc>
        <w:tc>
          <w:tcPr>
            <w:tcW w:w="3080" w:type="dxa"/>
            <w:vAlign w:val="center"/>
          </w:tcPr>
          <w:p w:rsidR="00DA5601" w:rsidRDefault="00DA5601" w:rsidP="000F200F">
            <w:pPr>
              <w:jc w:val="center"/>
            </w:pPr>
            <w:r>
              <w:t>Fan OFF and ON</w:t>
            </w:r>
          </w:p>
        </w:tc>
      </w:tr>
      <w:tr w:rsidR="00DA5601" w:rsidRPr="000F200F" w:rsidTr="000F200F">
        <w:tc>
          <w:tcPr>
            <w:tcW w:w="1539" w:type="dxa"/>
            <w:vAlign w:val="center"/>
          </w:tcPr>
          <w:p w:rsidR="00DA5601" w:rsidRDefault="00DA5601" w:rsidP="000F200F">
            <w:pPr>
              <w:jc w:val="center"/>
            </w:pPr>
          </w:p>
          <w:p w:rsidR="00DA5601" w:rsidRDefault="00DA5601" w:rsidP="000F200F">
            <w:pPr>
              <w:jc w:val="center"/>
            </w:pPr>
            <w:r>
              <w:object w:dxaOrig="2820" w:dyaOrig="2820">
                <v:shape id="_x0000_i1063" type="#_x0000_t75" style="width:49.5pt;height:49.5pt" o:ole="">
                  <v:imagedata r:id="rId103" o:title=""/>
                </v:shape>
                <o:OLEObject Type="Embed" ProgID="PBrush" ShapeID="_x0000_i1063" DrawAspect="Content" ObjectID="_1440510483" r:id="rId104"/>
              </w:object>
            </w:r>
          </w:p>
          <w:p w:rsidR="00DA5601" w:rsidRDefault="00DA5601" w:rsidP="000F200F">
            <w:pPr>
              <w:jc w:val="center"/>
            </w:pPr>
          </w:p>
        </w:tc>
        <w:tc>
          <w:tcPr>
            <w:tcW w:w="1539" w:type="dxa"/>
            <w:vAlign w:val="center"/>
          </w:tcPr>
          <w:p w:rsidR="00DA5601" w:rsidRDefault="00DA5601" w:rsidP="000F200F">
            <w:pPr>
              <w:jc w:val="center"/>
            </w:pPr>
            <w:r>
              <w:object w:dxaOrig="2805" w:dyaOrig="2820">
                <v:shape id="_x0000_i1064" type="#_x0000_t75" style="width:51.75pt;height:52.5pt" o:ole="">
                  <v:imagedata r:id="rId105" o:title=""/>
                </v:shape>
                <o:OLEObject Type="Embed" ProgID="PBrush" ShapeID="_x0000_i1064" DrawAspect="Content" ObjectID="_1440510484" r:id="rId106"/>
              </w:object>
            </w:r>
          </w:p>
        </w:tc>
        <w:tc>
          <w:tcPr>
            <w:tcW w:w="3080" w:type="dxa"/>
            <w:vAlign w:val="center"/>
          </w:tcPr>
          <w:p w:rsidR="00DA5601" w:rsidRPr="00CA0364" w:rsidRDefault="00DA5601" w:rsidP="000F200F">
            <w:pPr>
              <w:jc w:val="center"/>
              <w:rPr>
                <w:lang w:val="en-US"/>
              </w:rPr>
            </w:pPr>
            <w:r w:rsidRPr="00CA0364">
              <w:rPr>
                <w:lang w:val="en-US"/>
              </w:rPr>
              <w:t>2-way valve OFF and ON</w:t>
            </w:r>
          </w:p>
        </w:tc>
      </w:tr>
      <w:tr w:rsidR="00DA5601" w:rsidRPr="000F200F" w:rsidTr="000F200F">
        <w:tc>
          <w:tcPr>
            <w:tcW w:w="1539" w:type="dxa"/>
            <w:vAlign w:val="center"/>
          </w:tcPr>
          <w:p w:rsidR="00DA5601" w:rsidRPr="00CA0364" w:rsidRDefault="00DA5601" w:rsidP="000F200F">
            <w:pPr>
              <w:jc w:val="center"/>
              <w:rPr>
                <w:lang w:val="en-US"/>
              </w:rPr>
            </w:pPr>
          </w:p>
          <w:p w:rsidR="00DA5601" w:rsidRDefault="00DA5601" w:rsidP="000F200F">
            <w:pPr>
              <w:jc w:val="center"/>
            </w:pPr>
            <w:r>
              <w:object w:dxaOrig="2790" w:dyaOrig="2805">
                <v:shape id="_x0000_i1065" type="#_x0000_t75" style="width:48.75pt;height:48.75pt" o:ole="">
                  <v:imagedata r:id="rId107" o:title=""/>
                </v:shape>
                <o:OLEObject Type="Embed" ProgID="PBrush" ShapeID="_x0000_i1065" DrawAspect="Content" ObjectID="_1440510485" r:id="rId108"/>
              </w:object>
            </w:r>
          </w:p>
          <w:p w:rsidR="00DA5601" w:rsidRDefault="00DA5601" w:rsidP="000F200F">
            <w:pPr>
              <w:jc w:val="center"/>
            </w:pPr>
          </w:p>
        </w:tc>
        <w:tc>
          <w:tcPr>
            <w:tcW w:w="1539" w:type="dxa"/>
            <w:vAlign w:val="center"/>
          </w:tcPr>
          <w:p w:rsidR="00DA5601" w:rsidRDefault="00DA5601" w:rsidP="000F200F">
            <w:pPr>
              <w:jc w:val="center"/>
            </w:pPr>
            <w:r>
              <w:object w:dxaOrig="2805" w:dyaOrig="2790">
                <v:shape id="_x0000_i1066" type="#_x0000_t75" style="width:51.75pt;height:51pt" o:ole="">
                  <v:imagedata r:id="rId109" o:title=""/>
                </v:shape>
                <o:OLEObject Type="Embed" ProgID="PBrush" ShapeID="_x0000_i1066" DrawAspect="Content" ObjectID="_1440510486" r:id="rId110"/>
              </w:object>
            </w:r>
          </w:p>
        </w:tc>
        <w:tc>
          <w:tcPr>
            <w:tcW w:w="3080" w:type="dxa"/>
            <w:vAlign w:val="center"/>
          </w:tcPr>
          <w:p w:rsidR="00DA5601" w:rsidRPr="00CA0364" w:rsidRDefault="00DA5601" w:rsidP="000F200F">
            <w:pPr>
              <w:keepNext/>
              <w:jc w:val="center"/>
              <w:rPr>
                <w:lang w:val="en-US"/>
              </w:rPr>
            </w:pPr>
            <w:r w:rsidRPr="00CA0364">
              <w:rPr>
                <w:lang w:val="en-US"/>
              </w:rPr>
              <w:t>Check valve OFF and ON</w:t>
            </w:r>
          </w:p>
        </w:tc>
      </w:tr>
    </w:tbl>
    <w:p w:rsidR="00DA5601" w:rsidRPr="00986D80" w:rsidRDefault="00DA5601" w:rsidP="002309BE">
      <w:pPr>
        <w:pStyle w:val="Onderschrift"/>
      </w:pPr>
      <w:bookmarkStart w:id="115" w:name="_Toc257380539"/>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10</w:t>
      </w:r>
      <w:r w:rsidR="007270D5">
        <w:fldChar w:fldCharType="end"/>
      </w:r>
      <w:r>
        <w:t>: Other control elements</w:t>
      </w:r>
      <w:bookmarkEnd w:id="115"/>
    </w:p>
    <w:p w:rsidR="00DA5601" w:rsidRDefault="00DA5601" w:rsidP="00DA5601">
      <w:pPr>
        <w:pStyle w:val="Kop2"/>
        <w:numPr>
          <w:ilvl w:val="1"/>
          <w:numId w:val="3"/>
        </w:numPr>
      </w:pPr>
      <w:bookmarkStart w:id="116" w:name="_Toc257380449"/>
      <w:bookmarkStart w:id="117" w:name="_Toc366768486"/>
      <w:r>
        <w:t xml:space="preserve">Functional </w:t>
      </w:r>
      <w:r w:rsidRPr="003B138D">
        <w:t>description</w:t>
      </w:r>
      <w:bookmarkEnd w:id="116"/>
      <w:bookmarkEnd w:id="117"/>
    </w:p>
    <w:p w:rsidR="00DA5601" w:rsidRDefault="00DA5601" w:rsidP="00DA5601">
      <w:pPr>
        <w:pStyle w:val="Kop3"/>
        <w:numPr>
          <w:ilvl w:val="2"/>
          <w:numId w:val="3"/>
        </w:numPr>
      </w:pPr>
      <w:bookmarkStart w:id="118" w:name="_Toc257380450"/>
      <w:bookmarkStart w:id="119" w:name="_Toc366768487"/>
      <w:r>
        <w:t>Measuring and control of Fresh Cooling Water (FCW) temperature</w:t>
      </w:r>
      <w:bookmarkEnd w:id="118"/>
      <w:bookmarkEnd w:id="119"/>
    </w:p>
    <w:p w:rsidR="004A4B12" w:rsidRDefault="004A4B12" w:rsidP="000F200F">
      <w:pPr>
        <w:rPr>
          <w:lang w:val="en-US"/>
        </w:rPr>
      </w:pPr>
    </w:p>
    <w:p w:rsidR="00DA5601" w:rsidRDefault="00DA5601" w:rsidP="000F200F">
      <w:pPr>
        <w:rPr>
          <w:lang w:val="en-US"/>
        </w:rPr>
      </w:pPr>
      <w:r w:rsidRPr="00CA0364">
        <w:rPr>
          <w:lang w:val="en-US"/>
        </w:rPr>
        <w:t>The description of the sequence below serves as a model for process measuring and control functions. The three-way valve regulates the temperature of the FCW automatically.</w:t>
      </w:r>
    </w:p>
    <w:p w:rsidR="004A4B12" w:rsidRPr="00CA0364" w:rsidRDefault="004A4B12" w:rsidP="000F200F">
      <w:pPr>
        <w:rPr>
          <w:lang w:val="en-US"/>
        </w:rPr>
      </w:pPr>
    </w:p>
    <w:p w:rsidR="00DA5601" w:rsidRDefault="00DA5601" w:rsidP="000F200F">
      <w:pPr>
        <w:rPr>
          <w:lang w:val="en-US"/>
        </w:rPr>
      </w:pPr>
    </w:p>
    <w:p w:rsidR="0068671B" w:rsidRDefault="0068671B" w:rsidP="000F200F">
      <w:pPr>
        <w:rPr>
          <w:lang w:val="en-US"/>
        </w:rPr>
      </w:pPr>
    </w:p>
    <w:p w:rsidR="0068671B" w:rsidRDefault="0068671B" w:rsidP="000F200F">
      <w:pPr>
        <w:rPr>
          <w:lang w:val="en-US"/>
        </w:rPr>
      </w:pPr>
    </w:p>
    <w:p w:rsidR="0068671B" w:rsidRPr="00CA0364" w:rsidRDefault="0068671B"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8"/>
        <w:gridCol w:w="1969"/>
        <w:gridCol w:w="2081"/>
      </w:tblGrid>
      <w:tr w:rsidR="00DA5601" w:rsidRPr="00576C19" w:rsidTr="000F200F">
        <w:tc>
          <w:tcPr>
            <w:tcW w:w="5278" w:type="dxa"/>
            <w:shd w:val="clear" w:color="auto" w:fill="0C0C0C"/>
          </w:tcPr>
          <w:p w:rsidR="00DA5601" w:rsidRPr="00576C19" w:rsidRDefault="00DA5601" w:rsidP="000F200F">
            <w:pPr>
              <w:rPr>
                <w:b/>
              </w:rPr>
            </w:pPr>
            <w:r w:rsidRPr="00576C19">
              <w:rPr>
                <w:b/>
              </w:rPr>
              <w:lastRenderedPageBreak/>
              <w:t>Item description</w:t>
            </w:r>
          </w:p>
        </w:tc>
        <w:tc>
          <w:tcPr>
            <w:tcW w:w="1980" w:type="dxa"/>
            <w:shd w:val="clear" w:color="auto" w:fill="0C0C0C"/>
          </w:tcPr>
          <w:p w:rsidR="00DA5601" w:rsidRPr="00576C19" w:rsidRDefault="00DA5601" w:rsidP="000F200F">
            <w:pPr>
              <w:jc w:val="center"/>
              <w:rPr>
                <w:b/>
              </w:rPr>
            </w:pPr>
            <w:r w:rsidRPr="00576C19">
              <w:rPr>
                <w:b/>
              </w:rPr>
              <w:t>Sensor type</w:t>
            </w:r>
          </w:p>
        </w:tc>
        <w:tc>
          <w:tcPr>
            <w:tcW w:w="2090" w:type="dxa"/>
            <w:shd w:val="clear" w:color="auto" w:fill="0C0C0C"/>
          </w:tcPr>
          <w:p w:rsidR="00DA5601" w:rsidRPr="00576C19" w:rsidRDefault="00DA5601" w:rsidP="000F200F">
            <w:pPr>
              <w:jc w:val="center"/>
              <w:rPr>
                <w:b/>
              </w:rPr>
            </w:pPr>
            <w:r w:rsidRPr="00576C19">
              <w:rPr>
                <w:b/>
              </w:rPr>
              <w:t>Condition</w:t>
            </w:r>
          </w:p>
        </w:tc>
      </w:tr>
      <w:tr w:rsidR="00DA5601" w:rsidTr="000F200F">
        <w:tc>
          <w:tcPr>
            <w:tcW w:w="5278" w:type="dxa"/>
          </w:tcPr>
          <w:p w:rsidR="00DA5601" w:rsidRPr="00CA0364" w:rsidRDefault="00DA5601" w:rsidP="000F200F">
            <w:pPr>
              <w:rPr>
                <w:lang w:val="en-US"/>
              </w:rPr>
            </w:pPr>
            <w:r w:rsidRPr="00CA0364">
              <w:rPr>
                <w:lang w:val="en-US"/>
              </w:rPr>
              <w:t>Three-way valve central cooler position indication</w:t>
            </w:r>
          </w:p>
        </w:tc>
        <w:tc>
          <w:tcPr>
            <w:tcW w:w="1980" w:type="dxa"/>
          </w:tcPr>
          <w:p w:rsidR="00DA5601" w:rsidRDefault="00DA5601" w:rsidP="000F200F">
            <w:pPr>
              <w:jc w:val="center"/>
            </w:pPr>
            <w:r>
              <w:t>AI</w:t>
            </w:r>
          </w:p>
        </w:tc>
        <w:tc>
          <w:tcPr>
            <w:tcW w:w="2090" w:type="dxa"/>
          </w:tcPr>
          <w:p w:rsidR="00DA5601" w:rsidRDefault="00DA5601" w:rsidP="000F200F">
            <w:pPr>
              <w:jc w:val="center"/>
            </w:pPr>
            <w:r>
              <w:t>Status</w:t>
            </w:r>
          </w:p>
        </w:tc>
      </w:tr>
      <w:tr w:rsidR="00DA5601" w:rsidTr="000F200F">
        <w:tc>
          <w:tcPr>
            <w:tcW w:w="5278" w:type="dxa"/>
          </w:tcPr>
          <w:p w:rsidR="00DA5601" w:rsidRPr="00CA0364" w:rsidRDefault="00DA5601" w:rsidP="000F200F">
            <w:pPr>
              <w:rPr>
                <w:lang w:val="en-US"/>
              </w:rPr>
            </w:pPr>
            <w:r w:rsidRPr="00CA0364">
              <w:rPr>
                <w:lang w:val="en-US"/>
              </w:rPr>
              <w:t>Three-way valve central cooler position control</w:t>
            </w:r>
          </w:p>
        </w:tc>
        <w:tc>
          <w:tcPr>
            <w:tcW w:w="1980" w:type="dxa"/>
          </w:tcPr>
          <w:p w:rsidR="00DA5601" w:rsidRDefault="00DA5601" w:rsidP="000F200F">
            <w:pPr>
              <w:jc w:val="center"/>
            </w:pPr>
            <w:r>
              <w:t>A0</w:t>
            </w:r>
          </w:p>
        </w:tc>
        <w:tc>
          <w:tcPr>
            <w:tcW w:w="2090" w:type="dxa"/>
          </w:tcPr>
          <w:p w:rsidR="00DA5601" w:rsidRDefault="00DA5601" w:rsidP="000F200F">
            <w:pPr>
              <w:jc w:val="center"/>
            </w:pPr>
            <w:r>
              <w:t>Status</w:t>
            </w:r>
          </w:p>
        </w:tc>
      </w:tr>
      <w:tr w:rsidR="00DA5601" w:rsidTr="000F200F">
        <w:tc>
          <w:tcPr>
            <w:tcW w:w="5278" w:type="dxa"/>
          </w:tcPr>
          <w:p w:rsidR="00DA5601" w:rsidRPr="00CA0364" w:rsidRDefault="00DA5601" w:rsidP="000F200F">
            <w:pPr>
              <w:rPr>
                <w:lang w:val="en-US"/>
              </w:rPr>
            </w:pPr>
            <w:r w:rsidRPr="00CA0364">
              <w:rPr>
                <w:lang w:val="en-US"/>
              </w:rPr>
              <w:t>Three-way valve central cooler error signal</w:t>
            </w:r>
          </w:p>
        </w:tc>
        <w:tc>
          <w:tcPr>
            <w:tcW w:w="1980" w:type="dxa"/>
          </w:tcPr>
          <w:p w:rsidR="00DA5601" w:rsidRDefault="00DA5601" w:rsidP="000F200F">
            <w:pPr>
              <w:jc w:val="center"/>
            </w:pPr>
            <w:r>
              <w:t>DI</w:t>
            </w:r>
          </w:p>
        </w:tc>
        <w:tc>
          <w:tcPr>
            <w:tcW w:w="2090" w:type="dxa"/>
          </w:tcPr>
          <w:p w:rsidR="00DA5601" w:rsidRDefault="00DA5601" w:rsidP="000F200F">
            <w:pPr>
              <w:jc w:val="center"/>
            </w:pPr>
            <w:r>
              <w:t>Alarm</w:t>
            </w:r>
          </w:p>
        </w:tc>
      </w:tr>
      <w:tr w:rsidR="00DA5601" w:rsidTr="000F200F">
        <w:tc>
          <w:tcPr>
            <w:tcW w:w="5278" w:type="dxa"/>
          </w:tcPr>
          <w:p w:rsidR="00DA5601" w:rsidRPr="00CA0364" w:rsidRDefault="00DA5601" w:rsidP="000F200F">
            <w:pPr>
              <w:rPr>
                <w:lang w:val="en-US"/>
              </w:rPr>
            </w:pPr>
            <w:r w:rsidRPr="00CA0364">
              <w:rPr>
                <w:lang w:val="en-US"/>
              </w:rPr>
              <w:t>Three-way valve FCW inlet temperature</w:t>
            </w:r>
          </w:p>
        </w:tc>
        <w:tc>
          <w:tcPr>
            <w:tcW w:w="1980" w:type="dxa"/>
          </w:tcPr>
          <w:p w:rsidR="00DA5601" w:rsidRDefault="00DA5601" w:rsidP="000F200F">
            <w:pPr>
              <w:jc w:val="center"/>
            </w:pPr>
            <w:r>
              <w:t>AI</w:t>
            </w:r>
          </w:p>
        </w:tc>
        <w:tc>
          <w:tcPr>
            <w:tcW w:w="2090" w:type="dxa"/>
          </w:tcPr>
          <w:p w:rsidR="00DA5601" w:rsidRDefault="00DA5601" w:rsidP="000F200F">
            <w:pPr>
              <w:jc w:val="center"/>
            </w:pPr>
            <w:r>
              <w:t>Status</w:t>
            </w:r>
          </w:p>
        </w:tc>
      </w:tr>
      <w:tr w:rsidR="00DA5601" w:rsidTr="000F200F">
        <w:tc>
          <w:tcPr>
            <w:tcW w:w="5278" w:type="dxa"/>
          </w:tcPr>
          <w:p w:rsidR="00DA5601" w:rsidRPr="00CA0364" w:rsidRDefault="00DA5601" w:rsidP="000F200F">
            <w:pPr>
              <w:rPr>
                <w:lang w:val="en-US"/>
              </w:rPr>
            </w:pPr>
            <w:r w:rsidRPr="00CA0364">
              <w:rPr>
                <w:lang w:val="en-US"/>
              </w:rPr>
              <w:t>Three-way valve FCW outlet temperature</w:t>
            </w:r>
          </w:p>
        </w:tc>
        <w:tc>
          <w:tcPr>
            <w:tcW w:w="1980" w:type="dxa"/>
          </w:tcPr>
          <w:p w:rsidR="00DA5601" w:rsidRDefault="00DA5601" w:rsidP="000F200F">
            <w:pPr>
              <w:jc w:val="center"/>
            </w:pPr>
            <w:r>
              <w:t>AI</w:t>
            </w:r>
          </w:p>
        </w:tc>
        <w:tc>
          <w:tcPr>
            <w:tcW w:w="2090" w:type="dxa"/>
          </w:tcPr>
          <w:p w:rsidR="00DA5601" w:rsidRDefault="00DA5601" w:rsidP="000F200F">
            <w:pPr>
              <w:keepNext/>
              <w:jc w:val="center"/>
            </w:pPr>
            <w:r>
              <w:t>Status</w:t>
            </w:r>
          </w:p>
        </w:tc>
      </w:tr>
    </w:tbl>
    <w:p w:rsidR="00DA5601" w:rsidRDefault="00DA5601" w:rsidP="002309BE">
      <w:pPr>
        <w:pStyle w:val="Onderschrift"/>
      </w:pPr>
      <w:bookmarkStart w:id="120" w:name="_Toc257380540"/>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11</w:t>
      </w:r>
      <w:r w:rsidR="007270D5">
        <w:fldChar w:fldCharType="end"/>
      </w:r>
      <w:r>
        <w:t>: I/O declaration (FCW temperature)</w:t>
      </w:r>
      <w:bookmarkEnd w:id="120"/>
    </w:p>
    <w:p w:rsidR="004A4B12" w:rsidRPr="00CE596C" w:rsidRDefault="004A4B12" w:rsidP="004A4B12"/>
    <w:p w:rsidR="00DA5601" w:rsidRDefault="00DA5601" w:rsidP="000F200F">
      <w:r>
        <w:rPr>
          <w:noProof/>
          <w:lang w:val="nl-NL" w:eastAsia="nl-NL"/>
        </w:rPr>
        <w:drawing>
          <wp:inline distT="0" distB="0" distL="0" distR="0">
            <wp:extent cx="5486400" cy="3048000"/>
            <wp:effectExtent l="0" t="0" r="0" b="0"/>
            <wp:docPr id="113" name="Afbeelding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rsidR="00DA5601" w:rsidRDefault="00DA5601" w:rsidP="002309BE">
      <w:pPr>
        <w:pStyle w:val="Onderschrift"/>
      </w:pPr>
      <w:bookmarkStart w:id="121" w:name="_Toc257380501"/>
      <w:bookmarkStart w:id="122" w:name="_Toc366768705"/>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18</w:t>
      </w:r>
      <w:r w:rsidR="00ED7AB1">
        <w:fldChar w:fldCharType="end"/>
      </w:r>
      <w:r>
        <w:t>: Measuring and control of FCW temperature</w:t>
      </w:r>
      <w:bookmarkEnd w:id="121"/>
      <w:bookmarkEnd w:id="122"/>
    </w:p>
    <w:p w:rsidR="00DA5601" w:rsidRDefault="00DA5601" w:rsidP="00DA5601">
      <w:pPr>
        <w:pStyle w:val="Kop3"/>
        <w:numPr>
          <w:ilvl w:val="2"/>
          <w:numId w:val="3"/>
        </w:numPr>
      </w:pPr>
      <w:r>
        <w:br w:type="page"/>
      </w:r>
      <w:bookmarkStart w:id="123" w:name="_Toc257380451"/>
      <w:bookmarkStart w:id="124" w:name="_Toc366768488"/>
      <w:r>
        <w:lastRenderedPageBreak/>
        <w:t>Alarm and monitoring of main engine exhaust gas system</w:t>
      </w:r>
      <w:bookmarkEnd w:id="123"/>
      <w:bookmarkEnd w:id="124"/>
    </w:p>
    <w:p w:rsidR="004A4B12" w:rsidRDefault="004A4B12" w:rsidP="000F200F">
      <w:pPr>
        <w:rPr>
          <w:lang w:val="en-US"/>
        </w:rPr>
      </w:pPr>
    </w:p>
    <w:p w:rsidR="00DA5601" w:rsidRPr="00CA0364" w:rsidRDefault="00DA5601" w:rsidP="000F200F">
      <w:pPr>
        <w:rPr>
          <w:lang w:val="en-US"/>
        </w:rPr>
      </w:pPr>
      <w:r w:rsidRPr="00CA0364">
        <w:rPr>
          <w:lang w:val="en-US"/>
        </w:rPr>
        <w:t>The description of the sequence below serves as a model for alarm and monitoring functions with programmed calculation.</w:t>
      </w:r>
      <w:r w:rsidRPr="00CA0364">
        <w:rPr>
          <w:lang w:val="en-US"/>
        </w:rPr>
        <w:br/>
        <w:t>By means of NiCrNi sensors the exhaust gas temperature of all cylinders will be measured.</w:t>
      </w:r>
    </w:p>
    <w:p w:rsidR="00DA5601" w:rsidRPr="00CA0364" w:rsidRDefault="00DA5601" w:rsidP="000F200F">
      <w:pPr>
        <w:rPr>
          <w:lang w:val="en-US"/>
        </w:rPr>
      </w:pPr>
      <w:r w:rsidRPr="00CA0364">
        <w:rPr>
          <w:lang w:val="en-US"/>
        </w:rPr>
        <w:t>Alarms are generated when certain cylinder temperatures are reached.</w:t>
      </w:r>
    </w:p>
    <w:p w:rsidR="00DA5601" w:rsidRPr="00CA0364"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4"/>
        <w:gridCol w:w="1753"/>
        <w:gridCol w:w="2081"/>
      </w:tblGrid>
      <w:tr w:rsidR="00DA5601" w:rsidTr="000F200F">
        <w:tc>
          <w:tcPr>
            <w:tcW w:w="5498" w:type="dxa"/>
            <w:shd w:val="clear" w:color="auto" w:fill="0C0C0C"/>
          </w:tcPr>
          <w:p w:rsidR="00DA5601" w:rsidRPr="00576C19" w:rsidRDefault="00DA5601" w:rsidP="000F200F">
            <w:pPr>
              <w:rPr>
                <w:b/>
              </w:rPr>
            </w:pPr>
            <w:r w:rsidRPr="00576C19">
              <w:rPr>
                <w:b/>
              </w:rPr>
              <w:t>Item description</w:t>
            </w:r>
          </w:p>
        </w:tc>
        <w:tc>
          <w:tcPr>
            <w:tcW w:w="1760" w:type="dxa"/>
            <w:shd w:val="clear" w:color="auto" w:fill="0C0C0C"/>
          </w:tcPr>
          <w:p w:rsidR="00DA5601" w:rsidRPr="00576C19" w:rsidRDefault="00DA5601" w:rsidP="000F200F">
            <w:pPr>
              <w:jc w:val="center"/>
              <w:rPr>
                <w:b/>
              </w:rPr>
            </w:pPr>
            <w:r w:rsidRPr="00576C19">
              <w:rPr>
                <w:b/>
              </w:rPr>
              <w:t>Sensor type</w:t>
            </w:r>
          </w:p>
        </w:tc>
        <w:tc>
          <w:tcPr>
            <w:tcW w:w="2090" w:type="dxa"/>
            <w:shd w:val="clear" w:color="auto" w:fill="0C0C0C"/>
          </w:tcPr>
          <w:p w:rsidR="00DA5601" w:rsidRPr="00576C19" w:rsidRDefault="00DA5601" w:rsidP="000F200F">
            <w:pPr>
              <w:jc w:val="center"/>
              <w:rPr>
                <w:b/>
              </w:rPr>
            </w:pPr>
            <w:r w:rsidRPr="00576C19">
              <w:rPr>
                <w:b/>
              </w:rPr>
              <w:t>Condition</w:t>
            </w:r>
          </w:p>
        </w:tc>
      </w:tr>
      <w:tr w:rsidR="00DA5601" w:rsidTr="000F200F">
        <w:tc>
          <w:tcPr>
            <w:tcW w:w="5498" w:type="dxa"/>
          </w:tcPr>
          <w:p w:rsidR="00DA5601" w:rsidRPr="00CA0364" w:rsidRDefault="00DA5601" w:rsidP="000F200F">
            <w:pPr>
              <w:rPr>
                <w:lang w:val="en-US"/>
              </w:rPr>
            </w:pPr>
            <w:r w:rsidRPr="00CA0364">
              <w:rPr>
                <w:lang w:val="en-US"/>
              </w:rPr>
              <w:t>Engine temperature exhaust bank cylinder A1</w:t>
            </w:r>
          </w:p>
        </w:tc>
        <w:tc>
          <w:tcPr>
            <w:tcW w:w="1760" w:type="dxa"/>
          </w:tcPr>
          <w:p w:rsidR="00DA5601" w:rsidRDefault="00DA5601" w:rsidP="000F200F">
            <w:pPr>
              <w:jc w:val="center"/>
            </w:pPr>
            <w:r>
              <w:t>AI</w:t>
            </w:r>
          </w:p>
        </w:tc>
        <w:tc>
          <w:tcPr>
            <w:tcW w:w="2090" w:type="dxa"/>
          </w:tcPr>
          <w:p w:rsidR="00DA5601" w:rsidRDefault="00DA5601" w:rsidP="000F200F">
            <w:pPr>
              <w:jc w:val="center"/>
            </w:pPr>
            <w:r>
              <w:t>Alarm</w:t>
            </w:r>
          </w:p>
        </w:tc>
      </w:tr>
      <w:tr w:rsidR="00DA5601" w:rsidTr="000F200F">
        <w:tc>
          <w:tcPr>
            <w:tcW w:w="5498" w:type="dxa"/>
          </w:tcPr>
          <w:p w:rsidR="00DA5601" w:rsidRPr="00CA0364" w:rsidRDefault="00DA5601" w:rsidP="000F200F">
            <w:pPr>
              <w:rPr>
                <w:lang w:val="en-US"/>
              </w:rPr>
            </w:pPr>
            <w:r w:rsidRPr="00CA0364">
              <w:rPr>
                <w:lang w:val="en-US"/>
              </w:rPr>
              <w:t>Engine temperature exhaust bank cylinder A2</w:t>
            </w:r>
          </w:p>
        </w:tc>
        <w:tc>
          <w:tcPr>
            <w:tcW w:w="1760" w:type="dxa"/>
          </w:tcPr>
          <w:p w:rsidR="00DA5601" w:rsidRDefault="00DA5601" w:rsidP="000F200F">
            <w:pPr>
              <w:jc w:val="center"/>
            </w:pPr>
            <w:r>
              <w:t>AI</w:t>
            </w:r>
          </w:p>
        </w:tc>
        <w:tc>
          <w:tcPr>
            <w:tcW w:w="2090" w:type="dxa"/>
          </w:tcPr>
          <w:p w:rsidR="00DA5601" w:rsidRDefault="00DA5601" w:rsidP="000F200F">
            <w:pPr>
              <w:jc w:val="center"/>
            </w:pPr>
            <w:r>
              <w:t>Alarm</w:t>
            </w:r>
          </w:p>
        </w:tc>
      </w:tr>
      <w:tr w:rsidR="00DA5601" w:rsidTr="000F200F">
        <w:tc>
          <w:tcPr>
            <w:tcW w:w="5498" w:type="dxa"/>
          </w:tcPr>
          <w:p w:rsidR="00DA5601" w:rsidRPr="00CA0364" w:rsidRDefault="00DA5601" w:rsidP="000F200F">
            <w:pPr>
              <w:rPr>
                <w:lang w:val="en-US"/>
              </w:rPr>
            </w:pPr>
            <w:r w:rsidRPr="00CA0364">
              <w:rPr>
                <w:lang w:val="en-US"/>
              </w:rPr>
              <w:t>Engine temperature exhaust bank cylinder A3</w:t>
            </w:r>
          </w:p>
        </w:tc>
        <w:tc>
          <w:tcPr>
            <w:tcW w:w="1760" w:type="dxa"/>
          </w:tcPr>
          <w:p w:rsidR="00DA5601" w:rsidRDefault="00DA5601" w:rsidP="000F200F">
            <w:pPr>
              <w:jc w:val="center"/>
            </w:pPr>
            <w:r>
              <w:t>AI</w:t>
            </w:r>
          </w:p>
        </w:tc>
        <w:tc>
          <w:tcPr>
            <w:tcW w:w="2090" w:type="dxa"/>
          </w:tcPr>
          <w:p w:rsidR="00DA5601" w:rsidRDefault="00DA5601" w:rsidP="000F200F">
            <w:pPr>
              <w:jc w:val="center"/>
            </w:pPr>
            <w:r>
              <w:t>Alarm</w:t>
            </w:r>
          </w:p>
        </w:tc>
      </w:tr>
      <w:tr w:rsidR="00DA5601" w:rsidTr="000F200F">
        <w:tc>
          <w:tcPr>
            <w:tcW w:w="5498" w:type="dxa"/>
          </w:tcPr>
          <w:p w:rsidR="00DA5601" w:rsidRPr="00CA0364" w:rsidRDefault="00DA5601" w:rsidP="000F200F">
            <w:pPr>
              <w:rPr>
                <w:lang w:val="en-US"/>
              </w:rPr>
            </w:pPr>
            <w:r w:rsidRPr="00CA0364">
              <w:rPr>
                <w:lang w:val="en-US"/>
              </w:rPr>
              <w:t>Engine temperature exhaust bank cylinder A4</w:t>
            </w:r>
          </w:p>
        </w:tc>
        <w:tc>
          <w:tcPr>
            <w:tcW w:w="1760" w:type="dxa"/>
          </w:tcPr>
          <w:p w:rsidR="00DA5601" w:rsidRDefault="00DA5601" w:rsidP="000F200F">
            <w:pPr>
              <w:jc w:val="center"/>
            </w:pPr>
            <w:r>
              <w:t>AI</w:t>
            </w:r>
          </w:p>
        </w:tc>
        <w:tc>
          <w:tcPr>
            <w:tcW w:w="2090" w:type="dxa"/>
          </w:tcPr>
          <w:p w:rsidR="00DA5601" w:rsidRDefault="00DA5601" w:rsidP="000F200F">
            <w:pPr>
              <w:jc w:val="center"/>
            </w:pPr>
            <w:r>
              <w:t>Alarm</w:t>
            </w:r>
          </w:p>
        </w:tc>
      </w:tr>
      <w:tr w:rsidR="00DA5601" w:rsidTr="000F200F">
        <w:tc>
          <w:tcPr>
            <w:tcW w:w="5498" w:type="dxa"/>
          </w:tcPr>
          <w:p w:rsidR="00DA5601" w:rsidRPr="00CA0364" w:rsidRDefault="00DA5601" w:rsidP="000F200F">
            <w:pPr>
              <w:rPr>
                <w:lang w:val="en-US"/>
              </w:rPr>
            </w:pPr>
            <w:r w:rsidRPr="00CA0364">
              <w:rPr>
                <w:lang w:val="en-US"/>
              </w:rPr>
              <w:t>Engine temperature exhaust bank cylinder A5</w:t>
            </w:r>
          </w:p>
        </w:tc>
        <w:tc>
          <w:tcPr>
            <w:tcW w:w="1760" w:type="dxa"/>
          </w:tcPr>
          <w:p w:rsidR="00DA5601" w:rsidRDefault="00DA5601" w:rsidP="000F200F">
            <w:pPr>
              <w:jc w:val="center"/>
            </w:pPr>
            <w:r>
              <w:t>AI</w:t>
            </w:r>
          </w:p>
        </w:tc>
        <w:tc>
          <w:tcPr>
            <w:tcW w:w="2090" w:type="dxa"/>
          </w:tcPr>
          <w:p w:rsidR="00DA5601" w:rsidRDefault="00DA5601" w:rsidP="000F200F">
            <w:pPr>
              <w:jc w:val="center"/>
            </w:pPr>
            <w:r>
              <w:t>Alarm</w:t>
            </w:r>
          </w:p>
        </w:tc>
      </w:tr>
      <w:tr w:rsidR="00DA5601" w:rsidTr="000F200F">
        <w:tc>
          <w:tcPr>
            <w:tcW w:w="5498" w:type="dxa"/>
          </w:tcPr>
          <w:p w:rsidR="00DA5601" w:rsidRPr="00CA0364" w:rsidRDefault="00DA5601" w:rsidP="000F200F">
            <w:pPr>
              <w:rPr>
                <w:lang w:val="en-US"/>
              </w:rPr>
            </w:pPr>
            <w:r w:rsidRPr="00CA0364">
              <w:rPr>
                <w:lang w:val="en-US"/>
              </w:rPr>
              <w:t>Engine temperature exhaust bank cylinder A6</w:t>
            </w:r>
          </w:p>
        </w:tc>
        <w:tc>
          <w:tcPr>
            <w:tcW w:w="1760" w:type="dxa"/>
          </w:tcPr>
          <w:p w:rsidR="00DA5601" w:rsidRDefault="00DA5601" w:rsidP="000F200F">
            <w:pPr>
              <w:jc w:val="center"/>
            </w:pPr>
            <w:r>
              <w:t>AI</w:t>
            </w:r>
          </w:p>
        </w:tc>
        <w:tc>
          <w:tcPr>
            <w:tcW w:w="2090" w:type="dxa"/>
          </w:tcPr>
          <w:p w:rsidR="00DA5601" w:rsidRDefault="00DA5601" w:rsidP="000F200F">
            <w:pPr>
              <w:jc w:val="center"/>
            </w:pPr>
            <w:r>
              <w:t>Alarm</w:t>
            </w:r>
          </w:p>
        </w:tc>
      </w:tr>
      <w:tr w:rsidR="00DA5601" w:rsidTr="000F200F">
        <w:tc>
          <w:tcPr>
            <w:tcW w:w="5498" w:type="dxa"/>
          </w:tcPr>
          <w:p w:rsidR="00DA5601" w:rsidRPr="00CA0364" w:rsidRDefault="00DA5601" w:rsidP="000F200F">
            <w:pPr>
              <w:rPr>
                <w:lang w:val="en-US"/>
              </w:rPr>
            </w:pPr>
            <w:r w:rsidRPr="00CA0364">
              <w:rPr>
                <w:lang w:val="en-US"/>
              </w:rPr>
              <w:t>Engine temperature exhaust bank cylinder A7</w:t>
            </w:r>
          </w:p>
        </w:tc>
        <w:tc>
          <w:tcPr>
            <w:tcW w:w="1760" w:type="dxa"/>
          </w:tcPr>
          <w:p w:rsidR="00DA5601" w:rsidRDefault="00DA5601" w:rsidP="000F200F">
            <w:pPr>
              <w:jc w:val="center"/>
            </w:pPr>
            <w:r>
              <w:t>AI</w:t>
            </w:r>
          </w:p>
        </w:tc>
        <w:tc>
          <w:tcPr>
            <w:tcW w:w="2090" w:type="dxa"/>
          </w:tcPr>
          <w:p w:rsidR="00DA5601" w:rsidRDefault="00DA5601" w:rsidP="000F200F">
            <w:pPr>
              <w:jc w:val="center"/>
            </w:pPr>
            <w:r>
              <w:t>Alarm</w:t>
            </w:r>
          </w:p>
        </w:tc>
      </w:tr>
      <w:tr w:rsidR="00DA5601" w:rsidTr="000F200F">
        <w:tc>
          <w:tcPr>
            <w:tcW w:w="5498" w:type="dxa"/>
          </w:tcPr>
          <w:p w:rsidR="00DA5601" w:rsidRPr="00CA0364" w:rsidRDefault="00DA5601" w:rsidP="000F200F">
            <w:pPr>
              <w:rPr>
                <w:lang w:val="en-US"/>
              </w:rPr>
            </w:pPr>
            <w:r w:rsidRPr="00CA0364">
              <w:rPr>
                <w:lang w:val="en-US"/>
              </w:rPr>
              <w:t>Engine temperature exhaust bank cylinder A8</w:t>
            </w:r>
          </w:p>
        </w:tc>
        <w:tc>
          <w:tcPr>
            <w:tcW w:w="1760" w:type="dxa"/>
          </w:tcPr>
          <w:p w:rsidR="00DA5601" w:rsidRDefault="00DA5601" w:rsidP="000F200F">
            <w:pPr>
              <w:jc w:val="center"/>
            </w:pPr>
            <w:r>
              <w:t>AI</w:t>
            </w:r>
          </w:p>
        </w:tc>
        <w:tc>
          <w:tcPr>
            <w:tcW w:w="2090" w:type="dxa"/>
          </w:tcPr>
          <w:p w:rsidR="00DA5601" w:rsidRDefault="00DA5601" w:rsidP="000F200F">
            <w:pPr>
              <w:jc w:val="center"/>
            </w:pPr>
            <w:r>
              <w:t>Alarm</w:t>
            </w:r>
          </w:p>
        </w:tc>
      </w:tr>
      <w:tr w:rsidR="00DA5601" w:rsidTr="000F200F">
        <w:tc>
          <w:tcPr>
            <w:tcW w:w="5498" w:type="dxa"/>
          </w:tcPr>
          <w:p w:rsidR="00DA5601" w:rsidRPr="00CA0364" w:rsidRDefault="00DA5601" w:rsidP="000F200F">
            <w:pPr>
              <w:rPr>
                <w:lang w:val="en-US"/>
              </w:rPr>
            </w:pPr>
            <w:r w:rsidRPr="00CA0364">
              <w:rPr>
                <w:lang w:val="en-US"/>
              </w:rPr>
              <w:t>Engine temperature exhaust average value</w:t>
            </w:r>
          </w:p>
        </w:tc>
        <w:tc>
          <w:tcPr>
            <w:tcW w:w="1760" w:type="dxa"/>
          </w:tcPr>
          <w:p w:rsidR="00DA5601" w:rsidRDefault="00DA5601" w:rsidP="000F200F">
            <w:pPr>
              <w:jc w:val="center"/>
            </w:pPr>
            <w:r>
              <w:t>Analogue</w:t>
            </w:r>
          </w:p>
        </w:tc>
        <w:tc>
          <w:tcPr>
            <w:tcW w:w="2090" w:type="dxa"/>
          </w:tcPr>
          <w:p w:rsidR="00DA5601" w:rsidRDefault="00DA5601" w:rsidP="000F200F">
            <w:pPr>
              <w:jc w:val="center"/>
            </w:pPr>
            <w:r>
              <w:t>Alarm</w:t>
            </w:r>
          </w:p>
        </w:tc>
      </w:tr>
    </w:tbl>
    <w:p w:rsidR="00DA5601" w:rsidRDefault="00DA5601" w:rsidP="002309BE">
      <w:pPr>
        <w:pStyle w:val="Onderschrift"/>
      </w:pPr>
      <w:bookmarkStart w:id="125" w:name="_Toc257380541"/>
      <w:r>
        <w:t xml:space="preserve">Table </w:t>
      </w:r>
      <w:r w:rsidR="007270D5">
        <w:fldChar w:fldCharType="begin"/>
      </w:r>
      <w:r>
        <w:instrText xml:space="preserve"> STYLEREF 1 \s </w:instrText>
      </w:r>
      <w:r w:rsidR="007270D5">
        <w:fldChar w:fldCharType="separate"/>
      </w:r>
      <w:r w:rsidR="00ED7AB1">
        <w:rPr>
          <w:noProof/>
        </w:rPr>
        <w:t>8</w:t>
      </w:r>
      <w:r w:rsidR="007270D5">
        <w:fldChar w:fldCharType="end"/>
      </w:r>
      <w:r>
        <w:noBreakHyphen/>
      </w:r>
      <w:r w:rsidR="007270D5">
        <w:fldChar w:fldCharType="begin"/>
      </w:r>
      <w:r>
        <w:instrText xml:space="preserve"> SEQ Table \* ARABIC \s 1 </w:instrText>
      </w:r>
      <w:r w:rsidR="007270D5">
        <w:fldChar w:fldCharType="separate"/>
      </w:r>
      <w:r w:rsidR="00ED7AB1">
        <w:rPr>
          <w:noProof/>
        </w:rPr>
        <w:t>12</w:t>
      </w:r>
      <w:r w:rsidR="007270D5">
        <w:fldChar w:fldCharType="end"/>
      </w:r>
      <w:r>
        <w:t>: I/O declaration (engine exhaust gas system)</w:t>
      </w:r>
      <w:bookmarkEnd w:id="125"/>
    </w:p>
    <w:p w:rsidR="004A4B12" w:rsidRDefault="004A4B12" w:rsidP="004A4B12"/>
    <w:p w:rsidR="00DA5601" w:rsidRDefault="00DA5601" w:rsidP="000F200F">
      <w:r>
        <w:rPr>
          <w:noProof/>
          <w:lang w:val="nl-NL" w:eastAsia="nl-NL"/>
        </w:rPr>
        <w:drawing>
          <wp:inline distT="0" distB="0" distL="0" distR="0">
            <wp:extent cx="5934075" cy="4381500"/>
            <wp:effectExtent l="0" t="0" r="9525" b="0"/>
            <wp:docPr id="112" name="Afbeelding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075" cy="4381500"/>
                    </a:xfrm>
                    <a:prstGeom prst="rect">
                      <a:avLst/>
                    </a:prstGeom>
                    <a:noFill/>
                    <a:ln>
                      <a:noFill/>
                    </a:ln>
                  </pic:spPr>
                </pic:pic>
              </a:graphicData>
            </a:graphic>
          </wp:inline>
        </w:drawing>
      </w:r>
    </w:p>
    <w:p w:rsidR="00DA5601" w:rsidRDefault="00DA5601" w:rsidP="002309BE">
      <w:pPr>
        <w:pStyle w:val="Onderschrift"/>
      </w:pPr>
      <w:bookmarkStart w:id="126" w:name="_Toc257380502"/>
      <w:bookmarkStart w:id="127" w:name="_Toc366768706"/>
      <w:r>
        <w:t xml:space="preserve">Figure </w:t>
      </w:r>
      <w:r w:rsidR="00ED7AB1">
        <w:fldChar w:fldCharType="begin"/>
      </w:r>
      <w:r w:rsidR="00ED7AB1">
        <w:instrText xml:space="preserve"> STYLEREF 1 \s </w:instrText>
      </w:r>
      <w:r w:rsidR="00ED7AB1">
        <w:fldChar w:fldCharType="separate"/>
      </w:r>
      <w:r w:rsidR="00ED7AB1">
        <w:rPr>
          <w:noProof/>
        </w:rPr>
        <w:t>8</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19</w:t>
      </w:r>
      <w:r w:rsidR="00ED7AB1">
        <w:fldChar w:fldCharType="end"/>
      </w:r>
      <w:r>
        <w:t>: Exhaust gas temperature measurement</w:t>
      </w:r>
      <w:bookmarkEnd w:id="126"/>
      <w:bookmarkEnd w:id="127"/>
    </w:p>
    <w:p w:rsidR="00556205" w:rsidRPr="00556205" w:rsidRDefault="00556205" w:rsidP="002309BE">
      <w:pPr>
        <w:pStyle w:val="Onderschrift"/>
      </w:pPr>
      <w:r>
        <w:rPr>
          <w:noProof/>
          <w:lang w:val="nl-NL" w:eastAsia="nl-NL"/>
        </w:rPr>
        <w:drawing>
          <wp:inline distT="0" distB="0" distL="0" distR="0">
            <wp:extent cx="416379" cy="342900"/>
            <wp:effectExtent l="0" t="0" r="3175" b="0"/>
            <wp:docPr id="179" name="Afbeeld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4A4B12">
        <w:t xml:space="preserve">  </w:t>
      </w:r>
      <w:r w:rsidR="004A4B12" w:rsidRPr="0068671B">
        <w:rPr>
          <w:b w:val="0"/>
          <w:i/>
          <w:sz w:val="22"/>
        </w:rPr>
        <w:t>F</w:t>
      </w:r>
      <w:r w:rsidRPr="0068671B">
        <w:rPr>
          <w:b w:val="0"/>
          <w:i/>
          <w:sz w:val="22"/>
        </w:rPr>
        <w:t>or more examples see our “mimic example booklet”.</w:t>
      </w:r>
    </w:p>
    <w:p w:rsidR="00DA5601" w:rsidRDefault="00DA5601" w:rsidP="00DA5601">
      <w:pPr>
        <w:pStyle w:val="Kop1"/>
        <w:numPr>
          <w:ilvl w:val="0"/>
          <w:numId w:val="3"/>
        </w:numPr>
        <w:ind w:left="851" w:hanging="851"/>
      </w:pPr>
      <w:bookmarkStart w:id="128" w:name="_Toc235862026"/>
      <w:bookmarkStart w:id="129" w:name="_Toc257380453"/>
      <w:bookmarkStart w:id="130" w:name="_Toc366768489"/>
      <w:r>
        <w:lastRenderedPageBreak/>
        <w:t>Duty alarm system</w:t>
      </w:r>
      <w:bookmarkEnd w:id="128"/>
      <w:bookmarkEnd w:id="129"/>
      <w:bookmarkEnd w:id="130"/>
      <w:r>
        <w:t xml:space="preserve"> </w:t>
      </w:r>
    </w:p>
    <w:p w:rsidR="00DA5601" w:rsidRPr="00D54B94" w:rsidRDefault="00DA5601" w:rsidP="00DA5601">
      <w:pPr>
        <w:pStyle w:val="Kop2"/>
        <w:numPr>
          <w:ilvl w:val="1"/>
          <w:numId w:val="3"/>
        </w:numPr>
        <w:rPr>
          <w:lang w:val="en-US"/>
        </w:rPr>
      </w:pPr>
      <w:bookmarkStart w:id="131" w:name="_Toc334096654"/>
      <w:bookmarkStart w:id="132" w:name="_Toc366768490"/>
      <w:r w:rsidRPr="00D54B94">
        <w:rPr>
          <w:lang w:val="en-US"/>
        </w:rPr>
        <w:t>Introduction</w:t>
      </w:r>
      <w:bookmarkEnd w:id="131"/>
      <w:bookmarkEnd w:id="132"/>
    </w:p>
    <w:p w:rsidR="004A4B12" w:rsidRDefault="004A4B12"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The duty alarm system provides machinery alarms to bridge, cabins and public areas for an</w:t>
      </w:r>
      <w:r>
        <w:rPr>
          <w:rFonts w:cs="Calibri"/>
          <w:color w:val="000000"/>
          <w:lang w:val="en-US"/>
        </w:rPr>
        <w:t xml:space="preserve"> </w:t>
      </w:r>
      <w:r w:rsidRPr="00D54B94">
        <w:rPr>
          <w:rFonts w:cs="Calibri"/>
          <w:color w:val="000000"/>
          <w:lang w:val="en-US"/>
        </w:rPr>
        <w:t>unattended (unmanned) machinery space. The duty alarm system will be configured from a</w:t>
      </w:r>
      <w:r>
        <w:rPr>
          <w:rFonts w:cs="Calibri"/>
          <w:color w:val="000000"/>
          <w:lang w:val="en-US"/>
        </w:rPr>
        <w:t xml:space="preserve"> </w:t>
      </w:r>
      <w:r w:rsidRPr="00D54B94">
        <w:rPr>
          <w:rFonts w:cs="Calibri"/>
          <w:color w:val="000000"/>
          <w:lang w:val="en-US"/>
        </w:rPr>
        <w:t>particular Operator Work Station (OWS).</w:t>
      </w:r>
    </w:p>
    <w:p w:rsidR="00DA5601" w:rsidRPr="00D54B94" w:rsidRDefault="00DA5601" w:rsidP="000F200F">
      <w:pPr>
        <w:rPr>
          <w:rFonts w:cs="Calibri"/>
          <w:color w:val="000000"/>
          <w:lang w:val="en-US"/>
        </w:rPr>
      </w:pPr>
      <w:r w:rsidRPr="00D54B94">
        <w:rPr>
          <w:rFonts w:cs="Calibri"/>
          <w:color w:val="000000"/>
          <w:lang w:val="en-US"/>
        </w:rPr>
        <w:t>Duty Alarm Panels (DAPs) at each location are connected with the automation system via the</w:t>
      </w:r>
      <w:r>
        <w:rPr>
          <w:rFonts w:cs="Calibri"/>
          <w:color w:val="000000"/>
          <w:lang w:val="en-US"/>
        </w:rPr>
        <w:t xml:space="preserve"> </w:t>
      </w:r>
      <w:r w:rsidRPr="00D54B94">
        <w:rPr>
          <w:rFonts w:cs="Calibri"/>
          <w:color w:val="000000"/>
          <w:lang w:val="en-US"/>
        </w:rPr>
        <w:t>system network (network switch and local processing unit). They display the information for</w:t>
      </w:r>
      <w:r>
        <w:rPr>
          <w:rFonts w:cs="Calibri"/>
          <w:color w:val="000000"/>
          <w:lang w:val="en-US"/>
        </w:rPr>
        <w:t xml:space="preserve"> </w:t>
      </w:r>
      <w:r w:rsidRPr="00D54B94">
        <w:rPr>
          <w:rFonts w:cs="Calibri"/>
          <w:color w:val="000000"/>
          <w:lang w:val="en-US"/>
        </w:rPr>
        <w:t>machinery alarms and settings such as alarm group status, operation status, and on-duty</w:t>
      </w:r>
      <w:r>
        <w:rPr>
          <w:rFonts w:cs="Calibri"/>
          <w:color w:val="000000"/>
          <w:lang w:val="en-US"/>
        </w:rPr>
        <w:t xml:space="preserve"> </w:t>
      </w:r>
      <w:r w:rsidRPr="00D54B94">
        <w:rPr>
          <w:rFonts w:cs="Calibri"/>
          <w:color w:val="000000"/>
          <w:lang w:val="en-US"/>
        </w:rPr>
        <w:t>selection.</w:t>
      </w:r>
    </w:p>
    <w:p w:rsidR="00DA5601" w:rsidRDefault="00DA5601"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The duty alarm system provides for signaling of Engine Control Room (ECR) to the cabins and</w:t>
      </w:r>
      <w:r>
        <w:rPr>
          <w:rFonts w:cs="Calibri"/>
          <w:color w:val="000000"/>
          <w:lang w:val="en-US"/>
        </w:rPr>
        <w:t xml:space="preserve"> </w:t>
      </w:r>
      <w:r w:rsidRPr="00D54B94">
        <w:rPr>
          <w:rFonts w:cs="Calibri"/>
          <w:color w:val="000000"/>
          <w:lang w:val="en-US"/>
        </w:rPr>
        <w:t>bridge by a Duty Alarm Panel (DAP) or on a Local Operator Panel (LOP).</w:t>
      </w:r>
    </w:p>
    <w:p w:rsidR="00DA5601" w:rsidRPr="00D54B94" w:rsidRDefault="00DA5601" w:rsidP="000F200F">
      <w:pPr>
        <w:rPr>
          <w:rFonts w:cs="Calibri"/>
          <w:color w:val="000000"/>
          <w:lang w:val="en-US"/>
        </w:rPr>
      </w:pPr>
      <w:r w:rsidRPr="00D54B94">
        <w:rPr>
          <w:rFonts w:cs="Calibri"/>
          <w:color w:val="000000"/>
          <w:lang w:val="en-US"/>
        </w:rPr>
        <w:t>An engineer on duty can be selected from the Operator Workstation (OWS). He will be warned</w:t>
      </w:r>
      <w:r>
        <w:rPr>
          <w:rFonts w:cs="Calibri"/>
          <w:color w:val="000000"/>
          <w:lang w:val="en-US"/>
        </w:rPr>
        <w:t xml:space="preserve"> </w:t>
      </w:r>
      <w:r w:rsidRPr="00D54B94">
        <w:rPr>
          <w:rFonts w:cs="Calibri"/>
          <w:color w:val="000000"/>
          <w:lang w:val="en-US"/>
        </w:rPr>
        <w:t>when an essential alarm is present in the unmanned engine room. A watch safety timer on the</w:t>
      </w:r>
      <w:r>
        <w:rPr>
          <w:rFonts w:cs="Calibri"/>
          <w:color w:val="000000"/>
          <w:lang w:val="en-US"/>
        </w:rPr>
        <w:t xml:space="preserve"> </w:t>
      </w:r>
      <w:r w:rsidRPr="00D54B94">
        <w:rPr>
          <w:rFonts w:cs="Calibri"/>
          <w:color w:val="000000"/>
          <w:lang w:val="en-US"/>
        </w:rPr>
        <w:t>workstation monitors the engineer working in the engine room.</w:t>
      </w:r>
    </w:p>
    <w:p w:rsidR="00DA5601" w:rsidRPr="00D54B94" w:rsidRDefault="00DA5601" w:rsidP="000F200F">
      <w:pPr>
        <w:rPr>
          <w:rFonts w:cs="Calibri"/>
          <w:color w:val="000000"/>
          <w:lang w:val="en-US"/>
        </w:rPr>
      </w:pPr>
      <w:r w:rsidRPr="00D54B94">
        <w:rPr>
          <w:rFonts w:cs="Calibri"/>
          <w:color w:val="000000"/>
          <w:lang w:val="en-US"/>
        </w:rPr>
        <w:t>When the engineer does not acknowledge within 30 minutes, the relevant engineers alarm is</w:t>
      </w:r>
      <w:r>
        <w:rPr>
          <w:rFonts w:cs="Calibri"/>
          <w:color w:val="000000"/>
          <w:lang w:val="en-US"/>
        </w:rPr>
        <w:t xml:space="preserve"> </w:t>
      </w:r>
      <w:r w:rsidRPr="00D54B94">
        <w:rPr>
          <w:rFonts w:cs="Calibri"/>
          <w:color w:val="000000"/>
          <w:lang w:val="en-US"/>
        </w:rPr>
        <w:t>invoked, warning all engineers and bridge.</w:t>
      </w:r>
    </w:p>
    <w:p w:rsidR="00DA5601" w:rsidRDefault="00DA5601" w:rsidP="000F200F">
      <w:pPr>
        <w:rPr>
          <w:rFonts w:cs="Calibri"/>
          <w:color w:val="000000"/>
          <w:lang w:val="en-US"/>
        </w:rPr>
      </w:pPr>
      <w:r w:rsidRPr="00D54B94">
        <w:rPr>
          <w:rFonts w:cs="Calibri"/>
          <w:color w:val="000000"/>
          <w:lang w:val="en-US"/>
        </w:rPr>
        <w:t>An engineer can be called on demand from the ECR on the OWS. Each station has its own</w:t>
      </w:r>
      <w:r>
        <w:rPr>
          <w:rFonts w:cs="Calibri"/>
          <w:color w:val="000000"/>
          <w:lang w:val="en-US"/>
        </w:rPr>
        <w:t xml:space="preserve"> </w:t>
      </w:r>
      <w:r w:rsidRPr="00D54B94">
        <w:rPr>
          <w:rFonts w:cs="Calibri"/>
          <w:color w:val="000000"/>
          <w:lang w:val="en-US"/>
        </w:rPr>
        <w:t>caller identification.</w:t>
      </w:r>
    </w:p>
    <w:p w:rsidR="00FF7E0A" w:rsidRDefault="00FF7E0A" w:rsidP="000F200F">
      <w:pPr>
        <w:rPr>
          <w:rFonts w:cs="Calibri"/>
          <w:color w:val="000000"/>
          <w:lang w:val="en-US"/>
        </w:rPr>
      </w:pPr>
    </w:p>
    <w:p w:rsidR="00FF7E0A" w:rsidRPr="00D54B94" w:rsidRDefault="00FF7E0A" w:rsidP="000F200F">
      <w:pPr>
        <w:rPr>
          <w:rFonts w:cs="Calibri"/>
          <w:color w:val="000000"/>
          <w:lang w:val="en-US"/>
        </w:rPr>
      </w:pPr>
      <w:r>
        <w:rPr>
          <w:noProof/>
          <w:lang w:val="nl-NL" w:eastAsia="nl-NL"/>
        </w:rPr>
        <w:drawing>
          <wp:inline distT="0" distB="0" distL="0" distR="0">
            <wp:extent cx="416379" cy="342900"/>
            <wp:effectExtent l="0" t="0" r="3175"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Pr>
          <w:rFonts w:cs="Calibri"/>
          <w:color w:val="000000"/>
          <w:lang w:val="en-US"/>
        </w:rPr>
        <w:t xml:space="preserve">: </w:t>
      </w:r>
      <w:r w:rsidRPr="00FF7E0A">
        <w:rPr>
          <w:rFonts w:cs="Calibri"/>
          <w:i/>
          <w:color w:val="000000"/>
          <w:lang w:val="en-US"/>
        </w:rPr>
        <w:t>For more detailed information on “manned” and “unmanned” systems we refer you to the appropriate manuals.</w:t>
      </w:r>
    </w:p>
    <w:p w:rsidR="00DA5601" w:rsidRDefault="00DA5601"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The “On duty” selection, “Call”, “Unattended” and “Attended” functions are implemented on a</w:t>
      </w:r>
      <w:r>
        <w:rPr>
          <w:rFonts w:cs="Calibri"/>
          <w:color w:val="000000"/>
          <w:lang w:val="en-US"/>
        </w:rPr>
        <w:t xml:space="preserve"> </w:t>
      </w:r>
      <w:r w:rsidRPr="00D54B94">
        <w:rPr>
          <w:rFonts w:cs="Calibri"/>
          <w:color w:val="000000"/>
          <w:lang w:val="en-US"/>
        </w:rPr>
        <w:t>dedicated mimic.</w:t>
      </w:r>
    </w:p>
    <w:p w:rsidR="00DA5601" w:rsidRDefault="00DA5601"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In general an alarm comes with visible and audible notifications.</w:t>
      </w:r>
    </w:p>
    <w:p w:rsidR="00DA5601" w:rsidRPr="00D54B94" w:rsidRDefault="00DA5601" w:rsidP="000F200F">
      <w:pPr>
        <w:rPr>
          <w:rFonts w:cs="Calibri"/>
          <w:color w:val="000000"/>
          <w:lang w:val="en-US"/>
        </w:rPr>
      </w:pPr>
      <w:r w:rsidRPr="00D54B94">
        <w:rPr>
          <w:rFonts w:cs="Calibri"/>
          <w:color w:val="000000"/>
          <w:lang w:val="en-US"/>
        </w:rPr>
        <w:t>The duty alarm system distinguishes two different alarm modes i.e.:</w:t>
      </w:r>
    </w:p>
    <w:p w:rsidR="00DA5601" w:rsidRDefault="00DA5601" w:rsidP="000F200F">
      <w:pPr>
        <w:numPr>
          <w:ilvl w:val="0"/>
          <w:numId w:val="27"/>
        </w:numPr>
        <w:rPr>
          <w:rFonts w:cs="Calibri"/>
          <w:color w:val="000000"/>
          <w:lang w:val="en-US"/>
        </w:rPr>
      </w:pPr>
      <w:r>
        <w:rPr>
          <w:rFonts w:cs="Calibri"/>
          <w:color w:val="000000"/>
          <w:lang w:val="en-US"/>
        </w:rPr>
        <w:t xml:space="preserve">Attended alarm mode </w:t>
      </w:r>
    </w:p>
    <w:p w:rsidR="00DA5601" w:rsidRPr="004A4B12" w:rsidRDefault="00DA5601" w:rsidP="000F200F">
      <w:pPr>
        <w:numPr>
          <w:ilvl w:val="0"/>
          <w:numId w:val="27"/>
        </w:numPr>
      </w:pPr>
      <w:r w:rsidRPr="00625536">
        <w:rPr>
          <w:rFonts w:cs="Calibri"/>
          <w:color w:val="000000"/>
          <w:lang w:val="en-US"/>
        </w:rPr>
        <w:t xml:space="preserve">Unattended alarm mode </w:t>
      </w:r>
    </w:p>
    <w:p w:rsidR="004A4B12" w:rsidRPr="00625536" w:rsidRDefault="004A4B12" w:rsidP="004A4B12"/>
    <w:p w:rsidR="00DA5601" w:rsidRDefault="00DA5601" w:rsidP="00DA5601">
      <w:pPr>
        <w:pStyle w:val="Kop2"/>
        <w:numPr>
          <w:ilvl w:val="1"/>
          <w:numId w:val="3"/>
        </w:numPr>
      </w:pPr>
      <w:bookmarkStart w:id="133" w:name="_Toc257380454"/>
      <w:bookmarkStart w:id="134" w:name="_Toc366768491"/>
      <w:r>
        <w:t>General</w:t>
      </w:r>
      <w:bookmarkEnd w:id="133"/>
      <w:bookmarkEnd w:id="134"/>
      <w:r>
        <w:t xml:space="preserve"> </w:t>
      </w:r>
    </w:p>
    <w:p w:rsidR="004A4B12" w:rsidRDefault="004A4B12" w:rsidP="000F200F">
      <w:pPr>
        <w:rPr>
          <w:lang w:val="en-US"/>
        </w:rPr>
      </w:pPr>
    </w:p>
    <w:p w:rsidR="00DA5601" w:rsidRPr="00CA0364" w:rsidRDefault="00DA5601" w:rsidP="000F200F">
      <w:pPr>
        <w:rPr>
          <w:lang w:val="en-US"/>
        </w:rPr>
      </w:pPr>
      <w:r w:rsidRPr="00CA0364">
        <w:rPr>
          <w:lang w:val="en-US"/>
        </w:rPr>
        <w:t xml:space="preserve">The duty alarm system is used for the transfer of alarms to the technical crew in case of an unattended machinery space. The duty alarm system will be configured from a particular Operator PC (OPC).  </w:t>
      </w:r>
      <w:r w:rsidRPr="00CA0364">
        <w:rPr>
          <w:lang w:val="en-US"/>
        </w:rPr>
        <w:br/>
        <w:t>The duty alarm system provides unambiguous audio visual annunciation of alarms and warnings via a dedicated banner located at the top of the alarm panel screen.</w:t>
      </w:r>
    </w:p>
    <w:p w:rsidR="00DA5601" w:rsidRPr="00CA0364" w:rsidRDefault="00DA5601" w:rsidP="000F200F">
      <w:pPr>
        <w:rPr>
          <w:lang w:val="en-US"/>
        </w:rPr>
      </w:pPr>
      <w:r w:rsidRPr="00CA0364">
        <w:rPr>
          <w:lang w:val="en-US"/>
        </w:rPr>
        <w:t xml:space="preserve">A watch and call system extends the central alarm system to engineers' cabins and public areas when machinery spaces/control rooms are unattended. </w:t>
      </w:r>
    </w:p>
    <w:p w:rsidR="00DA5601" w:rsidRPr="00CA0364" w:rsidRDefault="00DA5601" w:rsidP="000F200F">
      <w:pPr>
        <w:rPr>
          <w:lang w:val="en-US"/>
        </w:rPr>
      </w:pPr>
    </w:p>
    <w:p w:rsidR="00DA5601" w:rsidRPr="00CA0364" w:rsidRDefault="00DA5601" w:rsidP="000F200F">
      <w:pPr>
        <w:rPr>
          <w:lang w:val="en-US"/>
        </w:rPr>
      </w:pPr>
      <w:r w:rsidRPr="00CA0364">
        <w:rPr>
          <w:lang w:val="en-US"/>
        </w:rPr>
        <w:t>The duty alarm system distinguishes two different alarm modes i.e.:</w:t>
      </w:r>
    </w:p>
    <w:p w:rsidR="00DA5601" w:rsidRDefault="00DA5601" w:rsidP="0004143D">
      <w:pPr>
        <w:numPr>
          <w:ilvl w:val="0"/>
          <w:numId w:val="42"/>
        </w:numPr>
      </w:pPr>
      <w:r>
        <w:t xml:space="preserve">Attended (see </w:t>
      </w:r>
      <w:r w:rsidR="00F06842">
        <w:t>section</w:t>
      </w:r>
      <w:r>
        <w:t xml:space="preserve">  </w:t>
      </w:r>
      <w:r w:rsidR="007270D5">
        <w:fldChar w:fldCharType="begin"/>
      </w:r>
      <w:r>
        <w:instrText xml:space="preserve"> REF _Ref240775112 \n \h </w:instrText>
      </w:r>
      <w:r w:rsidR="007270D5">
        <w:fldChar w:fldCharType="separate"/>
      </w:r>
      <w:r w:rsidR="00ED7AB1">
        <w:t>9.3.4</w:t>
      </w:r>
      <w:r w:rsidR="007270D5">
        <w:fldChar w:fldCharType="end"/>
      </w:r>
      <w:r>
        <w:t>)</w:t>
      </w:r>
    </w:p>
    <w:p w:rsidR="00DA5601" w:rsidRDefault="00DA5601" w:rsidP="0004143D">
      <w:pPr>
        <w:numPr>
          <w:ilvl w:val="0"/>
          <w:numId w:val="42"/>
        </w:numPr>
      </w:pPr>
      <w:r>
        <w:t xml:space="preserve">Unattended (see </w:t>
      </w:r>
      <w:r w:rsidR="00F06842">
        <w:t>section</w:t>
      </w:r>
      <w:r>
        <w:t xml:space="preserve"> </w:t>
      </w:r>
      <w:r w:rsidR="007270D5">
        <w:fldChar w:fldCharType="begin"/>
      </w:r>
      <w:r>
        <w:instrText xml:space="preserve"> REF _Ref240775162 \n \h </w:instrText>
      </w:r>
      <w:r w:rsidR="007270D5">
        <w:fldChar w:fldCharType="separate"/>
      </w:r>
      <w:r w:rsidR="00ED7AB1">
        <w:t>9.3.5</w:t>
      </w:r>
      <w:r w:rsidR="007270D5">
        <w:fldChar w:fldCharType="end"/>
      </w:r>
      <w:r>
        <w:t>).</w:t>
      </w:r>
    </w:p>
    <w:p w:rsidR="00DA5601" w:rsidRPr="00CA0364" w:rsidRDefault="00DA5601" w:rsidP="000F200F">
      <w:pPr>
        <w:rPr>
          <w:lang w:val="en-US"/>
        </w:rPr>
      </w:pPr>
      <w:r w:rsidRPr="00CA0364">
        <w:rPr>
          <w:lang w:val="en-US"/>
        </w:rPr>
        <w:t>Alarms will be distributed to all Duty Alarm Panels (DAPs), servers and clients.</w:t>
      </w:r>
    </w:p>
    <w:p w:rsidR="00DA5601" w:rsidRPr="00CA0364" w:rsidRDefault="00DA5601" w:rsidP="000F200F">
      <w:pPr>
        <w:rPr>
          <w:lang w:val="en-US"/>
        </w:rPr>
      </w:pPr>
    </w:p>
    <w:p w:rsidR="00DA5601" w:rsidRPr="00D54B94" w:rsidRDefault="00DA5601" w:rsidP="00DA5601">
      <w:pPr>
        <w:pStyle w:val="Kop2"/>
        <w:numPr>
          <w:ilvl w:val="1"/>
          <w:numId w:val="3"/>
        </w:numPr>
        <w:rPr>
          <w:lang w:val="en-US"/>
        </w:rPr>
      </w:pPr>
      <w:bookmarkStart w:id="135" w:name="_Toc334096655"/>
      <w:bookmarkStart w:id="136" w:name="_Toc366768492"/>
      <w:r w:rsidRPr="00D54B94">
        <w:rPr>
          <w:lang w:val="en-US"/>
        </w:rPr>
        <w:lastRenderedPageBreak/>
        <w:t>Design principle</w:t>
      </w:r>
      <w:bookmarkEnd w:id="135"/>
      <w:bookmarkEnd w:id="136"/>
    </w:p>
    <w:p w:rsidR="00DA5601" w:rsidRPr="00D54B94" w:rsidRDefault="00DA5601" w:rsidP="00DA5601">
      <w:pPr>
        <w:pStyle w:val="Kop3"/>
        <w:numPr>
          <w:ilvl w:val="2"/>
          <w:numId w:val="3"/>
        </w:numPr>
        <w:rPr>
          <w:lang w:val="en-US"/>
        </w:rPr>
      </w:pPr>
      <w:bookmarkStart w:id="137" w:name="_Toc334096656"/>
      <w:bookmarkStart w:id="138" w:name="_Toc366768493"/>
      <w:r w:rsidRPr="00D54B94">
        <w:rPr>
          <w:lang w:val="en-US"/>
        </w:rPr>
        <w:t>Alarm groups</w:t>
      </w:r>
      <w:bookmarkEnd w:id="137"/>
      <w:bookmarkEnd w:id="138"/>
    </w:p>
    <w:p w:rsidR="0016320D" w:rsidRDefault="0016320D"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 xml:space="preserve">All alarms monitored values are divided into alarm groups. </w:t>
      </w:r>
      <w:r>
        <w:rPr>
          <w:rFonts w:cs="Calibri"/>
          <w:color w:val="000000"/>
          <w:lang w:val="en-US"/>
        </w:rPr>
        <w:t xml:space="preserve">Alarms belong to a specific alarm </w:t>
      </w:r>
      <w:r w:rsidRPr="00D54B94">
        <w:rPr>
          <w:rFonts w:cs="Calibri"/>
          <w:color w:val="000000"/>
          <w:lang w:val="en-US"/>
        </w:rPr>
        <w:t>gr</w:t>
      </w:r>
      <w:r>
        <w:rPr>
          <w:rFonts w:cs="Calibri"/>
          <w:color w:val="000000"/>
          <w:lang w:val="en-US"/>
        </w:rPr>
        <w:t xml:space="preserve">oup (see </w:t>
      </w:r>
      <w:r w:rsidR="007270D5">
        <w:rPr>
          <w:rFonts w:cs="Calibri"/>
          <w:color w:val="000000"/>
          <w:lang w:val="en-US"/>
        </w:rPr>
        <w:fldChar w:fldCharType="begin"/>
      </w:r>
      <w:r>
        <w:rPr>
          <w:rFonts w:cs="Calibri"/>
          <w:color w:val="000000"/>
          <w:lang w:val="en-US"/>
        </w:rPr>
        <w:instrText xml:space="preserve"> REF _Ref335399520 \h </w:instrText>
      </w:r>
      <w:r w:rsidR="007270D5">
        <w:rPr>
          <w:rFonts w:cs="Calibri"/>
          <w:color w:val="000000"/>
          <w:lang w:val="en-US"/>
        </w:rPr>
      </w:r>
      <w:r w:rsidR="007270D5">
        <w:rPr>
          <w:rFonts w:cs="Calibri"/>
          <w:color w:val="000000"/>
          <w:lang w:val="en-US"/>
        </w:rPr>
        <w:fldChar w:fldCharType="separate"/>
      </w:r>
      <w:r w:rsidR="00ED7AB1" w:rsidRPr="00D92197">
        <w:t xml:space="preserve">Figure </w:t>
      </w:r>
      <w:r w:rsidR="00ED7AB1">
        <w:rPr>
          <w:noProof/>
        </w:rPr>
        <w:t>9</w:t>
      </w:r>
      <w:r w:rsidR="00ED7AB1">
        <w:noBreakHyphen/>
      </w:r>
      <w:r w:rsidR="00ED7AB1">
        <w:rPr>
          <w:noProof/>
        </w:rPr>
        <w:t>1</w:t>
      </w:r>
      <w:r w:rsidR="007270D5">
        <w:rPr>
          <w:rFonts w:cs="Calibri"/>
          <w:color w:val="000000"/>
          <w:lang w:val="en-US"/>
        </w:rPr>
        <w:fldChar w:fldCharType="end"/>
      </w:r>
      <w:r w:rsidRPr="00D54B94">
        <w:rPr>
          <w:rFonts w:cs="Calibri"/>
          <w:color w:val="000000"/>
          <w:lang w:val="en-US"/>
        </w:rPr>
        <w:t>). Active alarms ar</w:t>
      </w:r>
      <w:r>
        <w:rPr>
          <w:rFonts w:cs="Calibri"/>
          <w:color w:val="000000"/>
          <w:lang w:val="en-US"/>
        </w:rPr>
        <w:t xml:space="preserve">e indicated by a flashing light </w:t>
      </w:r>
      <w:r w:rsidRPr="00D54B94">
        <w:rPr>
          <w:rFonts w:cs="Calibri"/>
          <w:color w:val="000000"/>
          <w:lang w:val="en-US"/>
        </w:rPr>
        <w:t>(unacknowledged alarm)</w:t>
      </w:r>
      <w:r>
        <w:rPr>
          <w:rFonts w:cs="Calibri"/>
          <w:color w:val="000000"/>
          <w:lang w:val="en-US"/>
        </w:rPr>
        <w:t xml:space="preserve"> </w:t>
      </w:r>
      <w:r w:rsidRPr="00D54B94">
        <w:rPr>
          <w:rFonts w:cs="Calibri"/>
          <w:color w:val="000000"/>
          <w:lang w:val="en-US"/>
        </w:rPr>
        <w:t>or steady light (acknowledged alarm).</w:t>
      </w:r>
    </w:p>
    <w:p w:rsidR="00DA5601" w:rsidRPr="00D54B94" w:rsidRDefault="00DA5601" w:rsidP="000F200F">
      <w:pPr>
        <w:rPr>
          <w:rFonts w:cs="Calibri"/>
          <w:color w:val="000000"/>
          <w:lang w:val="en-US"/>
        </w:rPr>
      </w:pPr>
      <w:r w:rsidRPr="00D54B94">
        <w:rPr>
          <w:rFonts w:cs="Calibri"/>
          <w:color w:val="000000"/>
          <w:lang w:val="en-US"/>
        </w:rPr>
        <w:t>The alarm messages are</w:t>
      </w:r>
      <w:r>
        <w:rPr>
          <w:rFonts w:cs="Calibri"/>
          <w:color w:val="000000"/>
          <w:lang w:val="en-US"/>
        </w:rPr>
        <w:t xml:space="preserve"> displayed on top of the screen</w:t>
      </w:r>
      <w:r w:rsidRPr="00D54B94">
        <w:rPr>
          <w:rFonts w:cs="Calibri"/>
          <w:color w:val="000000"/>
          <w:lang w:val="en-US"/>
        </w:rPr>
        <w:t xml:space="preserve"> and can be scrolled by means of the</w:t>
      </w:r>
    </w:p>
    <w:p w:rsidR="00DA5601" w:rsidRPr="002309BE" w:rsidRDefault="00DA5601" w:rsidP="000F200F">
      <w:pPr>
        <w:rPr>
          <w:rFonts w:cs="Calibri"/>
          <w:color w:val="000000"/>
          <w:lang w:val="nl-NL"/>
        </w:rPr>
      </w:pPr>
      <w:r w:rsidRPr="002309BE">
        <w:rPr>
          <w:rFonts w:cs="Calibri"/>
          <w:color w:val="000000"/>
          <w:lang w:val="nl-NL"/>
        </w:rPr>
        <w:t>scroll buttons (see</w:t>
      </w:r>
      <w:r w:rsidR="002309BE">
        <w:rPr>
          <w:rFonts w:cs="Calibri"/>
          <w:color w:val="000000"/>
          <w:lang w:val="nl-NL"/>
        </w:rPr>
        <w:t xml:space="preserve"> </w:t>
      </w:r>
      <w:r w:rsidR="007270D5">
        <w:rPr>
          <w:rFonts w:cs="Calibri"/>
          <w:color w:val="000000"/>
          <w:lang w:val="nl-NL"/>
        </w:rPr>
        <w:fldChar w:fldCharType="begin"/>
      </w:r>
      <w:r w:rsidR="002309BE">
        <w:rPr>
          <w:rFonts w:cs="Calibri"/>
          <w:color w:val="000000"/>
          <w:lang w:val="nl-NL"/>
        </w:rPr>
        <w:instrText xml:space="preserve"> REF _Ref335399499 \h </w:instrText>
      </w:r>
      <w:r w:rsidR="007270D5">
        <w:rPr>
          <w:rFonts w:cs="Calibri"/>
          <w:color w:val="000000"/>
          <w:lang w:val="nl-NL"/>
        </w:rPr>
      </w:r>
      <w:r w:rsidR="007270D5">
        <w:rPr>
          <w:rFonts w:cs="Calibri"/>
          <w:color w:val="000000"/>
          <w:lang w:val="nl-NL"/>
        </w:rPr>
        <w:fldChar w:fldCharType="separate"/>
      </w:r>
      <w:r w:rsidR="00ED7AB1" w:rsidRPr="00D92197">
        <w:t xml:space="preserve">Figure </w:t>
      </w:r>
      <w:r w:rsidR="00ED7AB1">
        <w:rPr>
          <w:noProof/>
        </w:rPr>
        <w:t>9</w:t>
      </w:r>
      <w:r w:rsidR="00ED7AB1">
        <w:noBreakHyphen/>
      </w:r>
      <w:r w:rsidR="00ED7AB1">
        <w:rPr>
          <w:noProof/>
        </w:rPr>
        <w:t>2</w:t>
      </w:r>
      <w:r w:rsidR="007270D5">
        <w:rPr>
          <w:rFonts w:cs="Calibri"/>
          <w:color w:val="000000"/>
          <w:lang w:val="nl-NL"/>
        </w:rPr>
        <w:fldChar w:fldCharType="end"/>
      </w:r>
      <w:r w:rsidRPr="002309BE">
        <w:rPr>
          <w:rFonts w:cs="Calibri"/>
          <w:color w:val="000000"/>
          <w:lang w:val="nl-NL"/>
        </w:rPr>
        <w:t>).</w:t>
      </w:r>
    </w:p>
    <w:p w:rsidR="00DA5601" w:rsidRPr="002309BE" w:rsidRDefault="00DA5601" w:rsidP="000F200F">
      <w:pPr>
        <w:rPr>
          <w:rFonts w:cs="Calibri"/>
          <w:b/>
          <w:bCs/>
          <w:color w:val="000000"/>
          <w:lang w:val="nl-NL"/>
        </w:rPr>
      </w:pPr>
    </w:p>
    <w:p w:rsidR="00DA5601" w:rsidRDefault="00DA5601" w:rsidP="000F200F">
      <w:pPr>
        <w:keepNext/>
      </w:pPr>
      <w:r>
        <w:rPr>
          <w:rFonts w:cs="Calibri"/>
          <w:b/>
          <w:bCs/>
          <w:noProof/>
          <w:color w:val="000000"/>
          <w:lang w:val="nl-NL" w:eastAsia="nl-NL"/>
        </w:rPr>
        <w:drawing>
          <wp:inline distT="0" distB="0" distL="0" distR="0">
            <wp:extent cx="5934075" cy="247650"/>
            <wp:effectExtent l="19050" t="0" r="9525" b="0"/>
            <wp:docPr id="94" name="Afbeelding 94"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ݫ°"/>
                    <pic:cNvPicPr>
                      <a:picLocks noChangeAspect="1" noChangeArrowheads="1"/>
                    </pic:cNvPicPr>
                  </pic:nvPicPr>
                  <pic:blipFill>
                    <a:blip r:embed="rId113" cstate="print"/>
                    <a:srcRect/>
                    <a:stretch>
                      <a:fillRect/>
                    </a:stretch>
                  </pic:blipFill>
                  <pic:spPr bwMode="auto">
                    <a:xfrm>
                      <a:off x="0" y="0"/>
                      <a:ext cx="5934075" cy="2476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139" w:name="_Ref335399520"/>
      <w:bookmarkStart w:id="140" w:name="_Toc334096812"/>
      <w:bookmarkStart w:id="141" w:name="_Toc366768707"/>
      <w:r w:rsidRPr="00D92197">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w:t>
      </w:r>
      <w:r w:rsidR="00ED7AB1">
        <w:fldChar w:fldCharType="end"/>
      </w:r>
      <w:bookmarkEnd w:id="139"/>
      <w:r w:rsidRPr="00D92197">
        <w:t>: Alarm groups</w:t>
      </w:r>
      <w:bookmarkEnd w:id="140"/>
      <w:bookmarkEnd w:id="141"/>
    </w:p>
    <w:p w:rsidR="00DA5601" w:rsidRDefault="00DA5601" w:rsidP="000F200F">
      <w:pPr>
        <w:keepNext/>
      </w:pPr>
      <w:r>
        <w:rPr>
          <w:rFonts w:cs="Calibri"/>
          <w:b/>
          <w:bCs/>
          <w:noProof/>
          <w:color w:val="000000"/>
          <w:lang w:val="nl-NL" w:eastAsia="nl-NL"/>
        </w:rPr>
        <w:drawing>
          <wp:inline distT="0" distB="0" distL="0" distR="0">
            <wp:extent cx="1885950" cy="885825"/>
            <wp:effectExtent l="19050" t="0" r="0" b="0"/>
            <wp:docPr id="95" name="Afbeelding 95"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ݫ°"/>
                    <pic:cNvPicPr>
                      <a:picLocks noChangeAspect="1" noChangeArrowheads="1"/>
                    </pic:cNvPicPr>
                  </pic:nvPicPr>
                  <pic:blipFill>
                    <a:blip r:embed="rId114" cstate="print"/>
                    <a:srcRect/>
                    <a:stretch>
                      <a:fillRect/>
                    </a:stretch>
                  </pic:blipFill>
                  <pic:spPr bwMode="auto">
                    <a:xfrm>
                      <a:off x="0" y="0"/>
                      <a:ext cx="1885950" cy="885825"/>
                    </a:xfrm>
                    <a:prstGeom prst="rect">
                      <a:avLst/>
                    </a:prstGeom>
                    <a:noFill/>
                    <a:ln w="9525">
                      <a:noFill/>
                      <a:miter lim="800000"/>
                      <a:headEnd/>
                      <a:tailEnd/>
                    </a:ln>
                  </pic:spPr>
                </pic:pic>
              </a:graphicData>
            </a:graphic>
          </wp:inline>
        </w:drawing>
      </w:r>
    </w:p>
    <w:p w:rsidR="00DA5601" w:rsidRDefault="00DA5601" w:rsidP="002309BE">
      <w:pPr>
        <w:pStyle w:val="Onderschrift"/>
      </w:pPr>
      <w:bookmarkStart w:id="142" w:name="_Ref335399499"/>
      <w:bookmarkStart w:id="143" w:name="_Toc334096813"/>
      <w:bookmarkStart w:id="144" w:name="_Toc366768708"/>
      <w:r w:rsidRPr="00D92197">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w:t>
      </w:r>
      <w:r w:rsidR="00ED7AB1">
        <w:fldChar w:fldCharType="end"/>
      </w:r>
      <w:bookmarkEnd w:id="142"/>
      <w:r w:rsidRPr="00D92197">
        <w:t>: Alarm scroll buttons</w:t>
      </w:r>
      <w:bookmarkEnd w:id="143"/>
      <w:bookmarkEnd w:id="144"/>
    </w:p>
    <w:p w:rsidR="0016320D" w:rsidRPr="00D92197" w:rsidRDefault="0016320D" w:rsidP="0016320D"/>
    <w:p w:rsidR="00DA5601" w:rsidRDefault="00DA5601" w:rsidP="00DA5601">
      <w:pPr>
        <w:pStyle w:val="Kop3"/>
        <w:numPr>
          <w:ilvl w:val="2"/>
          <w:numId w:val="3"/>
        </w:numPr>
        <w:rPr>
          <w:lang w:val="en-US"/>
        </w:rPr>
      </w:pPr>
      <w:bookmarkStart w:id="145" w:name="_Toc334096657"/>
      <w:bookmarkStart w:id="146" w:name="_Toc366768494"/>
      <w:r w:rsidRPr="00D54B94">
        <w:rPr>
          <w:lang w:val="en-US"/>
        </w:rPr>
        <w:t>Alarm types</w:t>
      </w:r>
      <w:bookmarkEnd w:id="145"/>
      <w:bookmarkEnd w:id="146"/>
    </w:p>
    <w:p w:rsidR="00DA5601" w:rsidRPr="00A37D30" w:rsidRDefault="00DA5601" w:rsidP="00DA5601">
      <w:pPr>
        <w:pStyle w:val="Kop4"/>
        <w:numPr>
          <w:ilvl w:val="3"/>
          <w:numId w:val="3"/>
        </w:numPr>
        <w:rPr>
          <w:sz w:val="22"/>
          <w:szCs w:val="22"/>
          <w:lang w:val="en-US"/>
        </w:rPr>
      </w:pPr>
      <w:bookmarkStart w:id="147" w:name="_Toc334096658"/>
      <w:bookmarkStart w:id="148" w:name="_Toc366768495"/>
      <w:r w:rsidRPr="00A37D30">
        <w:rPr>
          <w:sz w:val="22"/>
          <w:szCs w:val="22"/>
          <w:lang w:val="en-US"/>
        </w:rPr>
        <w:t>Alarm detection for analogue signals</w:t>
      </w:r>
      <w:bookmarkEnd w:id="147"/>
      <w:bookmarkEnd w:id="148"/>
    </w:p>
    <w:p w:rsidR="0016320D" w:rsidRDefault="0016320D" w:rsidP="000F200F">
      <w:pPr>
        <w:pStyle w:val="Text"/>
        <w:rPr>
          <w:lang w:val="en-US"/>
        </w:rPr>
      </w:pPr>
    </w:p>
    <w:p w:rsidR="00DA5601"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28"/>
        </w:numPr>
        <w:rPr>
          <w:lang w:val="en-US"/>
        </w:rPr>
      </w:pPr>
      <w:r w:rsidRPr="00D54B94">
        <w:rPr>
          <w:lang w:val="en-US"/>
        </w:rPr>
        <w:t>Instrument failure alarms</w:t>
      </w:r>
    </w:p>
    <w:p w:rsidR="00DA5601" w:rsidRDefault="00DA5601" w:rsidP="000F200F">
      <w:pPr>
        <w:pStyle w:val="Text"/>
        <w:numPr>
          <w:ilvl w:val="0"/>
          <w:numId w:val="28"/>
        </w:numPr>
        <w:rPr>
          <w:lang w:val="en-US"/>
        </w:rPr>
      </w:pPr>
      <w:r w:rsidRPr="00D54B94">
        <w:rPr>
          <w:lang w:val="en-US"/>
        </w:rPr>
        <w:t>Low-low process alarms with or without action (slow-down)</w:t>
      </w:r>
    </w:p>
    <w:p w:rsidR="00DA5601" w:rsidRDefault="00DA5601" w:rsidP="000F200F">
      <w:pPr>
        <w:pStyle w:val="Text"/>
        <w:numPr>
          <w:ilvl w:val="0"/>
          <w:numId w:val="28"/>
        </w:numPr>
        <w:rPr>
          <w:lang w:val="en-US"/>
        </w:rPr>
      </w:pPr>
      <w:r w:rsidRPr="00D54B94">
        <w:rPr>
          <w:lang w:val="en-US"/>
        </w:rPr>
        <w:t>Low process alarms</w:t>
      </w:r>
    </w:p>
    <w:p w:rsidR="00DA5601" w:rsidRDefault="00DA5601" w:rsidP="000F200F">
      <w:pPr>
        <w:pStyle w:val="Text"/>
        <w:numPr>
          <w:ilvl w:val="0"/>
          <w:numId w:val="28"/>
        </w:numPr>
        <w:rPr>
          <w:lang w:val="en-US"/>
        </w:rPr>
      </w:pPr>
      <w:r w:rsidRPr="00D54B94">
        <w:rPr>
          <w:lang w:val="en-US"/>
        </w:rPr>
        <w:t>High process alarms</w:t>
      </w:r>
    </w:p>
    <w:p w:rsidR="00DA5601" w:rsidRDefault="00DA5601" w:rsidP="000F200F">
      <w:pPr>
        <w:pStyle w:val="Text"/>
        <w:numPr>
          <w:ilvl w:val="0"/>
          <w:numId w:val="28"/>
        </w:numPr>
        <w:rPr>
          <w:lang w:val="en-US"/>
        </w:rPr>
      </w:pPr>
      <w:r w:rsidRPr="00D54B94">
        <w:rPr>
          <w:lang w:val="en-US"/>
        </w:rPr>
        <w:t>High-high process alarms with or without action (slow-down)</w:t>
      </w:r>
    </w:p>
    <w:p w:rsidR="00DA5601" w:rsidRDefault="00DA5601" w:rsidP="000F200F">
      <w:pPr>
        <w:pStyle w:val="Text"/>
        <w:numPr>
          <w:ilvl w:val="0"/>
          <w:numId w:val="28"/>
        </w:numPr>
        <w:rPr>
          <w:lang w:val="en-US"/>
        </w:rPr>
      </w:pPr>
      <w:r w:rsidRPr="00D54B94">
        <w:rPr>
          <w:lang w:val="en-US"/>
        </w:rPr>
        <w:t>Return to normal detection with dead-band to avoid alarm fluctuations</w:t>
      </w:r>
    </w:p>
    <w:p w:rsidR="00DA5601" w:rsidRDefault="00DA5601" w:rsidP="000F200F">
      <w:pPr>
        <w:pStyle w:val="Text"/>
        <w:numPr>
          <w:ilvl w:val="0"/>
          <w:numId w:val="28"/>
        </w:numPr>
        <w:rPr>
          <w:lang w:val="en-US"/>
        </w:rPr>
      </w:pPr>
      <w:r w:rsidRPr="00D54B94">
        <w:rPr>
          <w:lang w:val="en-US"/>
        </w:rPr>
        <w:t>Adjustable filter factors to filter fluctuations in the incoming signals</w:t>
      </w:r>
    </w:p>
    <w:p w:rsidR="00DA5601" w:rsidRDefault="00DA5601" w:rsidP="000F200F">
      <w:pPr>
        <w:pStyle w:val="Text"/>
        <w:numPr>
          <w:ilvl w:val="0"/>
          <w:numId w:val="28"/>
        </w:numPr>
        <w:rPr>
          <w:lang w:val="en-US"/>
        </w:rPr>
      </w:pPr>
      <w:r w:rsidRPr="00D54B94">
        <w:rPr>
          <w:lang w:val="en-US"/>
        </w:rPr>
        <w:t>Time delay of alarm triggering and return to normal messages.</w:t>
      </w:r>
    </w:p>
    <w:p w:rsidR="0016320D" w:rsidRDefault="0016320D" w:rsidP="0016320D">
      <w:pPr>
        <w:rPr>
          <w:lang w:val="en-US"/>
        </w:rPr>
      </w:pPr>
    </w:p>
    <w:p w:rsidR="00DA5601" w:rsidRPr="00A37D30" w:rsidRDefault="00DA5601" w:rsidP="00DA5601">
      <w:pPr>
        <w:pStyle w:val="Kop4"/>
        <w:numPr>
          <w:ilvl w:val="3"/>
          <w:numId w:val="3"/>
        </w:numPr>
        <w:rPr>
          <w:sz w:val="22"/>
          <w:szCs w:val="22"/>
          <w:lang w:val="en-US"/>
        </w:rPr>
      </w:pPr>
      <w:bookmarkStart w:id="149" w:name="_Toc334096659"/>
      <w:bookmarkStart w:id="150" w:name="_Toc366768496"/>
      <w:r w:rsidRPr="00A37D30">
        <w:rPr>
          <w:sz w:val="22"/>
          <w:szCs w:val="22"/>
          <w:lang w:val="en-US"/>
        </w:rPr>
        <w:t>Alarm detection for on/off (two state) signals</w:t>
      </w:r>
      <w:bookmarkEnd w:id="149"/>
      <w:bookmarkEnd w:id="150"/>
    </w:p>
    <w:p w:rsidR="0016320D" w:rsidRDefault="0016320D" w:rsidP="000F200F">
      <w:pPr>
        <w:pStyle w:val="Text"/>
        <w:rPr>
          <w:lang w:val="en-US"/>
        </w:rPr>
      </w:pPr>
    </w:p>
    <w:p w:rsidR="00DA5601" w:rsidRPr="00D54B94"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29"/>
        </w:numPr>
        <w:rPr>
          <w:lang w:val="en-US"/>
        </w:rPr>
      </w:pPr>
      <w:r w:rsidRPr="00D54B94">
        <w:rPr>
          <w:lang w:val="en-US"/>
        </w:rPr>
        <w:t>High process alarms</w:t>
      </w:r>
    </w:p>
    <w:p w:rsidR="00DA5601" w:rsidRDefault="00DA5601" w:rsidP="000F200F">
      <w:pPr>
        <w:pStyle w:val="Text"/>
        <w:numPr>
          <w:ilvl w:val="0"/>
          <w:numId w:val="29"/>
        </w:numPr>
        <w:rPr>
          <w:lang w:val="en-US"/>
        </w:rPr>
      </w:pPr>
      <w:r w:rsidRPr="00D54B94">
        <w:rPr>
          <w:lang w:val="en-US"/>
        </w:rPr>
        <w:t>Return to normal detection</w:t>
      </w:r>
    </w:p>
    <w:p w:rsidR="00DA5601" w:rsidRDefault="00DA5601" w:rsidP="000F200F">
      <w:pPr>
        <w:pStyle w:val="Text"/>
        <w:numPr>
          <w:ilvl w:val="0"/>
          <w:numId w:val="29"/>
        </w:numPr>
        <w:rPr>
          <w:lang w:val="en-US"/>
        </w:rPr>
      </w:pPr>
      <w:r w:rsidRPr="00D54B94">
        <w:rPr>
          <w:lang w:val="en-US"/>
        </w:rPr>
        <w:t>Time delay of alarm triggering and return to normal messages.</w:t>
      </w:r>
    </w:p>
    <w:p w:rsidR="0016320D" w:rsidRDefault="0016320D">
      <w:pPr>
        <w:overflowPunct/>
        <w:autoSpaceDE/>
        <w:autoSpaceDN/>
        <w:adjustRightInd/>
        <w:textAlignment w:val="auto"/>
        <w:rPr>
          <w:lang w:val="en-US"/>
        </w:rPr>
      </w:pPr>
      <w:r>
        <w:rPr>
          <w:lang w:val="en-US"/>
        </w:rPr>
        <w:br w:type="page"/>
      </w:r>
    </w:p>
    <w:p w:rsidR="00DA5601" w:rsidRPr="00A37D30" w:rsidRDefault="00DA5601" w:rsidP="00DA5601">
      <w:pPr>
        <w:pStyle w:val="Kop4"/>
        <w:numPr>
          <w:ilvl w:val="3"/>
          <w:numId w:val="3"/>
        </w:numPr>
        <w:rPr>
          <w:sz w:val="22"/>
          <w:szCs w:val="22"/>
          <w:lang w:val="en-US"/>
        </w:rPr>
      </w:pPr>
      <w:bookmarkStart w:id="151" w:name="_Toc334096660"/>
      <w:bookmarkStart w:id="152" w:name="_Toc366768497"/>
      <w:r w:rsidRPr="00A37D30">
        <w:rPr>
          <w:sz w:val="22"/>
          <w:szCs w:val="22"/>
          <w:lang w:val="en-US"/>
        </w:rPr>
        <w:lastRenderedPageBreak/>
        <w:t>Alarm detection for on/off signals with line check</w:t>
      </w:r>
      <w:bookmarkEnd w:id="151"/>
      <w:bookmarkEnd w:id="152"/>
    </w:p>
    <w:p w:rsidR="0016320D" w:rsidRDefault="0016320D" w:rsidP="000F200F">
      <w:pPr>
        <w:pStyle w:val="Text"/>
        <w:rPr>
          <w:lang w:val="en-US"/>
        </w:rPr>
      </w:pPr>
    </w:p>
    <w:p w:rsidR="00DA5601" w:rsidRPr="00D54B94" w:rsidRDefault="00DA5601" w:rsidP="000F200F">
      <w:pPr>
        <w:pStyle w:val="Text"/>
        <w:rPr>
          <w:lang w:val="en-US"/>
        </w:rPr>
      </w:pPr>
      <w:r w:rsidRPr="00D54B94">
        <w:rPr>
          <w:lang w:val="en-US"/>
        </w:rPr>
        <w:t>The following functions are included:</w:t>
      </w:r>
    </w:p>
    <w:p w:rsidR="00DA5601" w:rsidRDefault="00DA5601" w:rsidP="000F200F">
      <w:pPr>
        <w:pStyle w:val="Text"/>
        <w:numPr>
          <w:ilvl w:val="0"/>
          <w:numId w:val="30"/>
        </w:numPr>
        <w:rPr>
          <w:lang w:val="en-US"/>
        </w:rPr>
      </w:pPr>
      <w:r w:rsidRPr="00D54B94">
        <w:rPr>
          <w:lang w:val="en-US"/>
        </w:rPr>
        <w:t>High process alarms (open or closed)</w:t>
      </w:r>
    </w:p>
    <w:p w:rsidR="00DA5601" w:rsidRDefault="00DA5601" w:rsidP="000F200F">
      <w:pPr>
        <w:pStyle w:val="Text"/>
        <w:numPr>
          <w:ilvl w:val="0"/>
          <w:numId w:val="30"/>
        </w:numPr>
        <w:rPr>
          <w:lang w:val="en-US"/>
        </w:rPr>
      </w:pPr>
      <w:r w:rsidRPr="00D54B94">
        <w:rPr>
          <w:lang w:val="en-US"/>
        </w:rPr>
        <w:t>Line broken alarm</w:t>
      </w:r>
    </w:p>
    <w:p w:rsidR="00DA5601" w:rsidRDefault="00DA5601" w:rsidP="000F200F">
      <w:pPr>
        <w:pStyle w:val="Text"/>
        <w:numPr>
          <w:ilvl w:val="0"/>
          <w:numId w:val="30"/>
        </w:numPr>
        <w:rPr>
          <w:lang w:val="en-US"/>
        </w:rPr>
      </w:pPr>
      <w:r w:rsidRPr="00D54B94">
        <w:rPr>
          <w:lang w:val="en-US"/>
        </w:rPr>
        <w:t>Line short alarm</w:t>
      </w:r>
    </w:p>
    <w:p w:rsidR="00DA5601" w:rsidRDefault="00DA5601" w:rsidP="000F200F">
      <w:pPr>
        <w:pStyle w:val="Text"/>
        <w:numPr>
          <w:ilvl w:val="0"/>
          <w:numId w:val="30"/>
        </w:numPr>
        <w:rPr>
          <w:lang w:val="en-US"/>
        </w:rPr>
      </w:pPr>
      <w:r w:rsidRPr="00D54B94">
        <w:rPr>
          <w:lang w:val="en-US"/>
        </w:rPr>
        <w:t>Return to normal detection</w:t>
      </w:r>
    </w:p>
    <w:p w:rsidR="00DA5601" w:rsidRDefault="00DA5601" w:rsidP="000F200F">
      <w:pPr>
        <w:pStyle w:val="Text"/>
        <w:numPr>
          <w:ilvl w:val="0"/>
          <w:numId w:val="30"/>
        </w:numPr>
        <w:rPr>
          <w:lang w:val="en-US"/>
        </w:rPr>
      </w:pPr>
      <w:r w:rsidRPr="00D54B94">
        <w:rPr>
          <w:lang w:val="en-US"/>
        </w:rPr>
        <w:t>Time delay of alarm triggering and return to normal messages.</w:t>
      </w:r>
    </w:p>
    <w:p w:rsidR="0016320D" w:rsidRPr="00E56C73" w:rsidRDefault="0016320D" w:rsidP="0016320D">
      <w:pPr>
        <w:rPr>
          <w:lang w:val="en-US"/>
        </w:rPr>
      </w:pPr>
    </w:p>
    <w:p w:rsidR="00DA5601" w:rsidRPr="00D54B94" w:rsidRDefault="00DA5601" w:rsidP="00DA5601">
      <w:pPr>
        <w:pStyle w:val="Kop3"/>
        <w:numPr>
          <w:ilvl w:val="2"/>
          <w:numId w:val="3"/>
        </w:numPr>
        <w:rPr>
          <w:lang w:val="en-US"/>
        </w:rPr>
      </w:pPr>
      <w:bookmarkStart w:id="153" w:name="_Toc334096661"/>
      <w:bookmarkStart w:id="154" w:name="_Toc366768498"/>
      <w:r>
        <w:rPr>
          <w:lang w:val="en-US"/>
        </w:rPr>
        <w:t>Al</w:t>
      </w:r>
      <w:r w:rsidRPr="00D54B94">
        <w:rPr>
          <w:lang w:val="en-US"/>
        </w:rPr>
        <w:t>arm</w:t>
      </w:r>
      <w:r>
        <w:rPr>
          <w:lang w:val="en-US"/>
        </w:rPr>
        <w:t xml:space="preserve"> inhibits</w:t>
      </w:r>
      <w:bookmarkEnd w:id="153"/>
      <w:bookmarkEnd w:id="154"/>
    </w:p>
    <w:p w:rsidR="0016320D" w:rsidRDefault="0016320D" w:rsidP="000F200F">
      <w:pPr>
        <w:rPr>
          <w:rFonts w:cs="Calibri"/>
          <w:color w:val="000000"/>
          <w:lang w:val="en-US"/>
        </w:rPr>
      </w:pPr>
    </w:p>
    <w:p w:rsidR="00DA5601" w:rsidRPr="00D54B94" w:rsidRDefault="00DA5601" w:rsidP="000F200F">
      <w:pPr>
        <w:rPr>
          <w:rFonts w:cs="Calibri"/>
          <w:color w:val="000000"/>
          <w:lang w:val="en-US"/>
        </w:rPr>
      </w:pPr>
      <w:r w:rsidRPr="00D54B94">
        <w:rPr>
          <w:rFonts w:cs="Calibri"/>
          <w:color w:val="000000"/>
          <w:lang w:val="en-US"/>
        </w:rPr>
        <w:t>Some alarms are conditional and will be inhibited when a specific condition is present. This</w:t>
      </w:r>
      <w:r>
        <w:rPr>
          <w:rFonts w:cs="Calibri"/>
          <w:color w:val="000000"/>
          <w:lang w:val="en-US"/>
        </w:rPr>
        <w:t xml:space="preserve"> </w:t>
      </w:r>
      <w:r w:rsidRPr="00D54B94">
        <w:rPr>
          <w:rFonts w:cs="Calibri"/>
          <w:color w:val="000000"/>
          <w:lang w:val="en-US"/>
        </w:rPr>
        <w:t>function is accomplished by defining a signal as an inhibit source for a specific alarm or a</w:t>
      </w:r>
      <w:r>
        <w:rPr>
          <w:rFonts w:cs="Calibri"/>
          <w:color w:val="000000"/>
          <w:lang w:val="en-US"/>
        </w:rPr>
        <w:t xml:space="preserve"> </w:t>
      </w:r>
      <w:r w:rsidRPr="00D54B94">
        <w:rPr>
          <w:rFonts w:cs="Calibri"/>
          <w:color w:val="000000"/>
          <w:lang w:val="en-US"/>
        </w:rPr>
        <w:t>specific group of alarms.</w:t>
      </w:r>
      <w:r w:rsidR="00CF7584">
        <w:rPr>
          <w:rFonts w:cs="Calibri"/>
          <w:color w:val="000000"/>
          <w:lang w:val="en-US"/>
        </w:rPr>
        <w:t xml:space="preserve"> This will show in the Alarm page (see </w:t>
      </w:r>
      <w:r w:rsidR="007270D5">
        <w:rPr>
          <w:rFonts w:cs="Calibri"/>
          <w:color w:val="000000"/>
          <w:lang w:val="en-US"/>
        </w:rPr>
        <w:fldChar w:fldCharType="begin"/>
      </w:r>
      <w:r w:rsidR="00CF7584">
        <w:rPr>
          <w:rFonts w:cs="Calibri"/>
          <w:color w:val="000000"/>
          <w:lang w:val="en-US"/>
        </w:rPr>
        <w:instrText xml:space="preserve"> REF _Ref339573121 \h </w:instrText>
      </w:r>
      <w:r w:rsidR="007270D5">
        <w:rPr>
          <w:rFonts w:cs="Calibri"/>
          <w:color w:val="000000"/>
          <w:lang w:val="en-US"/>
        </w:rPr>
      </w:r>
      <w:r w:rsidR="007270D5">
        <w:rPr>
          <w:rFonts w:cs="Calibri"/>
          <w:color w:val="000000"/>
          <w:lang w:val="en-US"/>
        </w:rPr>
        <w:fldChar w:fldCharType="separate"/>
      </w:r>
      <w:r w:rsidR="00ED7AB1">
        <w:t xml:space="preserve">Figure </w:t>
      </w:r>
      <w:r w:rsidR="00ED7AB1">
        <w:rPr>
          <w:noProof/>
        </w:rPr>
        <w:t>9</w:t>
      </w:r>
      <w:r w:rsidR="00ED7AB1">
        <w:noBreakHyphen/>
      </w:r>
      <w:r w:rsidR="00ED7AB1">
        <w:rPr>
          <w:noProof/>
        </w:rPr>
        <w:t>3</w:t>
      </w:r>
      <w:r w:rsidR="007270D5">
        <w:rPr>
          <w:rFonts w:cs="Calibri"/>
          <w:color w:val="000000"/>
          <w:lang w:val="en-US"/>
        </w:rPr>
        <w:fldChar w:fldCharType="end"/>
      </w:r>
      <w:r w:rsidR="00CF7584">
        <w:rPr>
          <w:rFonts w:cs="Calibri"/>
          <w:color w:val="000000"/>
          <w:lang w:val="en-US"/>
        </w:rPr>
        <w:t>).</w:t>
      </w:r>
    </w:p>
    <w:p w:rsidR="00DA5601" w:rsidRPr="00625536" w:rsidRDefault="00DA5601" w:rsidP="000F200F">
      <w:pPr>
        <w:rPr>
          <w:lang w:val="en-US"/>
        </w:rPr>
      </w:pPr>
    </w:p>
    <w:p w:rsidR="00DA5601" w:rsidRDefault="00DA5601" w:rsidP="00DA5601">
      <w:pPr>
        <w:pStyle w:val="Kop3"/>
        <w:numPr>
          <w:ilvl w:val="2"/>
          <w:numId w:val="3"/>
        </w:numPr>
      </w:pPr>
      <w:bookmarkStart w:id="155" w:name="_Ref240775112"/>
      <w:bookmarkStart w:id="156" w:name="_Ref240775123"/>
      <w:bookmarkStart w:id="157" w:name="_Toc257380455"/>
      <w:bookmarkStart w:id="158" w:name="_Toc366768499"/>
      <w:r w:rsidRPr="00686863">
        <w:t xml:space="preserve">Attended </w:t>
      </w:r>
      <w:r>
        <w:t xml:space="preserve">alarm </w:t>
      </w:r>
      <w:r w:rsidRPr="00686863">
        <w:t>mode</w:t>
      </w:r>
      <w:bookmarkEnd w:id="155"/>
      <w:bookmarkEnd w:id="156"/>
      <w:bookmarkEnd w:id="157"/>
      <w:bookmarkEnd w:id="158"/>
    </w:p>
    <w:p w:rsidR="00E63EE3" w:rsidRDefault="00E63EE3" w:rsidP="000F200F"/>
    <w:p w:rsidR="00DA5601" w:rsidRPr="00E63EE3" w:rsidRDefault="00DC7643" w:rsidP="000F200F">
      <w:pPr>
        <w:rPr>
          <w:rFonts w:cs="Arial"/>
          <w:vertAlign w:val="superscript"/>
        </w:rPr>
      </w:pPr>
      <w:r>
        <w:t>NavVision</w:t>
      </w:r>
      <w:r w:rsidR="00DA5601">
        <w:t>®</w:t>
      </w:r>
      <w:r w:rsidR="00DA5601" w:rsidRPr="00CA0364">
        <w:rPr>
          <w:lang w:val="en-US"/>
        </w:rPr>
        <w:t xml:space="preserve"> will transfer the alarm to the activated location. </w:t>
      </w:r>
    </w:p>
    <w:p w:rsidR="00DA5601" w:rsidRPr="00CA0364" w:rsidRDefault="00DA5601" w:rsidP="000F200F">
      <w:pPr>
        <w:rPr>
          <w:lang w:val="en-US"/>
        </w:rPr>
      </w:pPr>
      <w:r w:rsidRPr="00CA0364">
        <w:rPr>
          <w:lang w:val="en-US"/>
        </w:rPr>
        <w:t>In case of an attended or manned machinery space this location will be the:</w:t>
      </w:r>
    </w:p>
    <w:p w:rsidR="00DA5601" w:rsidRDefault="00DA5601" w:rsidP="0004143D">
      <w:pPr>
        <w:numPr>
          <w:ilvl w:val="0"/>
          <w:numId w:val="43"/>
        </w:numPr>
      </w:pPr>
      <w:r>
        <w:t>Engine Control Room (ECR)</w:t>
      </w:r>
    </w:p>
    <w:p w:rsidR="00DA5601" w:rsidRDefault="00DA5601" w:rsidP="0004143D">
      <w:pPr>
        <w:numPr>
          <w:ilvl w:val="0"/>
          <w:numId w:val="43"/>
        </w:numPr>
        <w:rPr>
          <w:lang w:val="en-US"/>
        </w:rPr>
      </w:pPr>
      <w:r w:rsidRPr="00CA0364">
        <w:rPr>
          <w:lang w:val="en-US"/>
        </w:rPr>
        <w:t>Accommodations (e.g. mess room and public areas).</w:t>
      </w:r>
    </w:p>
    <w:p w:rsidR="00F34689" w:rsidRPr="00CA0364" w:rsidRDefault="00F34689" w:rsidP="00F34689">
      <w:pPr>
        <w:rPr>
          <w:lang w:val="en-US"/>
        </w:rPr>
      </w:pPr>
    </w:p>
    <w:p w:rsidR="00DA5601" w:rsidRPr="00686863" w:rsidRDefault="00DA5601" w:rsidP="00DA5601">
      <w:pPr>
        <w:pStyle w:val="Kop3"/>
        <w:numPr>
          <w:ilvl w:val="2"/>
          <w:numId w:val="3"/>
        </w:numPr>
      </w:pPr>
      <w:bookmarkStart w:id="159" w:name="_Ref240775162"/>
      <w:bookmarkStart w:id="160" w:name="_Toc257380456"/>
      <w:bookmarkStart w:id="161" w:name="_Toc366768500"/>
      <w:r w:rsidRPr="00686863">
        <w:t xml:space="preserve">Unattended </w:t>
      </w:r>
      <w:r>
        <w:t xml:space="preserve">alarm </w:t>
      </w:r>
      <w:r w:rsidRPr="00686863">
        <w:t>mode</w:t>
      </w:r>
      <w:bookmarkEnd w:id="159"/>
      <w:bookmarkEnd w:id="160"/>
      <w:bookmarkEnd w:id="161"/>
    </w:p>
    <w:p w:rsidR="00F34689" w:rsidRDefault="00F34689" w:rsidP="000F200F">
      <w:pPr>
        <w:rPr>
          <w:lang w:val="en-US"/>
        </w:rPr>
      </w:pPr>
    </w:p>
    <w:p w:rsidR="00DA5601" w:rsidRPr="00CA0364" w:rsidRDefault="00DA5601" w:rsidP="000F200F">
      <w:pPr>
        <w:rPr>
          <w:lang w:val="en-US"/>
        </w:rPr>
      </w:pPr>
      <w:r w:rsidRPr="00CA0364">
        <w:rPr>
          <w:lang w:val="en-US"/>
        </w:rPr>
        <w:t xml:space="preserve">In case the operator is not present at the OPC in-control, but making his round to one of the machinery spaces or doing routine maintenance. Within this period of time, alarms that are present are visible on </w:t>
      </w:r>
      <w:r w:rsidR="00A95183">
        <w:rPr>
          <w:lang w:val="en-US"/>
        </w:rPr>
        <w:t>selected</w:t>
      </w:r>
      <w:r w:rsidRPr="00CA0364">
        <w:rPr>
          <w:lang w:val="en-US"/>
        </w:rPr>
        <w:t xml:space="preserve"> Duty Alarm Panels (DAPs).</w:t>
      </w:r>
    </w:p>
    <w:p w:rsidR="00DA5601" w:rsidRPr="00CA0364" w:rsidRDefault="00DA5601" w:rsidP="000F200F">
      <w:pPr>
        <w:rPr>
          <w:lang w:val="en-US"/>
        </w:rPr>
      </w:pPr>
      <w:r w:rsidRPr="00CA0364">
        <w:rPr>
          <w:lang w:val="en-US"/>
        </w:rPr>
        <w:t>The “Unattended” mode can be activated on the workstation that has control over the sensor alarm group. Activation of the unattended machinery space mode can only be done when all alarms of “Unattended” sensor alarm groups are acknowledged.</w:t>
      </w:r>
    </w:p>
    <w:p w:rsidR="00DA5601" w:rsidRPr="00CA0364" w:rsidRDefault="00DA5601" w:rsidP="000F200F">
      <w:pPr>
        <w:rPr>
          <w:lang w:val="en-US"/>
        </w:rPr>
      </w:pPr>
    </w:p>
    <w:p w:rsidR="00DA5601" w:rsidRPr="00CA0364" w:rsidRDefault="00DC7643" w:rsidP="000F200F">
      <w:pPr>
        <w:rPr>
          <w:lang w:val="en-US"/>
        </w:rPr>
      </w:pPr>
      <w:r>
        <w:rPr>
          <w:lang w:val="en-US"/>
        </w:rPr>
        <w:t>NavVision</w:t>
      </w:r>
      <w:r w:rsidR="001723B2">
        <w:rPr>
          <w:lang w:val="en-US"/>
        </w:rPr>
        <w:t>®</w:t>
      </w:r>
      <w:r w:rsidR="00DA5601" w:rsidRPr="00CA0364">
        <w:rPr>
          <w:lang w:val="en-US"/>
        </w:rPr>
        <w:t xml:space="preserve"> will direct the alarm to the activated location. </w:t>
      </w:r>
    </w:p>
    <w:p w:rsidR="00DA5601" w:rsidRPr="00CA0364" w:rsidRDefault="00DA5601" w:rsidP="000F200F">
      <w:pPr>
        <w:rPr>
          <w:lang w:val="en-US"/>
        </w:rPr>
      </w:pPr>
      <w:r w:rsidRPr="00CA0364">
        <w:rPr>
          <w:lang w:val="en-US"/>
        </w:rPr>
        <w:t>In case of an unattended or unmanned machinery space this will be:</w:t>
      </w:r>
    </w:p>
    <w:p w:rsidR="00DA5601" w:rsidRDefault="00DA5601" w:rsidP="0004143D">
      <w:pPr>
        <w:numPr>
          <w:ilvl w:val="0"/>
          <w:numId w:val="43"/>
        </w:numPr>
      </w:pPr>
      <w:r>
        <w:t>The engineer on-duty</w:t>
      </w:r>
    </w:p>
    <w:p w:rsidR="00DA5601" w:rsidRDefault="00DA5601" w:rsidP="0004143D">
      <w:pPr>
        <w:numPr>
          <w:ilvl w:val="0"/>
          <w:numId w:val="43"/>
        </w:numPr>
      </w:pPr>
      <w:r>
        <w:t>Engine Control Room (ECR)</w:t>
      </w:r>
    </w:p>
    <w:p w:rsidR="00DA5601" w:rsidRPr="00CA0364" w:rsidRDefault="00DA5601" w:rsidP="0004143D">
      <w:pPr>
        <w:numPr>
          <w:ilvl w:val="0"/>
          <w:numId w:val="43"/>
        </w:numPr>
        <w:rPr>
          <w:lang w:val="en-US"/>
        </w:rPr>
      </w:pPr>
      <w:r w:rsidRPr="00CA0364">
        <w:rPr>
          <w:lang w:val="en-US"/>
        </w:rPr>
        <w:t>Accommodations (e.g. mess room and public areas).</w:t>
      </w:r>
    </w:p>
    <w:p w:rsidR="00DA5601" w:rsidRPr="00CA0364" w:rsidRDefault="00DA5601" w:rsidP="000F200F">
      <w:pPr>
        <w:rPr>
          <w:lang w:val="en-US"/>
        </w:rPr>
      </w:pPr>
    </w:p>
    <w:p w:rsidR="00DA5601" w:rsidRPr="00CA0364" w:rsidRDefault="00DA5601" w:rsidP="000F200F">
      <w:pPr>
        <w:rPr>
          <w:lang w:val="en-US"/>
        </w:rPr>
      </w:pPr>
      <w:r w:rsidRPr="00CA0364">
        <w:rPr>
          <w:lang w:val="en-US"/>
        </w:rPr>
        <w:t>When a sensor alarm group is unmanned in “Unattended” mode, new alarms are indicated on the DAP of the engineer. On the panels, the alarm sounding (horn/buzzer) can be silenced (only local), but the alarms still need to be acknowledged on the OPC within the relevant technical area.</w:t>
      </w:r>
    </w:p>
    <w:p w:rsidR="00DA5601" w:rsidRPr="00CA0364" w:rsidRDefault="00DA5601" w:rsidP="000F200F">
      <w:pPr>
        <w:rPr>
          <w:lang w:val="en-US"/>
        </w:rPr>
      </w:pPr>
      <w:r w:rsidRPr="00CA0364">
        <w:rPr>
          <w:lang w:val="en-US"/>
        </w:rPr>
        <w:t>If alarms are not acknowledged within a specific period of time on the OPC in-control, the “General Engineers Alarm” (GEA) is invoked, independent from the “Attended/Unattended” mode.</w:t>
      </w:r>
      <w:bookmarkStart w:id="162" w:name="_Ref239502147"/>
      <w:r w:rsidRPr="00CA0364">
        <w:rPr>
          <w:lang w:val="en-US"/>
        </w:rPr>
        <w:t xml:space="preserve"> Once the GEA goes off, the alarm will sound on all alarm stations </w:t>
      </w:r>
    </w:p>
    <w:p w:rsidR="00DA5601" w:rsidRDefault="00DA5601" w:rsidP="00DA5601">
      <w:pPr>
        <w:pStyle w:val="Kop2"/>
        <w:numPr>
          <w:ilvl w:val="1"/>
          <w:numId w:val="3"/>
        </w:numPr>
      </w:pPr>
      <w:r>
        <w:br w:type="page"/>
      </w:r>
      <w:bookmarkStart w:id="163" w:name="_Toc257380457"/>
      <w:bookmarkStart w:id="164" w:name="_Toc366768501"/>
      <w:r>
        <w:lastRenderedPageBreak/>
        <w:t>How an alarm is displayed</w:t>
      </w:r>
      <w:bookmarkEnd w:id="163"/>
      <w:bookmarkEnd w:id="164"/>
    </w:p>
    <w:p w:rsidR="00DA5601" w:rsidRDefault="00DA5601" w:rsidP="000F20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12"/>
        <w:gridCol w:w="6076"/>
      </w:tblGrid>
      <w:tr w:rsidR="00DA5601" w:rsidTr="000F200F">
        <w:tc>
          <w:tcPr>
            <w:tcW w:w="3298" w:type="dxa"/>
            <w:shd w:val="clear" w:color="auto" w:fill="0C0C0C"/>
          </w:tcPr>
          <w:p w:rsidR="00DA5601" w:rsidRPr="00576C19" w:rsidRDefault="00DA5601" w:rsidP="000F200F">
            <w:pPr>
              <w:rPr>
                <w:b/>
              </w:rPr>
            </w:pPr>
            <w:r w:rsidRPr="00576C19">
              <w:rPr>
                <w:b/>
              </w:rPr>
              <w:t>Panel</w:t>
            </w:r>
          </w:p>
        </w:tc>
        <w:tc>
          <w:tcPr>
            <w:tcW w:w="6272" w:type="dxa"/>
            <w:shd w:val="clear" w:color="auto" w:fill="0C0C0C"/>
          </w:tcPr>
          <w:p w:rsidR="00DA5601" w:rsidRPr="00576C19" w:rsidRDefault="00DA5601" w:rsidP="000F200F">
            <w:pPr>
              <w:rPr>
                <w:b/>
              </w:rPr>
            </w:pPr>
            <w:r w:rsidRPr="00576C19">
              <w:rPr>
                <w:b/>
              </w:rPr>
              <w:t>Alarm displayed</w:t>
            </w:r>
          </w:p>
        </w:tc>
      </w:tr>
      <w:tr w:rsidR="00DA5601" w:rsidTr="000F200F">
        <w:tc>
          <w:tcPr>
            <w:tcW w:w="3298" w:type="dxa"/>
          </w:tcPr>
          <w:p w:rsidR="00DA5601" w:rsidRDefault="00DA5601" w:rsidP="00E63EE3">
            <w:r>
              <w:t>Duty Alarm Panel (DAP)</w:t>
            </w:r>
          </w:p>
        </w:tc>
        <w:tc>
          <w:tcPr>
            <w:tcW w:w="6272" w:type="dxa"/>
          </w:tcPr>
          <w:p w:rsidR="00DA5601" w:rsidRDefault="00DA5601" w:rsidP="000F200F">
            <w:r>
              <w:t>On main screen</w:t>
            </w:r>
          </w:p>
        </w:tc>
      </w:tr>
      <w:tr w:rsidR="00DA5601" w:rsidRPr="000F200F" w:rsidTr="000F200F">
        <w:tc>
          <w:tcPr>
            <w:tcW w:w="3298" w:type="dxa"/>
          </w:tcPr>
          <w:p w:rsidR="00DA5601" w:rsidRDefault="00DA5601" w:rsidP="00CF7584">
            <w:r>
              <w:t xml:space="preserve">Operator </w:t>
            </w:r>
            <w:r w:rsidR="00CF7584">
              <w:t>Work Station</w:t>
            </w:r>
            <w:r>
              <w:t xml:space="preserve"> (O</w:t>
            </w:r>
            <w:r w:rsidR="00CF7584">
              <w:t>W</w:t>
            </w:r>
            <w:r>
              <w:t>C)</w:t>
            </w:r>
          </w:p>
        </w:tc>
        <w:tc>
          <w:tcPr>
            <w:tcW w:w="6272" w:type="dxa"/>
          </w:tcPr>
          <w:p w:rsidR="00DA5601" w:rsidRDefault="00DA5601" w:rsidP="000F200F">
            <w:r>
              <w:t>On taskbar</w:t>
            </w:r>
          </w:p>
          <w:p w:rsidR="00DA5601" w:rsidRDefault="00DA5601" w:rsidP="000F200F">
            <w:r>
              <w:t>On alarm viewer</w:t>
            </w:r>
          </w:p>
          <w:p w:rsidR="00DA5601" w:rsidRDefault="00DA5601" w:rsidP="000F200F">
            <w:r>
              <w:t>In logbook</w:t>
            </w:r>
          </w:p>
          <w:p w:rsidR="00DA5601" w:rsidRPr="00CA0364" w:rsidRDefault="00DA5601" w:rsidP="000F200F">
            <w:pPr>
              <w:rPr>
                <w:lang w:val="en-US"/>
              </w:rPr>
            </w:pPr>
            <w:r w:rsidRPr="00CA0364">
              <w:rPr>
                <w:lang w:val="en-US"/>
              </w:rPr>
              <w:t>On any mimic showing the field-in-alarm</w:t>
            </w:r>
          </w:p>
        </w:tc>
      </w:tr>
    </w:tbl>
    <w:p w:rsidR="00DA5601" w:rsidRPr="00CA0364" w:rsidRDefault="00DA5601" w:rsidP="000F200F">
      <w:pPr>
        <w:rPr>
          <w:lang w:val="en-US"/>
        </w:rPr>
      </w:pPr>
    </w:p>
    <w:p w:rsidR="00DA5601" w:rsidRDefault="00DA5601" w:rsidP="000F200F">
      <w:pPr>
        <w:pStyle w:val="Text"/>
        <w:jc w:val="center"/>
        <w:rPr>
          <w:i/>
        </w:rPr>
      </w:pPr>
    </w:p>
    <w:p w:rsidR="00DA5601" w:rsidRPr="00065D1B" w:rsidRDefault="00DA5601" w:rsidP="000F200F">
      <w:pPr>
        <w:pStyle w:val="Text"/>
        <w:jc w:val="center"/>
        <w:rPr>
          <w:i/>
        </w:rPr>
      </w:pPr>
    </w:p>
    <w:p w:rsidR="00DA5601" w:rsidRDefault="00CF7584" w:rsidP="000F200F">
      <w:pPr>
        <w:pStyle w:val="Text"/>
        <w:rPr>
          <w:i/>
        </w:rPr>
      </w:pPr>
      <w:r>
        <w:rPr>
          <w:noProof/>
          <w:lang w:val="nl-NL" w:eastAsia="nl-NL"/>
        </w:rPr>
        <w:drawing>
          <wp:inline distT="0" distB="0" distL="0" distR="0">
            <wp:extent cx="416379" cy="342900"/>
            <wp:effectExtent l="0" t="0" r="3175"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DF6F85">
        <w:rPr>
          <w:i/>
        </w:rPr>
        <w:t xml:space="preserve">  </w:t>
      </w:r>
      <w:r w:rsidR="00DA5601" w:rsidRPr="00065D1B">
        <w:rPr>
          <w:i/>
        </w:rPr>
        <w:t xml:space="preserve">The alarm viewer on the </w:t>
      </w:r>
      <w:r>
        <w:rPr>
          <w:i/>
        </w:rPr>
        <w:t>OWS</w:t>
      </w:r>
      <w:r w:rsidR="00DA5601" w:rsidRPr="00065D1B">
        <w:rPr>
          <w:i/>
        </w:rPr>
        <w:t xml:space="preserve"> uses the same layout as the DAP, thus making it easier for an operator to understand </w:t>
      </w:r>
      <w:r w:rsidR="00DA5601">
        <w:rPr>
          <w:i/>
        </w:rPr>
        <w:t xml:space="preserve">and operate </w:t>
      </w:r>
      <w:r w:rsidR="00DA5601" w:rsidRPr="00065D1B">
        <w:rPr>
          <w:i/>
        </w:rPr>
        <w:t>the screen.</w:t>
      </w:r>
    </w:p>
    <w:p w:rsidR="00DF6F85" w:rsidRPr="00065D1B" w:rsidRDefault="00DF6F85" w:rsidP="00DF6F85"/>
    <w:p w:rsidR="00DA5601" w:rsidRDefault="00DA5601" w:rsidP="000F200F">
      <w:pPr>
        <w:pStyle w:val="Text"/>
      </w:pPr>
    </w:p>
    <w:p w:rsidR="00DA5601" w:rsidRDefault="00DA5601" w:rsidP="000F200F">
      <w:pPr>
        <w:pStyle w:val="Text"/>
        <w:keepNext/>
      </w:pPr>
      <w:r>
        <w:rPr>
          <w:noProof/>
          <w:lang w:val="nl-NL" w:eastAsia="nl-NL"/>
        </w:rPr>
        <w:drawing>
          <wp:inline distT="0" distB="0" distL="0" distR="0">
            <wp:extent cx="5734050" cy="4562475"/>
            <wp:effectExtent l="0" t="0" r="0" b="9525"/>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rsidR="00DA5601" w:rsidRDefault="00DA5601" w:rsidP="002309BE">
      <w:pPr>
        <w:pStyle w:val="Onderschrift"/>
      </w:pPr>
      <w:bookmarkStart w:id="165" w:name="_Ref339573121"/>
      <w:bookmarkStart w:id="166" w:name="_Toc257380504"/>
      <w:bookmarkStart w:id="167" w:name="_Toc366768709"/>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w:t>
      </w:r>
      <w:r w:rsidR="00ED7AB1">
        <w:fldChar w:fldCharType="end"/>
      </w:r>
      <w:bookmarkEnd w:id="165"/>
      <w:r>
        <w:t>: Alarms on alarm viewer and taskbar</w:t>
      </w:r>
      <w:bookmarkEnd w:id="166"/>
      <w:bookmarkEnd w:id="167"/>
    </w:p>
    <w:p w:rsidR="00DA5601" w:rsidRDefault="00DA5601" w:rsidP="00DA5601">
      <w:pPr>
        <w:pStyle w:val="Kop3"/>
        <w:numPr>
          <w:ilvl w:val="2"/>
          <w:numId w:val="3"/>
        </w:numPr>
      </w:pPr>
      <w:r>
        <w:br w:type="page"/>
      </w:r>
      <w:bookmarkStart w:id="168" w:name="_Toc257380458"/>
      <w:bookmarkStart w:id="169" w:name="_Toc366768502"/>
      <w:r>
        <w:lastRenderedPageBreak/>
        <w:t>How to acknowledge an alarm</w:t>
      </w:r>
      <w:bookmarkEnd w:id="168"/>
      <w:bookmarkEnd w:id="169"/>
    </w:p>
    <w:p w:rsidR="0016320D" w:rsidRDefault="0016320D" w:rsidP="000F200F">
      <w:pPr>
        <w:pStyle w:val="Text"/>
      </w:pPr>
    </w:p>
    <w:p w:rsidR="00DA5601" w:rsidRDefault="00DA5601" w:rsidP="000F200F">
      <w:pPr>
        <w:pStyle w:val="Text"/>
      </w:pPr>
      <w:r>
        <w:t>The alarms must be acknowledged on the Operator PC (OPC) in the Engine Control Room (ECR) by means of:</w:t>
      </w:r>
    </w:p>
    <w:p w:rsidR="00DA5601" w:rsidRDefault="00DA5601" w:rsidP="0004143D">
      <w:pPr>
        <w:pStyle w:val="Text"/>
        <w:numPr>
          <w:ilvl w:val="0"/>
          <w:numId w:val="44"/>
        </w:numPr>
      </w:pPr>
      <w:r>
        <w:t>Double clicking the corresponding alarm line (alarm viewer)</w:t>
      </w:r>
    </w:p>
    <w:p w:rsidR="00DA5601" w:rsidRDefault="00DA5601" w:rsidP="0004143D">
      <w:pPr>
        <w:pStyle w:val="Text"/>
        <w:numPr>
          <w:ilvl w:val="0"/>
          <w:numId w:val="44"/>
        </w:numPr>
      </w:pPr>
      <w:r>
        <w:t>Double clicking the field (when red) in the MIMIC showing the field-in-alarm.</w:t>
      </w:r>
    </w:p>
    <w:p w:rsidR="00DA5601" w:rsidRDefault="00DA5601" w:rsidP="000F200F">
      <w:pPr>
        <w:pStyle w:val="Text"/>
      </w:pPr>
    </w:p>
    <w:p w:rsidR="00DA5601" w:rsidRDefault="00DA5601" w:rsidP="00DA5601">
      <w:pPr>
        <w:pStyle w:val="Kop3"/>
        <w:numPr>
          <w:ilvl w:val="2"/>
          <w:numId w:val="3"/>
        </w:numPr>
      </w:pPr>
      <w:bookmarkStart w:id="170" w:name="_Toc257380459"/>
      <w:bookmarkStart w:id="171" w:name="_Toc366768503"/>
      <w:r>
        <w:t>When an alarm is not acknowledged within a specific period of time</w:t>
      </w:r>
      <w:bookmarkEnd w:id="170"/>
      <w:bookmarkEnd w:id="171"/>
    </w:p>
    <w:p w:rsidR="0016320D" w:rsidRDefault="0016320D" w:rsidP="000F200F">
      <w:pPr>
        <w:pStyle w:val="Text"/>
      </w:pPr>
    </w:p>
    <w:p w:rsidR="00DA5601" w:rsidRDefault="00DA5601" w:rsidP="000F200F">
      <w:pPr>
        <w:pStyle w:val="Text"/>
      </w:pPr>
      <w:r>
        <w:t>The General Engineers Alarm will sound on all alarm stations, until it is accepted / acknowledged, in which case the alarm goes off.</w:t>
      </w:r>
    </w:p>
    <w:p w:rsidR="00DA5601" w:rsidRDefault="00DA5601" w:rsidP="000F200F">
      <w:pPr>
        <w:pStyle w:val="Text"/>
      </w:pPr>
      <w:r>
        <w:t>Any unacknowledged alarm is always shown on top of the acknowledged alarms of the alarm viewer (incl. DAP) and will be flashing red.</w:t>
      </w:r>
    </w:p>
    <w:p w:rsidR="00DA5601" w:rsidRDefault="00DA5601" w:rsidP="000F200F">
      <w:pPr>
        <w:pStyle w:val="Text"/>
      </w:pPr>
    </w:p>
    <w:p w:rsidR="00DA5601" w:rsidRDefault="00DA5601" w:rsidP="000F200F">
      <w:pPr>
        <w:pStyle w:val="Text"/>
        <w:keepNext/>
      </w:pPr>
      <w:r>
        <w:rPr>
          <w:noProof/>
          <w:lang w:val="nl-NL" w:eastAsia="nl-NL"/>
        </w:rPr>
        <w:drawing>
          <wp:inline distT="0" distB="0" distL="0" distR="0">
            <wp:extent cx="5667375" cy="666750"/>
            <wp:effectExtent l="0" t="0" r="9525"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67375" cy="666750"/>
                    </a:xfrm>
                    <a:prstGeom prst="rect">
                      <a:avLst/>
                    </a:prstGeom>
                    <a:noFill/>
                    <a:ln>
                      <a:noFill/>
                    </a:ln>
                  </pic:spPr>
                </pic:pic>
              </a:graphicData>
            </a:graphic>
          </wp:inline>
        </w:drawing>
      </w:r>
    </w:p>
    <w:p w:rsidR="00DA5601" w:rsidRDefault="00DA5601" w:rsidP="002309BE">
      <w:pPr>
        <w:pStyle w:val="Onderschrift"/>
      </w:pPr>
      <w:bookmarkStart w:id="172" w:name="_Toc257380505"/>
      <w:bookmarkStart w:id="173" w:name="_Toc366768710"/>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w:t>
      </w:r>
      <w:r w:rsidR="00ED7AB1">
        <w:fldChar w:fldCharType="end"/>
      </w:r>
      <w:r>
        <w:t>: One acknowledged and three unacknowledged alarms (incl. GEA)</w:t>
      </w:r>
      <w:bookmarkEnd w:id="172"/>
      <w:bookmarkEnd w:id="173"/>
    </w:p>
    <w:p w:rsidR="0016320D" w:rsidRDefault="0016320D" w:rsidP="0016320D">
      <w:pPr>
        <w:rPr>
          <w:noProof/>
        </w:rPr>
      </w:pPr>
    </w:p>
    <w:p w:rsidR="00DA5601" w:rsidRDefault="00DA5601" w:rsidP="00DA5601">
      <w:pPr>
        <w:pStyle w:val="Kop3"/>
        <w:numPr>
          <w:ilvl w:val="2"/>
          <w:numId w:val="3"/>
        </w:numPr>
      </w:pPr>
      <w:bookmarkStart w:id="174" w:name="_Toc257380460"/>
      <w:bookmarkStart w:id="175" w:name="_Toc366768504"/>
      <w:r>
        <w:t>How to silence an alarm (not at ECR)</w:t>
      </w:r>
      <w:bookmarkEnd w:id="174"/>
      <w:bookmarkEnd w:id="175"/>
    </w:p>
    <w:p w:rsidR="0016320D" w:rsidRDefault="0016320D" w:rsidP="000F200F">
      <w:pPr>
        <w:rPr>
          <w:lang w:val="en-US"/>
        </w:rPr>
      </w:pPr>
    </w:p>
    <w:p w:rsidR="00DA5601" w:rsidRPr="00CA0364" w:rsidRDefault="00DA5601" w:rsidP="000F200F">
      <w:pPr>
        <w:rPr>
          <w:lang w:val="en-US"/>
        </w:rPr>
      </w:pPr>
      <w:r w:rsidRPr="00CA0364">
        <w:rPr>
          <w:lang w:val="en-US"/>
        </w:rPr>
        <w:t>You can silence an alarm on all other locations.</w:t>
      </w:r>
    </w:p>
    <w:p w:rsidR="00DA5601" w:rsidRPr="00CA0364" w:rsidRDefault="00DA5601" w:rsidP="000F200F">
      <w:pPr>
        <w:rPr>
          <w:lang w:val="en-US"/>
        </w:rPr>
      </w:pPr>
      <w:r w:rsidRPr="00CA0364">
        <w:rPr>
          <w:lang w:val="en-US"/>
        </w:rPr>
        <w:t xml:space="preserve">This will silence the alarm buzzer for 3 minutes, but will not acknowledge the alarm. </w:t>
      </w:r>
    </w:p>
    <w:p w:rsidR="00DA5601" w:rsidRPr="00CA0364" w:rsidRDefault="00DA5601" w:rsidP="000F200F">
      <w:pPr>
        <w:rPr>
          <w:lang w:val="en-US"/>
        </w:rPr>
      </w:pPr>
      <w:r w:rsidRPr="00CA0364">
        <w:rPr>
          <w:lang w:val="en-US"/>
        </w:rPr>
        <w:t>The engineer is required to go to the Engine Control Room (ECR) to acknowledge the alarm.</w:t>
      </w:r>
      <w:r w:rsidRPr="00CA0364">
        <w:rPr>
          <w:lang w:val="en-US"/>
        </w:rPr>
        <w:br/>
        <w:t>On other systems, silencing the alarm is also called an “audible acknowledge”. We will however use the term “silencing” throughout all of our documentation.</w:t>
      </w:r>
    </w:p>
    <w:p w:rsidR="00DA5601" w:rsidRDefault="00DA5601" w:rsidP="000F200F">
      <w:pPr>
        <w:pStyle w:val="Text"/>
      </w:pPr>
    </w:p>
    <w:p w:rsidR="00DA5601" w:rsidRDefault="00DA5601" w:rsidP="00DA5601">
      <w:pPr>
        <w:pStyle w:val="Kop3"/>
        <w:numPr>
          <w:ilvl w:val="2"/>
          <w:numId w:val="3"/>
        </w:numPr>
      </w:pPr>
      <w:bookmarkStart w:id="176" w:name="_Toc257380461"/>
      <w:bookmarkStart w:id="177" w:name="_Toc366768505"/>
      <w:r>
        <w:t>When will an alarm disappear</w:t>
      </w:r>
      <w:bookmarkEnd w:id="176"/>
      <w:bookmarkEnd w:id="177"/>
    </w:p>
    <w:p w:rsidR="0016320D" w:rsidRDefault="0016320D" w:rsidP="000F200F">
      <w:pPr>
        <w:pStyle w:val="Text"/>
      </w:pPr>
    </w:p>
    <w:p w:rsidR="00DA5601" w:rsidRDefault="00DA5601" w:rsidP="000F200F">
      <w:pPr>
        <w:pStyle w:val="Text"/>
      </w:pPr>
      <w:r>
        <w:t>An alarm will disappear only when rectified AND acknowledged. Acknowledged alarms will show in the normal instrument colour.</w:t>
      </w:r>
      <w:r w:rsidR="00CF7584">
        <w:t xml:space="preserve"> (see </w:t>
      </w:r>
      <w:r w:rsidR="007270D5">
        <w:fldChar w:fldCharType="begin"/>
      </w:r>
      <w:r w:rsidR="00CF7584">
        <w:instrText xml:space="preserve"> REF _Ref339573161 \h </w:instrText>
      </w:r>
      <w:r w:rsidR="007270D5">
        <w:fldChar w:fldCharType="separate"/>
      </w:r>
      <w:r w:rsidR="00ED7AB1">
        <w:t xml:space="preserve">Figure </w:t>
      </w:r>
      <w:r w:rsidR="00ED7AB1">
        <w:rPr>
          <w:noProof/>
        </w:rPr>
        <w:t>9</w:t>
      </w:r>
      <w:r w:rsidR="00ED7AB1">
        <w:noBreakHyphen/>
      </w:r>
      <w:r w:rsidR="00ED7AB1">
        <w:rPr>
          <w:noProof/>
        </w:rPr>
        <w:t>5</w:t>
      </w:r>
      <w:r w:rsidR="007270D5">
        <w:fldChar w:fldCharType="end"/>
      </w:r>
      <w:r w:rsidR="00CF7584">
        <w:t>).</w:t>
      </w:r>
    </w:p>
    <w:p w:rsidR="00DA5601" w:rsidRDefault="00CF7584" w:rsidP="000F200F">
      <w:pPr>
        <w:pStyle w:val="Text"/>
      </w:pPr>
      <w:r>
        <w:rPr>
          <w:noProof/>
          <w:lang w:val="nl-NL" w:eastAsia="nl-NL"/>
        </w:rPr>
        <w:lastRenderedPageBreak/>
        <w:drawing>
          <wp:inline distT="0" distB="0" distL="0" distR="0">
            <wp:extent cx="3733800" cy="6861182"/>
            <wp:effectExtent l="0" t="0" r="0" b="0"/>
            <wp:docPr id="182" name="Afbeelding 182"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闒粀闀粀"/>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37609" cy="6868182"/>
                    </a:xfrm>
                    <a:prstGeom prst="rect">
                      <a:avLst/>
                    </a:prstGeom>
                    <a:noFill/>
                    <a:ln>
                      <a:noFill/>
                    </a:ln>
                  </pic:spPr>
                </pic:pic>
              </a:graphicData>
            </a:graphic>
          </wp:inline>
        </w:drawing>
      </w:r>
    </w:p>
    <w:p w:rsidR="00CF7584" w:rsidRDefault="00CF7584" w:rsidP="00CF7584">
      <w:pPr>
        <w:pStyle w:val="Onderschrift"/>
      </w:pPr>
      <w:bookmarkStart w:id="178" w:name="_Ref339573161"/>
      <w:bookmarkStart w:id="179" w:name="_Toc366768711"/>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w:t>
      </w:r>
      <w:r w:rsidR="00ED7AB1">
        <w:fldChar w:fldCharType="end"/>
      </w:r>
      <w:bookmarkEnd w:id="178"/>
      <w:r>
        <w:t>: typical alarm sequence</w:t>
      </w:r>
      <w:bookmarkEnd w:id="179"/>
    </w:p>
    <w:p w:rsidR="00DA5601" w:rsidRDefault="00DA5601" w:rsidP="00CF7584">
      <w:pPr>
        <w:pStyle w:val="Kop3"/>
      </w:pPr>
      <w:r>
        <w:br w:type="page"/>
      </w:r>
      <w:bookmarkStart w:id="180" w:name="_Toc257380462"/>
      <w:bookmarkStart w:id="181" w:name="_Toc366768506"/>
      <w:r w:rsidRPr="00CF7584">
        <w:lastRenderedPageBreak/>
        <w:t>Duty Alarm Panel (DAP)</w:t>
      </w:r>
      <w:bookmarkEnd w:id="162"/>
      <w:bookmarkEnd w:id="180"/>
      <w:bookmarkEnd w:id="181"/>
    </w:p>
    <w:p w:rsidR="00DA5601" w:rsidRPr="007B3DB6" w:rsidRDefault="00DA5601" w:rsidP="000F200F">
      <w:pPr>
        <w:rPr>
          <w:ins w:id="182" w:author="Unknown"/>
        </w:rPr>
      </w:pPr>
    </w:p>
    <w:p w:rsidR="00DA5601" w:rsidRDefault="00DA5601" w:rsidP="000F200F">
      <w:pPr>
        <w:keepNext/>
      </w:pPr>
      <w:r>
        <w:rPr>
          <w:b/>
          <w:noProof/>
          <w:lang w:val="nl-NL" w:eastAsia="nl-NL"/>
        </w:rPr>
        <w:drawing>
          <wp:inline distT="0" distB="0" distL="0" distR="0">
            <wp:extent cx="5724525" cy="4286250"/>
            <wp:effectExtent l="0" t="0" r="9525"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DA5601" w:rsidRPr="00E12C88" w:rsidRDefault="00DA5601" w:rsidP="002309BE">
      <w:pPr>
        <w:pStyle w:val="Onderschrift"/>
      </w:pPr>
      <w:bookmarkStart w:id="183" w:name="_Toc257380506"/>
      <w:bookmarkStart w:id="184" w:name="_Toc366768712"/>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w:t>
      </w:r>
      <w:r w:rsidR="00ED7AB1">
        <w:fldChar w:fldCharType="end"/>
      </w:r>
      <w:r>
        <w:t>: Duty Alarm Panel</w:t>
      </w:r>
      <w:r w:rsidR="007270D5">
        <w:fldChar w:fldCharType="begin"/>
      </w:r>
      <w:r>
        <w:instrText xml:space="preserve"> XE "DAP" </w:instrText>
      </w:r>
      <w:r w:rsidR="007270D5">
        <w:fldChar w:fldCharType="end"/>
      </w:r>
      <w:r>
        <w:t xml:space="preserve"> (DAP)</w:t>
      </w:r>
      <w:bookmarkEnd w:id="183"/>
      <w:bookmarkEnd w:id="184"/>
    </w:p>
    <w:p w:rsidR="00DA5601" w:rsidRDefault="00DA5601" w:rsidP="000F200F">
      <w:pPr>
        <w:pStyle w:val="Text"/>
        <w:keepNext/>
      </w:pPr>
      <w:r>
        <w:rPr>
          <w:noProof/>
          <w:lang w:val="nl-NL" w:eastAsia="nl-NL"/>
        </w:rPr>
        <w:drawing>
          <wp:inline distT="0" distB="0" distL="0" distR="0">
            <wp:extent cx="5629275" cy="1695450"/>
            <wp:effectExtent l="0" t="0" r="9525" b="0"/>
            <wp:docPr id="107" name="Afbeelding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29275" cy="1695450"/>
                    </a:xfrm>
                    <a:prstGeom prst="rect">
                      <a:avLst/>
                    </a:prstGeom>
                    <a:noFill/>
                    <a:ln>
                      <a:noFill/>
                    </a:ln>
                  </pic:spPr>
                </pic:pic>
              </a:graphicData>
            </a:graphic>
          </wp:inline>
        </w:drawing>
      </w:r>
    </w:p>
    <w:p w:rsidR="00DA5601" w:rsidRDefault="00DA5601" w:rsidP="002309BE">
      <w:pPr>
        <w:pStyle w:val="Onderschrift"/>
      </w:pPr>
      <w:bookmarkStart w:id="185" w:name="_Ref240704726"/>
      <w:bookmarkStart w:id="186" w:name="_Ref240872477"/>
      <w:bookmarkStart w:id="187" w:name="_Ref240704671"/>
      <w:bookmarkStart w:id="188" w:name="_Toc257380507"/>
      <w:bookmarkStart w:id="189" w:name="_Toc366768713"/>
      <w:r>
        <w:t xml:space="preserve">Figure </w:t>
      </w:r>
      <w:bookmarkEnd w:id="185"/>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w:t>
      </w:r>
      <w:r w:rsidR="00ED7AB1">
        <w:fldChar w:fldCharType="end"/>
      </w:r>
      <w:bookmarkEnd w:id="186"/>
      <w:r>
        <w:t>: Alarm and status area</w:t>
      </w:r>
      <w:bookmarkEnd w:id="187"/>
      <w:bookmarkEnd w:id="188"/>
      <w:bookmarkEnd w:id="189"/>
    </w:p>
    <w:p w:rsidR="00DA5601" w:rsidRDefault="00DA5601" w:rsidP="000F200F">
      <w:pPr>
        <w:keepNext/>
      </w:pPr>
      <w:r>
        <w:rPr>
          <w:noProof/>
          <w:lang w:val="nl-NL" w:eastAsia="nl-NL"/>
        </w:rPr>
        <w:drawing>
          <wp:inline distT="0" distB="0" distL="0" distR="0">
            <wp:extent cx="5619750" cy="247650"/>
            <wp:effectExtent l="0" t="0" r="0" b="0"/>
            <wp:docPr id="106" name="Afbeelding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19750" cy="247650"/>
                    </a:xfrm>
                    <a:prstGeom prst="rect">
                      <a:avLst/>
                    </a:prstGeom>
                    <a:noFill/>
                    <a:ln>
                      <a:noFill/>
                    </a:ln>
                  </pic:spPr>
                </pic:pic>
              </a:graphicData>
            </a:graphic>
          </wp:inline>
        </w:drawing>
      </w:r>
    </w:p>
    <w:p w:rsidR="00DA5601" w:rsidRDefault="00DA5601" w:rsidP="002309BE">
      <w:pPr>
        <w:pStyle w:val="Onderschrift"/>
      </w:pPr>
      <w:bookmarkStart w:id="190" w:name="_Ref240704800"/>
      <w:bookmarkStart w:id="191" w:name="_Ref240872595"/>
      <w:bookmarkStart w:id="192" w:name="_Toc257380508"/>
      <w:bookmarkStart w:id="193" w:name="_Toc366768714"/>
      <w:r>
        <w:t xml:space="preserve">Figure </w:t>
      </w:r>
      <w:bookmarkEnd w:id="190"/>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w:t>
      </w:r>
      <w:r w:rsidR="00ED7AB1">
        <w:fldChar w:fldCharType="end"/>
      </w:r>
      <w:bookmarkEnd w:id="191"/>
      <w:r>
        <w:t>: Alarm groups</w:t>
      </w:r>
      <w:bookmarkEnd w:id="192"/>
      <w:bookmarkEnd w:id="193"/>
      <w:r w:rsidR="007270D5">
        <w:fldChar w:fldCharType="begin"/>
      </w:r>
      <w:r>
        <w:instrText xml:space="preserve"> XE "Alarm groups" </w:instrText>
      </w:r>
      <w:r w:rsidR="007270D5">
        <w:fldChar w:fldCharType="end"/>
      </w:r>
    </w:p>
    <w:p w:rsidR="00DA5601" w:rsidRPr="00D54B94" w:rsidRDefault="00DA5601" w:rsidP="00DA5601">
      <w:pPr>
        <w:pStyle w:val="Kop3"/>
        <w:numPr>
          <w:ilvl w:val="2"/>
          <w:numId w:val="3"/>
        </w:numPr>
        <w:rPr>
          <w:lang w:val="en-US"/>
        </w:rPr>
      </w:pPr>
      <w:bookmarkStart w:id="194" w:name="_Toc334096666"/>
      <w:bookmarkStart w:id="195" w:name="_Toc366768507"/>
      <w:r w:rsidRPr="00D54B94">
        <w:rPr>
          <w:lang w:val="en-US"/>
        </w:rPr>
        <w:t>Controls and indications</w:t>
      </w:r>
      <w:bookmarkEnd w:id="194"/>
      <w:bookmarkEnd w:id="195"/>
    </w:p>
    <w:p w:rsidR="00DA5601" w:rsidRPr="00D54B94" w:rsidRDefault="00DA5601" w:rsidP="000F200F">
      <w:pPr>
        <w:rPr>
          <w:rFonts w:cs="Calibri"/>
          <w:color w:val="000000"/>
          <w:lang w:val="en-US"/>
        </w:rPr>
      </w:pPr>
      <w:r w:rsidRPr="00D54B94">
        <w:rPr>
          <w:rFonts w:cs="Calibri"/>
          <w:color w:val="000000"/>
          <w:lang w:val="en-US"/>
        </w:rPr>
        <w:t>The on-duty selection, call, attended and unattended functions are implemented on a dedicated</w:t>
      </w:r>
      <w:r>
        <w:rPr>
          <w:rFonts w:cs="Calibri"/>
          <w:color w:val="000000"/>
          <w:lang w:val="en-US"/>
        </w:rPr>
        <w:t xml:space="preserve"> </w:t>
      </w:r>
      <w:r w:rsidRPr="00D54B94">
        <w:rPr>
          <w:rFonts w:cs="Calibri"/>
          <w:color w:val="000000"/>
          <w:lang w:val="en-US"/>
        </w:rPr>
        <w:t>mimic. The on-duty mimic can be called up by selecting one of the two buttons at the bottom of</w:t>
      </w:r>
      <w:r>
        <w:rPr>
          <w:rFonts w:cs="Calibri"/>
          <w:color w:val="000000"/>
          <w:lang w:val="en-US"/>
        </w:rPr>
        <w:t xml:space="preserve"> </w:t>
      </w:r>
      <w:r w:rsidRPr="00D54B94">
        <w:rPr>
          <w:rFonts w:cs="Calibri"/>
          <w:color w:val="000000"/>
          <w:lang w:val="en-US"/>
        </w:rPr>
        <w:t xml:space="preserve">the screen </w:t>
      </w:r>
    </w:p>
    <w:p w:rsidR="00DA5601" w:rsidRDefault="00DA5601" w:rsidP="0018547A">
      <w:pPr>
        <w:pStyle w:val="Text"/>
        <w:numPr>
          <w:ilvl w:val="0"/>
          <w:numId w:val="31"/>
        </w:numPr>
        <w:rPr>
          <w:lang w:val="en-US"/>
        </w:rPr>
      </w:pPr>
      <w:r w:rsidRPr="00662C42">
        <w:rPr>
          <w:lang w:val="en-US"/>
        </w:rPr>
        <w:t>Call button</w:t>
      </w:r>
    </w:p>
    <w:p w:rsidR="00DA5601" w:rsidRDefault="00DA5601" w:rsidP="0018547A">
      <w:pPr>
        <w:pStyle w:val="Text"/>
        <w:numPr>
          <w:ilvl w:val="0"/>
          <w:numId w:val="31"/>
        </w:numPr>
        <w:rPr>
          <w:lang w:val="en-US"/>
        </w:rPr>
      </w:pPr>
      <w:r w:rsidRPr="00662C42">
        <w:rPr>
          <w:lang w:val="en-US"/>
        </w:rPr>
        <w:t>On-duty indication</w:t>
      </w:r>
    </w:p>
    <w:p w:rsidR="00DA5601" w:rsidRDefault="00DA5601" w:rsidP="0018547A">
      <w:pPr>
        <w:pStyle w:val="Text"/>
        <w:numPr>
          <w:ilvl w:val="0"/>
          <w:numId w:val="31"/>
        </w:numPr>
        <w:rPr>
          <w:lang w:val="en-US"/>
        </w:rPr>
      </w:pPr>
      <w:r w:rsidRPr="00662C42">
        <w:rPr>
          <w:lang w:val="en-US"/>
        </w:rPr>
        <w:lastRenderedPageBreak/>
        <w:t>Duty select button.</w:t>
      </w:r>
    </w:p>
    <w:p w:rsidR="00DA5601" w:rsidRDefault="00DA5601" w:rsidP="000F200F">
      <w:pPr>
        <w:pStyle w:val="Text"/>
        <w:rPr>
          <w:lang w:val="en-US"/>
        </w:rPr>
      </w:pPr>
    </w:p>
    <w:p w:rsidR="00DA5601" w:rsidRDefault="00DA5601" w:rsidP="000F200F">
      <w:pPr>
        <w:keepNext/>
      </w:pPr>
      <w:r>
        <w:rPr>
          <w:rFonts w:cs="Calibri"/>
          <w:noProof/>
          <w:color w:val="000000"/>
          <w:lang w:val="nl-NL" w:eastAsia="nl-NL"/>
        </w:rPr>
        <w:drawing>
          <wp:inline distT="0" distB="0" distL="0" distR="0">
            <wp:extent cx="3771900" cy="1457325"/>
            <wp:effectExtent l="19050" t="0" r="0" b="0"/>
            <wp:docPr id="134"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a:picLocks noChangeAspect="1" noChangeArrowheads="1"/>
                    </pic:cNvPicPr>
                  </pic:nvPicPr>
                  <pic:blipFill>
                    <a:blip r:embed="rId121" cstate="print"/>
                    <a:srcRect/>
                    <a:stretch>
                      <a:fillRect/>
                    </a:stretch>
                  </pic:blipFill>
                  <pic:spPr bwMode="auto">
                    <a:xfrm>
                      <a:off x="0" y="0"/>
                      <a:ext cx="3771900" cy="14573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196" w:name="_Ref335399876"/>
      <w:bookmarkStart w:id="197" w:name="_Toc334096816"/>
      <w:bookmarkStart w:id="198" w:name="_Toc366768715"/>
      <w:r w:rsidRPr="00D92197">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9</w:t>
      </w:r>
      <w:r w:rsidR="00ED7AB1">
        <w:fldChar w:fldCharType="end"/>
      </w:r>
      <w:bookmarkEnd w:id="196"/>
      <w:r w:rsidRPr="00D92197">
        <w:t>: Call button / on-duty indication / duty select button</w:t>
      </w:r>
      <w:bookmarkEnd w:id="197"/>
      <w:bookmarkEnd w:id="198"/>
    </w:p>
    <w:p w:rsidR="00DA5601" w:rsidRPr="00D54B94" w:rsidRDefault="00DA5601" w:rsidP="00DA5601">
      <w:pPr>
        <w:pStyle w:val="Kop4"/>
        <w:numPr>
          <w:ilvl w:val="3"/>
          <w:numId w:val="3"/>
        </w:numPr>
      </w:pPr>
      <w:bookmarkStart w:id="199" w:name="_Toc334096667"/>
      <w:bookmarkStart w:id="200" w:name="_Toc366768508"/>
      <w:r w:rsidRPr="00D54B94">
        <w:t>Call button</w:t>
      </w:r>
      <w:bookmarkEnd w:id="199"/>
      <w:bookmarkEnd w:id="200"/>
    </w:p>
    <w:p w:rsidR="00DA5601" w:rsidRPr="00D54B94" w:rsidRDefault="00DA5601" w:rsidP="000F200F">
      <w:pPr>
        <w:rPr>
          <w:rFonts w:cs="Calibri"/>
          <w:color w:val="000000"/>
          <w:lang w:val="en-US"/>
        </w:rPr>
      </w:pPr>
      <w:r w:rsidRPr="00D54B94">
        <w:rPr>
          <w:rFonts w:cs="Calibri"/>
          <w:color w:val="000000"/>
          <w:lang w:val="en-US"/>
        </w:rPr>
        <w:t>From the duty alarm panel it is possible to call for a specific area (e.g. bridge or engine room),</w:t>
      </w:r>
      <w:r>
        <w:rPr>
          <w:rFonts w:cs="Calibri"/>
          <w:color w:val="000000"/>
          <w:lang w:val="en-US"/>
        </w:rPr>
        <w:t xml:space="preserve"> </w:t>
      </w:r>
      <w:r w:rsidRPr="00D54B94">
        <w:rPr>
          <w:rFonts w:cs="Calibri"/>
          <w:color w:val="000000"/>
          <w:lang w:val="en-US"/>
        </w:rPr>
        <w:t>engineer or all engineers.</w:t>
      </w:r>
    </w:p>
    <w:p w:rsidR="00DA5601" w:rsidRPr="00D54B94" w:rsidRDefault="00DA5601" w:rsidP="000F200F">
      <w:pPr>
        <w:rPr>
          <w:rFonts w:cs="Calibri"/>
          <w:color w:val="000000"/>
          <w:lang w:val="en-US"/>
        </w:rPr>
      </w:pPr>
      <w:r w:rsidRPr="00D54B94">
        <w:rPr>
          <w:rFonts w:cs="Calibri"/>
          <w:color w:val="000000"/>
          <w:lang w:val="en-US"/>
        </w:rPr>
        <w:t>Press the “Call button”</w:t>
      </w:r>
      <w:r>
        <w:rPr>
          <w:rFonts w:cs="Calibri"/>
          <w:color w:val="000000"/>
          <w:lang w:val="en-US"/>
        </w:rPr>
        <w:t xml:space="preserve"> (see </w:t>
      </w:r>
      <w:r w:rsidR="007270D5">
        <w:rPr>
          <w:rFonts w:cs="Calibri"/>
          <w:color w:val="000000"/>
          <w:lang w:val="en-US"/>
        </w:rPr>
        <w:fldChar w:fldCharType="begin"/>
      </w:r>
      <w:r>
        <w:rPr>
          <w:rFonts w:cs="Calibri"/>
          <w:color w:val="000000"/>
          <w:lang w:val="en-US"/>
        </w:rPr>
        <w:instrText xml:space="preserve"> REF _Ref335399876 \h </w:instrText>
      </w:r>
      <w:r w:rsidR="007270D5">
        <w:rPr>
          <w:rFonts w:cs="Calibri"/>
          <w:color w:val="000000"/>
          <w:lang w:val="en-US"/>
        </w:rPr>
      </w:r>
      <w:r w:rsidR="007270D5">
        <w:rPr>
          <w:rFonts w:cs="Calibri"/>
          <w:color w:val="000000"/>
          <w:lang w:val="en-US"/>
        </w:rPr>
        <w:fldChar w:fldCharType="separate"/>
      </w:r>
      <w:r w:rsidR="00ED7AB1" w:rsidRPr="00D92197">
        <w:t xml:space="preserve">Figure </w:t>
      </w:r>
      <w:r w:rsidR="00ED7AB1">
        <w:rPr>
          <w:noProof/>
        </w:rPr>
        <w:t>9</w:t>
      </w:r>
      <w:r w:rsidR="00ED7AB1">
        <w:noBreakHyphen/>
      </w:r>
      <w:r w:rsidR="00ED7AB1">
        <w:rPr>
          <w:noProof/>
        </w:rPr>
        <w:t>9</w:t>
      </w:r>
      <w:r w:rsidR="007270D5">
        <w:rPr>
          <w:rFonts w:cs="Calibri"/>
          <w:color w:val="000000"/>
          <w:lang w:val="en-US"/>
        </w:rPr>
        <w:fldChar w:fldCharType="end"/>
      </w:r>
      <w:r>
        <w:rPr>
          <w:rFonts w:cs="Calibri"/>
          <w:color w:val="000000"/>
          <w:lang w:val="en-US"/>
        </w:rPr>
        <w:t>)</w:t>
      </w:r>
      <w:r w:rsidRPr="00D54B94">
        <w:rPr>
          <w:rFonts w:cs="Calibri"/>
          <w:color w:val="000000"/>
          <w:lang w:val="en-US"/>
        </w:rPr>
        <w:t>, the call indicator wil</w:t>
      </w:r>
      <w:r>
        <w:rPr>
          <w:rFonts w:cs="Calibri"/>
          <w:color w:val="000000"/>
          <w:lang w:val="en-US"/>
        </w:rPr>
        <w:t xml:space="preserve">l lit, and the selected area or </w:t>
      </w:r>
      <w:r w:rsidRPr="00D54B94">
        <w:rPr>
          <w:rFonts w:cs="Calibri"/>
          <w:color w:val="000000"/>
          <w:lang w:val="en-US"/>
        </w:rPr>
        <w:t>engineer is called.</w:t>
      </w:r>
    </w:p>
    <w:p w:rsidR="00DA5601" w:rsidRPr="00D54B94" w:rsidRDefault="00DA5601" w:rsidP="000F200F">
      <w:pPr>
        <w:rPr>
          <w:rFonts w:cs="Calibri"/>
          <w:color w:val="000000"/>
          <w:lang w:val="en-US"/>
        </w:rPr>
      </w:pPr>
      <w:r w:rsidRPr="00D54B94">
        <w:rPr>
          <w:rFonts w:cs="Calibri"/>
          <w:color w:val="000000"/>
          <w:lang w:val="en-US"/>
        </w:rPr>
        <w:t>To cancel the call, push the “Call button” again.</w:t>
      </w:r>
    </w:p>
    <w:p w:rsidR="00DA5601" w:rsidRPr="00D54B94" w:rsidRDefault="00DA5601" w:rsidP="00DA5601">
      <w:pPr>
        <w:pStyle w:val="Kop4"/>
        <w:numPr>
          <w:ilvl w:val="3"/>
          <w:numId w:val="3"/>
        </w:numPr>
        <w:rPr>
          <w:lang w:val="en-US"/>
        </w:rPr>
      </w:pPr>
      <w:bookmarkStart w:id="201" w:name="_Toc334096668"/>
      <w:bookmarkStart w:id="202" w:name="_Toc366768509"/>
      <w:r w:rsidRPr="00D54B94">
        <w:rPr>
          <w:lang w:val="en-US"/>
        </w:rPr>
        <w:t>On-duty indication</w:t>
      </w:r>
      <w:bookmarkEnd w:id="201"/>
      <w:bookmarkEnd w:id="202"/>
    </w:p>
    <w:p w:rsidR="00DA5601" w:rsidRPr="00D54B94" w:rsidRDefault="00DA5601" w:rsidP="000F200F">
      <w:pPr>
        <w:rPr>
          <w:rFonts w:cs="Calibri"/>
          <w:color w:val="000000"/>
          <w:lang w:val="en-US"/>
        </w:rPr>
      </w:pPr>
      <w:r w:rsidRPr="00D54B94">
        <w:rPr>
          <w:rFonts w:cs="Calibri"/>
          <w:color w:val="000000"/>
          <w:lang w:val="en-US"/>
        </w:rPr>
        <w:t xml:space="preserve">Press the “ATTENDED” button to signal </w:t>
      </w:r>
      <w:r>
        <w:rPr>
          <w:rFonts w:cs="Calibri"/>
          <w:color w:val="000000"/>
          <w:lang w:val="en-US"/>
        </w:rPr>
        <w:t xml:space="preserve">that the </w:t>
      </w:r>
      <w:r w:rsidRPr="00D54B94">
        <w:rPr>
          <w:rFonts w:cs="Calibri"/>
          <w:color w:val="000000"/>
          <w:lang w:val="en-US"/>
        </w:rPr>
        <w:t>engine control room is manned.</w:t>
      </w:r>
    </w:p>
    <w:p w:rsidR="00DA5601" w:rsidRPr="00D54B94" w:rsidRDefault="00DA5601" w:rsidP="000F200F">
      <w:pPr>
        <w:rPr>
          <w:rFonts w:cs="Calibri"/>
          <w:color w:val="000000"/>
          <w:lang w:val="en-US"/>
        </w:rPr>
      </w:pPr>
      <w:r w:rsidRPr="00D54B94">
        <w:rPr>
          <w:rFonts w:cs="Calibri"/>
          <w:color w:val="000000"/>
          <w:lang w:val="en-US"/>
        </w:rPr>
        <w:t xml:space="preserve">Press the “UNATTENDED” button to signal </w:t>
      </w:r>
      <w:r>
        <w:rPr>
          <w:rFonts w:cs="Calibri"/>
          <w:color w:val="000000"/>
          <w:lang w:val="en-US"/>
        </w:rPr>
        <w:t xml:space="preserve">that the </w:t>
      </w:r>
      <w:r w:rsidRPr="00D54B94">
        <w:rPr>
          <w:rFonts w:cs="Calibri"/>
          <w:color w:val="000000"/>
          <w:lang w:val="en-US"/>
        </w:rPr>
        <w:t>engine room is unmanned.</w:t>
      </w:r>
    </w:p>
    <w:p w:rsidR="00DA5601" w:rsidRPr="00D54B94" w:rsidRDefault="00DA5601" w:rsidP="000F200F">
      <w:pPr>
        <w:rPr>
          <w:rFonts w:cs="Calibri"/>
          <w:color w:val="000000"/>
          <w:lang w:val="en-US"/>
        </w:rPr>
      </w:pPr>
      <w:r w:rsidRPr="00D54B94">
        <w:rPr>
          <w:rFonts w:cs="Calibri"/>
          <w:color w:val="000000"/>
          <w:lang w:val="en-US"/>
        </w:rPr>
        <w:t xml:space="preserve">Via the “Duty select button” </w:t>
      </w:r>
      <w:r>
        <w:rPr>
          <w:rFonts w:cs="Calibri"/>
          <w:color w:val="000000"/>
          <w:lang w:val="en-US"/>
        </w:rPr>
        <w:t xml:space="preserve">(see </w:t>
      </w:r>
      <w:r w:rsidR="007270D5">
        <w:rPr>
          <w:rFonts w:cs="Calibri"/>
          <w:color w:val="000000"/>
          <w:lang w:val="en-US"/>
        </w:rPr>
        <w:fldChar w:fldCharType="begin"/>
      </w:r>
      <w:r>
        <w:rPr>
          <w:rFonts w:cs="Calibri"/>
          <w:color w:val="000000"/>
          <w:lang w:val="en-US"/>
        </w:rPr>
        <w:instrText xml:space="preserve"> REF _Ref335399876 \h </w:instrText>
      </w:r>
      <w:r w:rsidR="007270D5">
        <w:rPr>
          <w:rFonts w:cs="Calibri"/>
          <w:color w:val="000000"/>
          <w:lang w:val="en-US"/>
        </w:rPr>
      </w:r>
      <w:r w:rsidR="007270D5">
        <w:rPr>
          <w:rFonts w:cs="Calibri"/>
          <w:color w:val="000000"/>
          <w:lang w:val="en-US"/>
        </w:rPr>
        <w:fldChar w:fldCharType="separate"/>
      </w:r>
      <w:r w:rsidR="00ED7AB1" w:rsidRPr="00D92197">
        <w:t xml:space="preserve">Figure </w:t>
      </w:r>
      <w:r w:rsidR="00ED7AB1">
        <w:rPr>
          <w:noProof/>
        </w:rPr>
        <w:t>9</w:t>
      </w:r>
      <w:r w:rsidR="00ED7AB1">
        <w:noBreakHyphen/>
      </w:r>
      <w:r w:rsidR="00ED7AB1">
        <w:rPr>
          <w:noProof/>
        </w:rPr>
        <w:t>9</w:t>
      </w:r>
      <w:r w:rsidR="007270D5">
        <w:rPr>
          <w:rFonts w:cs="Calibri"/>
          <w:color w:val="000000"/>
          <w:lang w:val="en-US"/>
        </w:rPr>
        <w:fldChar w:fldCharType="end"/>
      </w:r>
      <w:r>
        <w:rPr>
          <w:rFonts w:cs="Calibri"/>
          <w:color w:val="000000"/>
          <w:lang w:val="en-US"/>
        </w:rPr>
        <w:t xml:space="preserve">) </w:t>
      </w:r>
      <w:r w:rsidRPr="00D54B94">
        <w:rPr>
          <w:rFonts w:cs="Calibri"/>
          <w:color w:val="000000"/>
          <w:lang w:val="en-US"/>
        </w:rPr>
        <w:t>the responsible engineer (on-duty engineer) can be selected and</w:t>
      </w:r>
      <w:r>
        <w:rPr>
          <w:rFonts w:cs="Calibri"/>
          <w:color w:val="000000"/>
          <w:lang w:val="en-US"/>
        </w:rPr>
        <w:t xml:space="preserve"> </w:t>
      </w:r>
      <w:r w:rsidRPr="00D54B94">
        <w:rPr>
          <w:rFonts w:cs="Calibri"/>
          <w:color w:val="000000"/>
          <w:lang w:val="en-US"/>
        </w:rPr>
        <w:t>will be displayed on the display</w:t>
      </w:r>
      <w:r>
        <w:rPr>
          <w:rFonts w:cs="Calibri"/>
          <w:color w:val="000000"/>
          <w:lang w:val="en-US"/>
        </w:rPr>
        <w:t xml:space="preserve"> (</w:t>
      </w:r>
      <w:r w:rsidRPr="00D54B94">
        <w:rPr>
          <w:rFonts w:cs="Calibri"/>
          <w:color w:val="000000"/>
          <w:lang w:val="en-US"/>
        </w:rPr>
        <w:t>“On-duty indication”</w:t>
      </w:r>
      <w:r>
        <w:rPr>
          <w:rFonts w:cs="Calibri"/>
          <w:color w:val="000000"/>
          <w:lang w:val="en-US"/>
        </w:rPr>
        <w:t>)</w:t>
      </w:r>
      <w:r w:rsidRPr="00D54B94">
        <w:rPr>
          <w:rFonts w:cs="Calibri"/>
          <w:color w:val="000000"/>
          <w:lang w:val="en-US"/>
        </w:rPr>
        <w:t>.</w:t>
      </w:r>
    </w:p>
    <w:p w:rsidR="00DA5601" w:rsidRPr="00D54B94" w:rsidRDefault="00DA5601" w:rsidP="00DA5601">
      <w:pPr>
        <w:pStyle w:val="Kop4"/>
        <w:numPr>
          <w:ilvl w:val="3"/>
          <w:numId w:val="3"/>
        </w:numPr>
        <w:rPr>
          <w:lang w:val="en-US"/>
        </w:rPr>
      </w:pPr>
      <w:bookmarkStart w:id="203" w:name="_Toc334096669"/>
      <w:bookmarkStart w:id="204" w:name="_Toc366768510"/>
      <w:r w:rsidRPr="00D54B94">
        <w:rPr>
          <w:lang w:val="en-US"/>
        </w:rPr>
        <w:t>Duty select button</w:t>
      </w:r>
      <w:bookmarkEnd w:id="203"/>
      <w:bookmarkEnd w:id="204"/>
    </w:p>
    <w:p w:rsidR="00DA5601" w:rsidRPr="003A012F" w:rsidRDefault="00DA5601" w:rsidP="000F200F">
      <w:pPr>
        <w:rPr>
          <w:rFonts w:cs="Calibri"/>
          <w:color w:val="000000"/>
          <w:lang w:val="en-US"/>
        </w:rPr>
      </w:pPr>
      <w:r w:rsidRPr="00D54B94">
        <w:rPr>
          <w:rFonts w:cs="Calibri"/>
          <w:color w:val="000000"/>
          <w:lang w:val="en-US"/>
        </w:rPr>
        <w:t xml:space="preserve">Push the “Duty select button” </w:t>
      </w:r>
      <w:r>
        <w:rPr>
          <w:rFonts w:cs="Calibri"/>
          <w:color w:val="000000"/>
          <w:lang w:val="en-US"/>
        </w:rPr>
        <w:t xml:space="preserve">(see </w:t>
      </w:r>
      <w:r w:rsidR="007270D5">
        <w:rPr>
          <w:rFonts w:cs="Calibri"/>
          <w:color w:val="000000"/>
          <w:lang w:val="en-US"/>
        </w:rPr>
        <w:fldChar w:fldCharType="begin"/>
      </w:r>
      <w:r>
        <w:rPr>
          <w:rFonts w:cs="Calibri"/>
          <w:color w:val="000000"/>
          <w:lang w:val="en-US"/>
        </w:rPr>
        <w:instrText xml:space="preserve"> REF _Ref335399876 \h </w:instrText>
      </w:r>
      <w:r w:rsidR="007270D5">
        <w:rPr>
          <w:rFonts w:cs="Calibri"/>
          <w:color w:val="000000"/>
          <w:lang w:val="en-US"/>
        </w:rPr>
      </w:r>
      <w:r w:rsidR="007270D5">
        <w:rPr>
          <w:rFonts w:cs="Calibri"/>
          <w:color w:val="000000"/>
          <w:lang w:val="en-US"/>
        </w:rPr>
        <w:fldChar w:fldCharType="separate"/>
      </w:r>
      <w:r w:rsidR="00ED7AB1" w:rsidRPr="00D92197">
        <w:t xml:space="preserve">Figure </w:t>
      </w:r>
      <w:r w:rsidR="00ED7AB1">
        <w:rPr>
          <w:noProof/>
        </w:rPr>
        <w:t>9</w:t>
      </w:r>
      <w:r w:rsidR="00ED7AB1">
        <w:noBreakHyphen/>
      </w:r>
      <w:r w:rsidR="00ED7AB1">
        <w:rPr>
          <w:noProof/>
        </w:rPr>
        <w:t>9</w:t>
      </w:r>
      <w:r w:rsidR="007270D5">
        <w:rPr>
          <w:rFonts w:cs="Calibri"/>
          <w:color w:val="000000"/>
          <w:lang w:val="en-US"/>
        </w:rPr>
        <w:fldChar w:fldCharType="end"/>
      </w:r>
      <w:r>
        <w:rPr>
          <w:rFonts w:cs="Calibri"/>
          <w:color w:val="000000"/>
          <w:lang w:val="en-US"/>
        </w:rPr>
        <w:t xml:space="preserve">) </w:t>
      </w:r>
      <w:r w:rsidRPr="00D54B94">
        <w:rPr>
          <w:rFonts w:cs="Calibri"/>
          <w:color w:val="000000"/>
          <w:lang w:val="en-US"/>
        </w:rPr>
        <w:t>and select</w:t>
      </w:r>
      <w:r>
        <w:rPr>
          <w:rFonts w:cs="Calibri"/>
          <w:color w:val="000000"/>
          <w:lang w:val="en-US"/>
        </w:rPr>
        <w:t xml:space="preserve"> the responsible engineer. The “O</w:t>
      </w:r>
      <w:r w:rsidRPr="00D54B94">
        <w:rPr>
          <w:rFonts w:cs="Calibri"/>
          <w:color w:val="000000"/>
          <w:lang w:val="en-US"/>
        </w:rPr>
        <w:t>n-duty indication</w:t>
      </w:r>
      <w:r>
        <w:rPr>
          <w:rFonts w:cs="Calibri"/>
          <w:color w:val="000000"/>
          <w:lang w:val="en-US"/>
        </w:rPr>
        <w:t xml:space="preserve">” </w:t>
      </w:r>
      <w:r w:rsidRPr="00D54B94">
        <w:rPr>
          <w:rFonts w:cs="Calibri"/>
          <w:color w:val="000000"/>
          <w:lang w:val="en-US"/>
        </w:rPr>
        <w:t>display</w:t>
      </w:r>
      <w:r>
        <w:rPr>
          <w:rFonts w:cs="Calibri"/>
          <w:color w:val="000000"/>
          <w:lang w:val="en-US"/>
        </w:rPr>
        <w:t>s</w:t>
      </w:r>
      <w:r w:rsidRPr="00D54B94">
        <w:rPr>
          <w:rFonts w:cs="Calibri"/>
          <w:color w:val="000000"/>
          <w:lang w:val="en-US"/>
        </w:rPr>
        <w:t xml:space="preserve"> the responsible engineer.</w:t>
      </w:r>
    </w:p>
    <w:p w:rsidR="00DA5601" w:rsidRPr="00D54B94" w:rsidRDefault="00DA5601" w:rsidP="00DA5601">
      <w:pPr>
        <w:pStyle w:val="Kop4"/>
        <w:numPr>
          <w:ilvl w:val="3"/>
          <w:numId w:val="3"/>
        </w:numPr>
        <w:rPr>
          <w:lang w:val="en-US"/>
        </w:rPr>
      </w:pPr>
      <w:bookmarkStart w:id="205" w:name="_Toc334096670"/>
      <w:bookmarkStart w:id="206" w:name="_Toc366768511"/>
      <w:r w:rsidRPr="00D54B94">
        <w:rPr>
          <w:lang w:val="en-US"/>
        </w:rPr>
        <w:t>Panel active button</w:t>
      </w:r>
      <w:bookmarkEnd w:id="205"/>
      <w:bookmarkEnd w:id="206"/>
    </w:p>
    <w:p w:rsidR="00DA5601" w:rsidRDefault="00DA5601" w:rsidP="000F200F">
      <w:pPr>
        <w:rPr>
          <w:rFonts w:cs="Calibri"/>
          <w:color w:val="000000"/>
          <w:lang w:val="en-US"/>
        </w:rPr>
      </w:pPr>
      <w:r w:rsidRPr="00D54B94">
        <w:rPr>
          <w:rFonts w:cs="Calibri"/>
          <w:color w:val="000000"/>
          <w:lang w:val="en-US"/>
        </w:rPr>
        <w:t>The switch-on or switch-off the duty alarm panel.</w:t>
      </w:r>
      <w:r w:rsidR="0038749D">
        <w:rPr>
          <w:rFonts w:cs="Calibri"/>
          <w:color w:val="000000"/>
          <w:lang w:val="en-US"/>
        </w:rPr>
        <w:t xml:space="preserve"> When duty is selected it is automatically turned on. Other stations can chose if they want to hear the alarms by switching their station on or off.</w:t>
      </w:r>
    </w:p>
    <w:p w:rsidR="00DA5601" w:rsidRDefault="00DA5601" w:rsidP="000F200F">
      <w:pPr>
        <w:rPr>
          <w:rFonts w:cs="Calibri"/>
          <w:color w:val="000000"/>
          <w:lang w:val="en-US"/>
        </w:rPr>
      </w:pPr>
    </w:p>
    <w:p w:rsidR="00DA5601" w:rsidRDefault="00DA5601" w:rsidP="000F200F">
      <w:pPr>
        <w:keepNext/>
      </w:pPr>
      <w:r>
        <w:rPr>
          <w:rFonts w:cs="Calibri"/>
          <w:noProof/>
          <w:color w:val="000000"/>
          <w:lang w:val="nl-NL" w:eastAsia="nl-NL"/>
        </w:rPr>
        <w:drawing>
          <wp:inline distT="0" distB="0" distL="0" distR="0">
            <wp:extent cx="800100" cy="714375"/>
            <wp:effectExtent l="19050" t="0" r="0" b="0"/>
            <wp:docPr id="135" name="Afbeelding 135" descr="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ݨ°"/>
                    <pic:cNvPicPr>
                      <a:picLocks noChangeAspect="1" noChangeArrowheads="1"/>
                    </pic:cNvPicPr>
                  </pic:nvPicPr>
                  <pic:blipFill>
                    <a:blip r:embed="rId122" cstate="print"/>
                    <a:srcRect/>
                    <a:stretch>
                      <a:fillRect/>
                    </a:stretch>
                  </pic:blipFill>
                  <pic:spPr bwMode="auto">
                    <a:xfrm>
                      <a:off x="0" y="0"/>
                      <a:ext cx="800100" cy="71437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207" w:name="_Toc334096817"/>
      <w:bookmarkStart w:id="208" w:name="_Toc366768716"/>
      <w:r w:rsidRPr="00D92197">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10</w:t>
      </w:r>
      <w:r w:rsidR="00ED7AB1">
        <w:fldChar w:fldCharType="end"/>
      </w:r>
      <w:r w:rsidRPr="00D92197">
        <w:t>: Panel active button</w:t>
      </w:r>
      <w:bookmarkEnd w:id="207"/>
      <w:bookmarkEnd w:id="208"/>
    </w:p>
    <w:p w:rsidR="00DA5601" w:rsidRPr="00D54B94" w:rsidRDefault="00DA5601" w:rsidP="00DA5601">
      <w:pPr>
        <w:pStyle w:val="Kop4"/>
        <w:numPr>
          <w:ilvl w:val="3"/>
          <w:numId w:val="3"/>
        </w:numPr>
        <w:rPr>
          <w:lang w:val="en-US"/>
        </w:rPr>
      </w:pPr>
      <w:bookmarkStart w:id="209" w:name="_Toc334096671"/>
      <w:bookmarkStart w:id="210" w:name="_Toc366768512"/>
      <w:r w:rsidRPr="00D54B94">
        <w:rPr>
          <w:lang w:val="en-US"/>
        </w:rPr>
        <w:t>On-duty selection</w:t>
      </w:r>
      <w:bookmarkEnd w:id="209"/>
      <w:bookmarkEnd w:id="210"/>
    </w:p>
    <w:p w:rsidR="00DA5601" w:rsidRPr="00662C42" w:rsidRDefault="00DA5601" w:rsidP="000F200F">
      <w:pPr>
        <w:rPr>
          <w:rFonts w:cs="Calibri"/>
          <w:color w:val="000000"/>
          <w:lang w:val="en-US"/>
        </w:rPr>
      </w:pPr>
      <w:r w:rsidRPr="00D54B94">
        <w:rPr>
          <w:rFonts w:cs="Calibri"/>
          <w:color w:val="000000"/>
          <w:lang w:val="en-US"/>
        </w:rPr>
        <w:t xml:space="preserve">The on-duty mimic contains duty selection and call buttons. </w:t>
      </w:r>
      <w:r w:rsidRPr="00662C42">
        <w:rPr>
          <w:rFonts w:cs="Calibri"/>
          <w:color w:val="000000"/>
          <w:lang w:val="en-US"/>
        </w:rPr>
        <w:t>In addition, the</w:t>
      </w:r>
      <w:r>
        <w:rPr>
          <w:rFonts w:cs="Calibri"/>
          <w:color w:val="000000"/>
          <w:lang w:val="en-US"/>
        </w:rPr>
        <w:t xml:space="preserve"> </w:t>
      </w:r>
      <w:r w:rsidRPr="00662C42">
        <w:rPr>
          <w:rFonts w:cs="Calibri"/>
          <w:color w:val="000000"/>
          <w:lang w:val="en-US"/>
        </w:rPr>
        <w:t>selection attended/unattended can be made.</w:t>
      </w:r>
    </w:p>
    <w:p w:rsidR="00DA5601" w:rsidRPr="00D54B94" w:rsidRDefault="00DA5601" w:rsidP="000F200F">
      <w:pPr>
        <w:rPr>
          <w:rFonts w:cs="Calibri"/>
          <w:color w:val="000000"/>
          <w:lang w:val="en-US"/>
        </w:rPr>
      </w:pPr>
      <w:r w:rsidRPr="00D54B94">
        <w:rPr>
          <w:rFonts w:cs="Calibri"/>
          <w:color w:val="000000"/>
          <w:lang w:val="en-US"/>
        </w:rPr>
        <w:t xml:space="preserve">The “Bridge watch safety timer”, “Engine room watch safety timer” </w:t>
      </w:r>
      <w:r>
        <w:rPr>
          <w:rFonts w:cs="Calibri"/>
          <w:color w:val="000000"/>
          <w:lang w:val="en-US"/>
        </w:rPr>
        <w:t xml:space="preserve">(see </w:t>
      </w:r>
      <w:r w:rsidR="007270D5">
        <w:rPr>
          <w:rFonts w:cs="Calibri"/>
          <w:color w:val="000000"/>
          <w:lang w:val="en-US"/>
        </w:rPr>
        <w:fldChar w:fldCharType="begin"/>
      </w:r>
      <w:r w:rsidR="0038749D">
        <w:rPr>
          <w:rFonts w:cs="Calibri"/>
          <w:color w:val="000000"/>
          <w:lang w:val="en-US"/>
        </w:rPr>
        <w:instrText xml:space="preserve"> REF _Ref339573477 \h </w:instrText>
      </w:r>
      <w:r w:rsidR="007270D5">
        <w:rPr>
          <w:rFonts w:cs="Calibri"/>
          <w:color w:val="000000"/>
          <w:lang w:val="en-US"/>
        </w:rPr>
      </w:r>
      <w:r w:rsidR="007270D5">
        <w:rPr>
          <w:rFonts w:cs="Calibri"/>
          <w:color w:val="000000"/>
          <w:lang w:val="en-US"/>
        </w:rPr>
        <w:fldChar w:fldCharType="separate"/>
      </w:r>
      <w:r w:rsidR="00ED7AB1" w:rsidRPr="00D92197">
        <w:t xml:space="preserve">Figure </w:t>
      </w:r>
      <w:r w:rsidR="00ED7AB1">
        <w:rPr>
          <w:noProof/>
        </w:rPr>
        <w:t>9</w:t>
      </w:r>
      <w:r w:rsidR="00ED7AB1">
        <w:noBreakHyphen/>
      </w:r>
      <w:r w:rsidR="00ED7AB1">
        <w:rPr>
          <w:noProof/>
        </w:rPr>
        <w:t>11</w:t>
      </w:r>
      <w:r w:rsidR="007270D5">
        <w:rPr>
          <w:rFonts w:cs="Calibri"/>
          <w:color w:val="000000"/>
          <w:lang w:val="en-US"/>
        </w:rPr>
        <w:fldChar w:fldCharType="end"/>
      </w:r>
      <w:r>
        <w:rPr>
          <w:rFonts w:cs="Calibri"/>
          <w:color w:val="000000"/>
          <w:lang w:val="en-US"/>
        </w:rPr>
        <w:t xml:space="preserve">) </w:t>
      </w:r>
      <w:r w:rsidRPr="00D54B94">
        <w:rPr>
          <w:rFonts w:cs="Calibri"/>
          <w:color w:val="000000"/>
          <w:lang w:val="en-US"/>
        </w:rPr>
        <w:t>including</w:t>
      </w:r>
      <w:r>
        <w:rPr>
          <w:rFonts w:cs="Calibri"/>
          <w:color w:val="000000"/>
          <w:lang w:val="en-US"/>
        </w:rPr>
        <w:t xml:space="preserve"> </w:t>
      </w:r>
      <w:r w:rsidRPr="00D54B94">
        <w:rPr>
          <w:rFonts w:cs="Calibri"/>
          <w:color w:val="000000"/>
          <w:lang w:val="en-US"/>
        </w:rPr>
        <w:t>the “Engine room watch active button” and “Bridge watch active button” are also implemented</w:t>
      </w:r>
      <w:r>
        <w:rPr>
          <w:rFonts w:cs="Calibri"/>
          <w:color w:val="000000"/>
          <w:lang w:val="en-US"/>
        </w:rPr>
        <w:t xml:space="preserve"> </w:t>
      </w:r>
      <w:r w:rsidRPr="00D54B94">
        <w:rPr>
          <w:rFonts w:cs="Calibri"/>
          <w:color w:val="000000"/>
          <w:lang w:val="en-US"/>
        </w:rPr>
        <w:t>on the server (dead man’s watch).</w:t>
      </w:r>
    </w:p>
    <w:p w:rsidR="00DA5601" w:rsidRPr="00D54B94" w:rsidRDefault="00DA5601" w:rsidP="000F200F">
      <w:pPr>
        <w:rPr>
          <w:rFonts w:cs="Calibri"/>
          <w:color w:val="000000"/>
          <w:lang w:val="en-US"/>
        </w:rPr>
      </w:pPr>
      <w:r w:rsidRPr="00D54B94">
        <w:rPr>
          <w:rFonts w:cs="Calibri"/>
          <w:color w:val="000000"/>
          <w:lang w:val="en-US"/>
        </w:rPr>
        <w:t>At the bottom of the screen, the state of the watch safety timer is displayed:</w:t>
      </w:r>
    </w:p>
    <w:p w:rsidR="00DA5601" w:rsidRPr="003A012F" w:rsidRDefault="00DA5601" w:rsidP="0018547A">
      <w:pPr>
        <w:pStyle w:val="Text"/>
        <w:numPr>
          <w:ilvl w:val="0"/>
          <w:numId w:val="32"/>
        </w:numPr>
        <w:rPr>
          <w:lang w:val="en-US"/>
        </w:rPr>
      </w:pPr>
      <w:r w:rsidRPr="00662C42">
        <w:rPr>
          <w:lang w:val="en-US"/>
        </w:rPr>
        <w:t>Wh</w:t>
      </w:r>
      <w:r>
        <w:rPr>
          <w:lang w:val="en-US"/>
        </w:rPr>
        <w:t>en the engine room is UNATTENDED, the e</w:t>
      </w:r>
      <w:r w:rsidRPr="00662C42">
        <w:rPr>
          <w:lang w:val="en-US"/>
        </w:rPr>
        <w:t>ngi</w:t>
      </w:r>
      <w:r>
        <w:rPr>
          <w:lang w:val="en-US"/>
        </w:rPr>
        <w:t>ne room watch safety timer is “OFF”</w:t>
      </w:r>
      <w:r w:rsidRPr="00662C42">
        <w:rPr>
          <w:lang w:val="en-US"/>
        </w:rPr>
        <w:t xml:space="preserve"> </w:t>
      </w:r>
      <w:r>
        <w:rPr>
          <w:lang w:val="en-US"/>
        </w:rPr>
        <w:br/>
        <w:t>When the engine room is ATTENDED, the engine room watch safety timer is “ON”</w:t>
      </w:r>
      <w:r w:rsidRPr="00662C42">
        <w:rPr>
          <w:lang w:val="en-US"/>
        </w:rPr>
        <w:t xml:space="preserve"> (remaining time is</w:t>
      </w:r>
      <w:r>
        <w:rPr>
          <w:lang w:val="en-US"/>
        </w:rPr>
        <w:t xml:space="preserve"> </w:t>
      </w:r>
      <w:r>
        <w:t>counting down</w:t>
      </w:r>
      <w:r w:rsidRPr="00662C42">
        <w:t>).</w:t>
      </w:r>
    </w:p>
    <w:p w:rsidR="00DA5601" w:rsidRPr="00D54B94" w:rsidRDefault="00DA5601" w:rsidP="00DA5601">
      <w:pPr>
        <w:pStyle w:val="Kop4"/>
        <w:numPr>
          <w:ilvl w:val="3"/>
          <w:numId w:val="3"/>
        </w:numPr>
        <w:rPr>
          <w:lang w:val="en-US"/>
        </w:rPr>
      </w:pPr>
      <w:bookmarkStart w:id="211" w:name="_Toc334096672"/>
      <w:bookmarkStart w:id="212" w:name="_Toc366768513"/>
      <w:r w:rsidRPr="00D54B94">
        <w:rPr>
          <w:lang w:val="en-US"/>
        </w:rPr>
        <w:lastRenderedPageBreak/>
        <w:t>Watch safety timer</w:t>
      </w:r>
      <w:bookmarkEnd w:id="211"/>
      <w:bookmarkEnd w:id="212"/>
    </w:p>
    <w:p w:rsidR="00DA5601" w:rsidRDefault="00DA5601" w:rsidP="000F200F">
      <w:pPr>
        <w:rPr>
          <w:rFonts w:cs="Calibri"/>
          <w:color w:val="000000"/>
          <w:lang w:val="en-US"/>
        </w:rPr>
      </w:pPr>
      <w:r w:rsidRPr="00D54B94">
        <w:rPr>
          <w:rFonts w:cs="Calibri"/>
          <w:color w:val="000000"/>
          <w:lang w:val="en-US"/>
        </w:rPr>
        <w:t>T</w:t>
      </w:r>
      <w:r>
        <w:rPr>
          <w:rFonts w:cs="Calibri"/>
          <w:color w:val="000000"/>
          <w:lang w:val="en-US"/>
        </w:rPr>
        <w:t>he watch safety timer (DM Timer</w:t>
      </w:r>
      <w:r>
        <w:rPr>
          <w:rStyle w:val="Voetnootmarkering"/>
          <w:rFonts w:cs="Calibri"/>
          <w:color w:val="000000"/>
          <w:lang w:val="en-US"/>
        </w:rPr>
        <w:footnoteReference w:id="5"/>
      </w:r>
      <w:r w:rsidRPr="00D54B94">
        <w:rPr>
          <w:rFonts w:cs="Calibri"/>
          <w:color w:val="000000"/>
          <w:lang w:val="en-US"/>
        </w:rPr>
        <w:t>) remaining time is displayed at the bottom of each screen on</w:t>
      </w:r>
      <w:r>
        <w:rPr>
          <w:rFonts w:cs="Calibri"/>
          <w:color w:val="000000"/>
          <w:lang w:val="en-US"/>
        </w:rPr>
        <w:t xml:space="preserve"> </w:t>
      </w:r>
      <w:r w:rsidRPr="00D54B94">
        <w:rPr>
          <w:rFonts w:cs="Calibri"/>
          <w:color w:val="000000"/>
          <w:lang w:val="en-US"/>
        </w:rPr>
        <w:t>the workstation. The timer counts down from 30 minutes back to 0 minutes.</w:t>
      </w:r>
    </w:p>
    <w:p w:rsidR="00DA5601" w:rsidRPr="00D54B94" w:rsidRDefault="00DA5601" w:rsidP="000F200F">
      <w:pPr>
        <w:rPr>
          <w:rFonts w:cs="Calibri"/>
          <w:color w:val="000000"/>
          <w:lang w:val="en-US"/>
        </w:rPr>
      </w:pPr>
      <w:r w:rsidRPr="00D54B94">
        <w:rPr>
          <w:rFonts w:cs="Calibri"/>
          <w:color w:val="000000"/>
          <w:lang w:val="en-US"/>
        </w:rPr>
        <w:t>When the timer reset has not taken place and the 3 minutes pre-alarm limit is reached, an alarm</w:t>
      </w:r>
      <w:r>
        <w:rPr>
          <w:rFonts w:cs="Calibri"/>
          <w:color w:val="000000"/>
          <w:lang w:val="en-US"/>
        </w:rPr>
        <w:t xml:space="preserve"> </w:t>
      </w:r>
      <w:r w:rsidRPr="00D54B94">
        <w:rPr>
          <w:rFonts w:cs="Calibri"/>
          <w:color w:val="000000"/>
          <w:lang w:val="en-US"/>
        </w:rPr>
        <w:t>occurs on the workstation that no “Reset” button has been selected within the last 27 minutes.</w:t>
      </w:r>
    </w:p>
    <w:p w:rsidR="00DA5601" w:rsidRDefault="00DA5601" w:rsidP="000F200F">
      <w:pPr>
        <w:rPr>
          <w:rFonts w:cs="Calibri"/>
          <w:color w:val="000000"/>
          <w:lang w:val="en-US"/>
        </w:rPr>
      </w:pPr>
      <w:r w:rsidRPr="00D54B94">
        <w:rPr>
          <w:rFonts w:cs="Calibri"/>
          <w:color w:val="000000"/>
          <w:lang w:val="en-US"/>
        </w:rPr>
        <w:t xml:space="preserve">The watch safety timer “Remaining time” indication </w:t>
      </w:r>
      <w:r>
        <w:rPr>
          <w:rFonts w:cs="Calibri"/>
          <w:color w:val="000000"/>
          <w:lang w:val="en-US"/>
        </w:rPr>
        <w:t xml:space="preserve">(see </w:t>
      </w:r>
      <w:r w:rsidR="007270D5">
        <w:rPr>
          <w:rFonts w:cs="Calibri"/>
          <w:color w:val="000000"/>
          <w:lang w:val="en-US"/>
        </w:rPr>
        <w:fldChar w:fldCharType="begin"/>
      </w:r>
      <w:r>
        <w:rPr>
          <w:rFonts w:cs="Calibri"/>
          <w:color w:val="000000"/>
          <w:lang w:val="en-US"/>
        </w:rPr>
        <w:instrText xml:space="preserve"> REF _Ref335400010 \h </w:instrText>
      </w:r>
      <w:r w:rsidR="007270D5">
        <w:rPr>
          <w:rFonts w:cs="Calibri"/>
          <w:color w:val="000000"/>
          <w:lang w:val="en-US"/>
        </w:rPr>
      </w:r>
      <w:r w:rsidR="007270D5">
        <w:rPr>
          <w:rFonts w:cs="Calibri"/>
          <w:color w:val="000000"/>
          <w:lang w:val="en-US"/>
        </w:rPr>
        <w:fldChar w:fldCharType="separate"/>
      </w:r>
      <w:r w:rsidR="00ED7AB1" w:rsidRPr="00D92197">
        <w:t xml:space="preserve">Figure </w:t>
      </w:r>
      <w:r w:rsidR="00ED7AB1">
        <w:rPr>
          <w:noProof/>
        </w:rPr>
        <w:t>9</w:t>
      </w:r>
      <w:r w:rsidR="00ED7AB1">
        <w:noBreakHyphen/>
      </w:r>
      <w:r w:rsidR="00ED7AB1">
        <w:rPr>
          <w:noProof/>
        </w:rPr>
        <w:t>12</w:t>
      </w:r>
      <w:r w:rsidR="007270D5">
        <w:rPr>
          <w:rFonts w:cs="Calibri"/>
          <w:color w:val="000000"/>
          <w:lang w:val="en-US"/>
        </w:rPr>
        <w:fldChar w:fldCharType="end"/>
      </w:r>
      <w:r>
        <w:rPr>
          <w:rFonts w:cs="Calibri"/>
          <w:color w:val="000000"/>
          <w:lang w:val="en-US"/>
        </w:rPr>
        <w:t xml:space="preserve">) </w:t>
      </w:r>
      <w:r w:rsidRPr="00D54B94">
        <w:rPr>
          <w:rFonts w:cs="Calibri"/>
          <w:color w:val="000000"/>
          <w:lang w:val="en-US"/>
        </w:rPr>
        <w:t>displays now in a red.</w:t>
      </w:r>
    </w:p>
    <w:p w:rsidR="00DA5601" w:rsidRDefault="00DA5601" w:rsidP="000F200F">
      <w:pPr>
        <w:rPr>
          <w:rFonts w:cs="Calibri"/>
          <w:color w:val="000000"/>
          <w:lang w:val="en-US"/>
        </w:rPr>
      </w:pPr>
      <w:r w:rsidRPr="00D54B94">
        <w:rPr>
          <w:rFonts w:cs="Calibri"/>
          <w:color w:val="000000"/>
          <w:lang w:val="en-US"/>
        </w:rPr>
        <w:t>When selecting the “General Engineers Alarm” (GEA) button, or after countdown to 0 minutes (3</w:t>
      </w:r>
      <w:r>
        <w:rPr>
          <w:rFonts w:cs="Calibri"/>
          <w:color w:val="000000"/>
          <w:lang w:val="en-US"/>
        </w:rPr>
        <w:t xml:space="preserve"> </w:t>
      </w:r>
      <w:r w:rsidRPr="00D54B94">
        <w:rPr>
          <w:rFonts w:cs="Calibri"/>
          <w:color w:val="000000"/>
          <w:lang w:val="en-US"/>
        </w:rPr>
        <w:t>minutes warning cycle has passed) this means that the “Reset” button has not been selected</w:t>
      </w:r>
      <w:r>
        <w:rPr>
          <w:rFonts w:cs="Calibri"/>
          <w:color w:val="000000"/>
          <w:lang w:val="en-US"/>
        </w:rPr>
        <w:t xml:space="preserve"> </w:t>
      </w:r>
      <w:r w:rsidRPr="00D54B94">
        <w:rPr>
          <w:rFonts w:cs="Calibri"/>
          <w:color w:val="000000"/>
          <w:lang w:val="en-US"/>
        </w:rPr>
        <w:t>within the last 30 minutes and the GEA is invoked.</w:t>
      </w:r>
    </w:p>
    <w:p w:rsidR="00DA5601" w:rsidRPr="00D54B94" w:rsidRDefault="00DA5601" w:rsidP="000F200F">
      <w:pPr>
        <w:rPr>
          <w:rFonts w:cs="Calibri"/>
          <w:color w:val="000000"/>
          <w:lang w:val="en-US"/>
        </w:rPr>
      </w:pPr>
    </w:p>
    <w:p w:rsidR="00DA5601" w:rsidRPr="00D54B94" w:rsidRDefault="00DA5601" w:rsidP="000F200F">
      <w:pPr>
        <w:rPr>
          <w:rFonts w:cs="Calibri"/>
          <w:color w:val="000000"/>
          <w:lang w:val="en-US"/>
        </w:rPr>
      </w:pPr>
    </w:p>
    <w:p w:rsidR="00DA5601" w:rsidRDefault="00DA5601" w:rsidP="000F200F">
      <w:pPr>
        <w:keepNext/>
      </w:pPr>
      <w:r>
        <w:rPr>
          <w:noProof/>
          <w:lang w:val="nl-NL" w:eastAsia="nl-NL"/>
        </w:rPr>
        <w:drawing>
          <wp:inline distT="0" distB="0" distL="0" distR="0">
            <wp:extent cx="3733800" cy="1657350"/>
            <wp:effectExtent l="1905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cstate="print"/>
                    <a:srcRect/>
                    <a:stretch>
                      <a:fillRect/>
                    </a:stretch>
                  </pic:blipFill>
                  <pic:spPr bwMode="auto">
                    <a:xfrm>
                      <a:off x="0" y="0"/>
                      <a:ext cx="3733800" cy="16573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213" w:name="_Ref339573477"/>
      <w:bookmarkStart w:id="214" w:name="_Toc334096818"/>
      <w:bookmarkStart w:id="215" w:name="_Toc366768717"/>
      <w:r w:rsidRPr="00D92197">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11</w:t>
      </w:r>
      <w:r w:rsidR="00ED7AB1">
        <w:fldChar w:fldCharType="end"/>
      </w:r>
      <w:bookmarkEnd w:id="213"/>
      <w:r w:rsidRPr="00D92197">
        <w:t>: Watch safety timer</w:t>
      </w:r>
      <w:bookmarkEnd w:id="214"/>
      <w:bookmarkEnd w:id="215"/>
    </w:p>
    <w:p w:rsidR="00DA5601" w:rsidRPr="00D92197" w:rsidRDefault="00DA5601" w:rsidP="002309BE">
      <w:pPr>
        <w:pStyle w:val="Onderschrift"/>
      </w:pPr>
    </w:p>
    <w:p w:rsidR="00DA5601" w:rsidRDefault="00DA5601" w:rsidP="000F200F">
      <w:pPr>
        <w:pStyle w:val="Text"/>
        <w:keepNext/>
      </w:pPr>
      <w:r>
        <w:rPr>
          <w:noProof/>
          <w:lang w:val="nl-NL" w:eastAsia="nl-NL"/>
        </w:rPr>
        <w:drawing>
          <wp:inline distT="0" distB="0" distL="0" distR="0">
            <wp:extent cx="3810000" cy="1266825"/>
            <wp:effectExtent l="1905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cstate="print"/>
                    <a:srcRect/>
                    <a:stretch>
                      <a:fillRect/>
                    </a:stretch>
                  </pic:blipFill>
                  <pic:spPr bwMode="auto">
                    <a:xfrm>
                      <a:off x="0" y="0"/>
                      <a:ext cx="3810000" cy="12668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216" w:name="_Ref335400010"/>
      <w:bookmarkStart w:id="217" w:name="_Toc334096819"/>
      <w:bookmarkStart w:id="218" w:name="_Toc366768718"/>
      <w:r w:rsidRPr="00D92197">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12</w:t>
      </w:r>
      <w:r w:rsidR="00ED7AB1">
        <w:fldChar w:fldCharType="end"/>
      </w:r>
      <w:bookmarkEnd w:id="216"/>
      <w:r w:rsidRPr="00D92197">
        <w:t>: Watch safety timer (remaining time indication)</w:t>
      </w:r>
      <w:bookmarkEnd w:id="217"/>
      <w:bookmarkEnd w:id="218"/>
    </w:p>
    <w:p w:rsidR="00DA5601" w:rsidRPr="00D17D06" w:rsidRDefault="00DA5601" w:rsidP="002309BE">
      <w:pPr>
        <w:pStyle w:val="Onderschrift"/>
      </w:pPr>
    </w:p>
    <w:p w:rsidR="00DA5601" w:rsidRDefault="00DA5601" w:rsidP="000F200F">
      <w:pPr>
        <w:keepNext/>
      </w:pPr>
      <w:r>
        <w:rPr>
          <w:noProof/>
          <w:lang w:val="nl-NL" w:eastAsia="nl-NL"/>
        </w:rPr>
        <w:drawing>
          <wp:inline distT="0" distB="0" distL="0" distR="0">
            <wp:extent cx="695325" cy="790575"/>
            <wp:effectExtent l="0" t="0" r="9525" b="9525"/>
            <wp:docPr id="105" name="Afbeelding 105" descr="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ʼ°"/>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95325" cy="790575"/>
                    </a:xfrm>
                    <a:prstGeom prst="rect">
                      <a:avLst/>
                    </a:prstGeom>
                    <a:noFill/>
                    <a:ln>
                      <a:noFill/>
                    </a:ln>
                  </pic:spPr>
                </pic:pic>
              </a:graphicData>
            </a:graphic>
          </wp:inline>
        </w:drawing>
      </w:r>
    </w:p>
    <w:p w:rsidR="00DA5601" w:rsidRPr="00000356" w:rsidRDefault="00DA5601" w:rsidP="002309BE">
      <w:pPr>
        <w:pStyle w:val="Onderschrift"/>
      </w:pPr>
      <w:bookmarkStart w:id="219" w:name="_Ref335395065"/>
      <w:bookmarkStart w:id="220" w:name="_Toc257380509"/>
      <w:bookmarkStart w:id="221" w:name="_Toc366768719"/>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13</w:t>
      </w:r>
      <w:r w:rsidR="00ED7AB1">
        <w:fldChar w:fldCharType="end"/>
      </w:r>
      <w:bookmarkEnd w:id="219"/>
      <w:r>
        <w:t>: Bridge watch</w:t>
      </w:r>
      <w:bookmarkEnd w:id="220"/>
      <w:bookmarkEnd w:id="221"/>
    </w:p>
    <w:p w:rsidR="00DA5601" w:rsidRPr="00000356" w:rsidRDefault="00DA5601" w:rsidP="000F200F"/>
    <w:p w:rsidR="00DA5601" w:rsidRDefault="00DA5601" w:rsidP="000F200F">
      <w:pPr>
        <w:keepNext/>
      </w:pPr>
      <w:r>
        <w:rPr>
          <w:noProof/>
          <w:lang w:val="nl-NL" w:eastAsia="nl-NL"/>
        </w:rPr>
        <w:lastRenderedPageBreak/>
        <w:drawing>
          <wp:inline distT="0" distB="0" distL="0" distR="0">
            <wp:extent cx="1533525" cy="828675"/>
            <wp:effectExtent l="0" t="0" r="9525" b="9525"/>
            <wp:docPr id="104" name="Afbeelding 104" descr="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ؿ°"/>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33525" cy="828675"/>
                    </a:xfrm>
                    <a:prstGeom prst="rect">
                      <a:avLst/>
                    </a:prstGeom>
                    <a:noFill/>
                    <a:ln>
                      <a:noFill/>
                    </a:ln>
                  </pic:spPr>
                </pic:pic>
              </a:graphicData>
            </a:graphic>
          </wp:inline>
        </w:drawing>
      </w:r>
    </w:p>
    <w:p w:rsidR="00DA5601" w:rsidRDefault="00DA5601" w:rsidP="002309BE">
      <w:pPr>
        <w:pStyle w:val="Onderschrift"/>
      </w:pPr>
      <w:bookmarkStart w:id="222" w:name="_Ref240704753"/>
      <w:bookmarkStart w:id="223" w:name="_Ref240872497"/>
      <w:bookmarkStart w:id="224" w:name="_Toc257380510"/>
      <w:bookmarkStart w:id="225" w:name="_Toc366768720"/>
      <w:r>
        <w:t xml:space="preserve">Figure </w:t>
      </w:r>
      <w:bookmarkEnd w:id="222"/>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14</w:t>
      </w:r>
      <w:r w:rsidR="00ED7AB1">
        <w:fldChar w:fldCharType="end"/>
      </w:r>
      <w:bookmarkEnd w:id="223"/>
      <w:r>
        <w:t>: Operating buttons</w:t>
      </w:r>
      <w:bookmarkEnd w:id="224"/>
      <w:bookmarkEnd w:id="225"/>
    </w:p>
    <w:p w:rsidR="00DA5601" w:rsidRDefault="00DA5601" w:rsidP="000F200F">
      <w:pPr>
        <w:keepNext/>
      </w:pPr>
      <w:r>
        <w:rPr>
          <w:noProof/>
          <w:lang w:val="nl-NL" w:eastAsia="nl-NL"/>
        </w:rPr>
        <w:drawing>
          <wp:inline distT="0" distB="0" distL="0" distR="0">
            <wp:extent cx="2019300" cy="723900"/>
            <wp:effectExtent l="0" t="0" r="0" b="0"/>
            <wp:docPr id="103" name="Afbeelding 103" descr="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ؿ°"/>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19300" cy="723900"/>
                    </a:xfrm>
                    <a:prstGeom prst="rect">
                      <a:avLst/>
                    </a:prstGeom>
                    <a:noFill/>
                    <a:ln>
                      <a:noFill/>
                    </a:ln>
                  </pic:spPr>
                </pic:pic>
              </a:graphicData>
            </a:graphic>
          </wp:inline>
        </w:drawing>
      </w:r>
    </w:p>
    <w:p w:rsidR="00DA5601" w:rsidRDefault="00DA5601" w:rsidP="002309BE">
      <w:pPr>
        <w:pStyle w:val="Onderschrift"/>
      </w:pPr>
      <w:bookmarkStart w:id="226" w:name="_Ref240704782"/>
      <w:bookmarkStart w:id="227" w:name="_Ref240872516"/>
      <w:bookmarkStart w:id="228" w:name="_Toc257380511"/>
      <w:bookmarkStart w:id="229" w:name="_Toc366768721"/>
      <w:r>
        <w:t xml:space="preserve">Figure </w:t>
      </w:r>
      <w:bookmarkEnd w:id="226"/>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15</w:t>
      </w:r>
      <w:r w:rsidR="00ED7AB1">
        <w:fldChar w:fldCharType="end"/>
      </w:r>
      <w:bookmarkEnd w:id="227"/>
      <w:r>
        <w:t>: On duty indication</w:t>
      </w:r>
      <w:bookmarkEnd w:id="228"/>
      <w:bookmarkEnd w:id="229"/>
    </w:p>
    <w:p w:rsidR="00DA5601" w:rsidRDefault="00DA5601" w:rsidP="000F200F">
      <w:pPr>
        <w:keepNext/>
      </w:pPr>
      <w:r>
        <w:rPr>
          <w:noProof/>
          <w:lang w:val="nl-NL" w:eastAsia="nl-NL"/>
        </w:rPr>
        <w:drawing>
          <wp:inline distT="0" distB="0" distL="0" distR="0">
            <wp:extent cx="1924050" cy="476250"/>
            <wp:effectExtent l="0" t="0" r="0" b="0"/>
            <wp:docPr id="102" name="Afbeelding 102"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م°"/>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24050" cy="476250"/>
                    </a:xfrm>
                    <a:prstGeom prst="rect">
                      <a:avLst/>
                    </a:prstGeom>
                    <a:noFill/>
                    <a:ln>
                      <a:noFill/>
                    </a:ln>
                  </pic:spPr>
                </pic:pic>
              </a:graphicData>
            </a:graphic>
          </wp:inline>
        </w:drawing>
      </w:r>
    </w:p>
    <w:p w:rsidR="00DA5601" w:rsidRDefault="00DA5601" w:rsidP="002309BE">
      <w:pPr>
        <w:pStyle w:val="Onderschrift"/>
      </w:pPr>
      <w:bookmarkStart w:id="230" w:name="_Ref240704836"/>
      <w:bookmarkStart w:id="231" w:name="_Ref240876922"/>
      <w:bookmarkStart w:id="232" w:name="_Toc257380512"/>
      <w:bookmarkStart w:id="233" w:name="_Toc366768722"/>
      <w:r>
        <w:t xml:space="preserve">Figure </w:t>
      </w:r>
      <w:bookmarkEnd w:id="230"/>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16</w:t>
      </w:r>
      <w:r w:rsidR="00ED7AB1">
        <w:fldChar w:fldCharType="end"/>
      </w:r>
      <w:bookmarkEnd w:id="231"/>
      <w:r>
        <w:t>: Bridge watch safety timer</w:t>
      </w:r>
      <w:bookmarkEnd w:id="232"/>
      <w:bookmarkEnd w:id="233"/>
    </w:p>
    <w:p w:rsidR="00DA5601" w:rsidRDefault="00DA5601" w:rsidP="000F200F">
      <w:pPr>
        <w:keepNext/>
      </w:pPr>
      <w:r>
        <w:rPr>
          <w:noProof/>
          <w:lang w:val="nl-NL" w:eastAsia="nl-NL"/>
        </w:rPr>
        <w:drawing>
          <wp:inline distT="0" distB="0" distL="0" distR="0">
            <wp:extent cx="1952625" cy="447675"/>
            <wp:effectExtent l="0" t="0" r="9525" b="9525"/>
            <wp:docPr id="101" name="Afbeelding 101"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م°"/>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52625" cy="447675"/>
                    </a:xfrm>
                    <a:prstGeom prst="rect">
                      <a:avLst/>
                    </a:prstGeom>
                    <a:noFill/>
                    <a:ln>
                      <a:noFill/>
                    </a:ln>
                  </pic:spPr>
                </pic:pic>
              </a:graphicData>
            </a:graphic>
          </wp:inline>
        </w:drawing>
      </w:r>
    </w:p>
    <w:p w:rsidR="00DA5601" w:rsidRDefault="00DA5601" w:rsidP="002309BE">
      <w:pPr>
        <w:pStyle w:val="Onderschrift"/>
      </w:pPr>
      <w:bookmarkStart w:id="234" w:name="_Ref240704855"/>
      <w:bookmarkStart w:id="235" w:name="_Ref240872615"/>
      <w:bookmarkStart w:id="236" w:name="_Toc257380513"/>
      <w:bookmarkStart w:id="237" w:name="_Toc366768723"/>
      <w:r>
        <w:t xml:space="preserve">Figure </w:t>
      </w:r>
      <w:bookmarkEnd w:id="234"/>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17</w:t>
      </w:r>
      <w:r w:rsidR="00ED7AB1">
        <w:fldChar w:fldCharType="end"/>
      </w:r>
      <w:bookmarkEnd w:id="235"/>
      <w:r>
        <w:t>: Engine room watch safety timer</w:t>
      </w:r>
      <w:bookmarkEnd w:id="236"/>
      <w:bookmarkEnd w:id="237"/>
    </w:p>
    <w:p w:rsidR="00DA5601" w:rsidRDefault="00DA5601" w:rsidP="000F200F">
      <w:pPr>
        <w:keepNext/>
      </w:pPr>
      <w:r>
        <w:rPr>
          <w:noProof/>
          <w:lang w:val="nl-NL" w:eastAsia="nl-NL"/>
        </w:rPr>
        <w:drawing>
          <wp:inline distT="0" distB="0" distL="0" distR="0">
            <wp:extent cx="771525" cy="809625"/>
            <wp:effectExtent l="0" t="0" r="9525" b="9525"/>
            <wp:docPr id="100" name="Afbeelding 100"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م°"/>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71525" cy="809625"/>
                    </a:xfrm>
                    <a:prstGeom prst="rect">
                      <a:avLst/>
                    </a:prstGeom>
                    <a:noFill/>
                    <a:ln>
                      <a:noFill/>
                    </a:ln>
                  </pic:spPr>
                </pic:pic>
              </a:graphicData>
            </a:graphic>
          </wp:inline>
        </w:drawing>
      </w:r>
    </w:p>
    <w:p w:rsidR="00DA5601" w:rsidRDefault="00DA5601" w:rsidP="002309BE">
      <w:pPr>
        <w:pStyle w:val="Onderschrift"/>
      </w:pPr>
      <w:bookmarkStart w:id="238" w:name="_Ref240872637"/>
      <w:bookmarkStart w:id="239" w:name="_Toc257380514"/>
      <w:bookmarkStart w:id="240" w:name="_Toc366768724"/>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18</w:t>
      </w:r>
      <w:r w:rsidR="00ED7AB1">
        <w:fldChar w:fldCharType="end"/>
      </w:r>
      <w:bookmarkEnd w:id="238"/>
      <w:r>
        <w:t>: Engine room watch button</w:t>
      </w:r>
      <w:bookmarkEnd w:id="239"/>
      <w:bookmarkEnd w:id="240"/>
    </w:p>
    <w:p w:rsidR="00DA5601" w:rsidRPr="00CA0364" w:rsidRDefault="00DA5601" w:rsidP="000F200F">
      <w:pPr>
        <w:keepNext/>
        <w:rPr>
          <w:lang w:val="en-US"/>
        </w:rPr>
      </w:pPr>
      <w:r>
        <w:rPr>
          <w:noProof/>
          <w:lang w:val="nl-NL" w:eastAsia="nl-NL"/>
        </w:rPr>
        <w:drawing>
          <wp:anchor distT="0" distB="0" distL="114300" distR="114300" simplePos="0" relativeHeight="251669504" behindDoc="0" locked="0" layoutInCell="1" allowOverlap="1">
            <wp:simplePos x="0" y="0"/>
            <wp:positionH relativeFrom="column">
              <wp:align>left</wp:align>
            </wp:positionH>
            <wp:positionV relativeFrom="paragraph">
              <wp:posOffset>8890</wp:posOffset>
            </wp:positionV>
            <wp:extent cx="697865" cy="794385"/>
            <wp:effectExtent l="0" t="0" r="6985" b="5715"/>
            <wp:wrapSquare wrapText="right"/>
            <wp:docPr id="125" name="Afbeelding 125"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م°"/>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97865" cy="794385"/>
                    </a:xfrm>
                    <a:prstGeom prst="rect">
                      <a:avLst/>
                    </a:prstGeom>
                    <a:noFill/>
                    <a:ln>
                      <a:noFill/>
                    </a:ln>
                  </pic:spPr>
                </pic:pic>
              </a:graphicData>
            </a:graphic>
          </wp:anchor>
        </w:drawing>
      </w:r>
      <w:r w:rsidRPr="00CA0364">
        <w:rPr>
          <w:lang w:val="en-US"/>
        </w:rPr>
        <w:br w:type="textWrapping" w:clear="all"/>
      </w:r>
    </w:p>
    <w:p w:rsidR="00DA5601" w:rsidRDefault="00DA5601" w:rsidP="002309BE">
      <w:pPr>
        <w:pStyle w:val="Onderschrift"/>
      </w:pPr>
      <w:bookmarkStart w:id="241" w:name="_Toc257380515"/>
      <w:bookmarkStart w:id="242" w:name="_Toc366768725"/>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19</w:t>
      </w:r>
      <w:r w:rsidR="00ED7AB1">
        <w:fldChar w:fldCharType="end"/>
      </w:r>
      <w:r>
        <w:t>: Call button</w:t>
      </w:r>
      <w:bookmarkEnd w:id="241"/>
      <w:bookmarkEnd w:id="242"/>
    </w:p>
    <w:p w:rsidR="00DA5601" w:rsidRDefault="00DA5601" w:rsidP="000F200F">
      <w:pPr>
        <w:keepNext/>
      </w:pPr>
      <w:r>
        <w:rPr>
          <w:noProof/>
          <w:lang w:val="nl-NL" w:eastAsia="nl-NL"/>
        </w:rPr>
        <w:drawing>
          <wp:inline distT="0" distB="0" distL="0" distR="0">
            <wp:extent cx="876300" cy="914400"/>
            <wp:effectExtent l="0" t="0" r="0" b="0"/>
            <wp:docPr id="99" name="Afbeelding 99" descr="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م°"/>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76300" cy="914400"/>
                    </a:xfrm>
                    <a:prstGeom prst="rect">
                      <a:avLst/>
                    </a:prstGeom>
                    <a:noFill/>
                    <a:ln>
                      <a:noFill/>
                    </a:ln>
                  </pic:spPr>
                </pic:pic>
              </a:graphicData>
            </a:graphic>
          </wp:inline>
        </w:drawing>
      </w:r>
    </w:p>
    <w:p w:rsidR="00DA5601" w:rsidRDefault="00DA5601" w:rsidP="002309BE">
      <w:pPr>
        <w:pStyle w:val="Onderschrift"/>
      </w:pPr>
      <w:bookmarkStart w:id="243" w:name="_Toc257380516"/>
      <w:bookmarkStart w:id="244" w:name="_Toc366768726"/>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20</w:t>
      </w:r>
      <w:r w:rsidR="00ED7AB1">
        <w:fldChar w:fldCharType="end"/>
      </w:r>
      <w:r>
        <w:t>: Acknowledge button</w:t>
      </w:r>
      <w:bookmarkEnd w:id="243"/>
      <w:bookmarkEnd w:id="244"/>
    </w:p>
    <w:p w:rsidR="00DA5601" w:rsidRDefault="00DA5601" w:rsidP="000F200F">
      <w:pPr>
        <w:keepNext/>
      </w:pPr>
      <w:r>
        <w:rPr>
          <w:noProof/>
          <w:lang w:val="nl-NL" w:eastAsia="nl-NL"/>
        </w:rPr>
        <w:lastRenderedPageBreak/>
        <w:drawing>
          <wp:inline distT="0" distB="0" distL="0" distR="0">
            <wp:extent cx="847725" cy="885825"/>
            <wp:effectExtent l="0" t="0" r="9525" b="9525"/>
            <wp:docPr id="98" name="Afbeelding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47725" cy="885825"/>
                    </a:xfrm>
                    <a:prstGeom prst="rect">
                      <a:avLst/>
                    </a:prstGeom>
                    <a:noFill/>
                    <a:ln>
                      <a:noFill/>
                    </a:ln>
                  </pic:spPr>
                </pic:pic>
              </a:graphicData>
            </a:graphic>
          </wp:inline>
        </w:drawing>
      </w:r>
    </w:p>
    <w:p w:rsidR="00DA5601" w:rsidRPr="005310F7" w:rsidRDefault="00DA5601" w:rsidP="002309BE">
      <w:pPr>
        <w:pStyle w:val="Onderschrift"/>
      </w:pPr>
      <w:bookmarkStart w:id="245" w:name="_Toc257380517"/>
      <w:bookmarkStart w:id="246" w:name="_Toc366768727"/>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21</w:t>
      </w:r>
      <w:r w:rsidR="00ED7AB1">
        <w:fldChar w:fldCharType="end"/>
      </w:r>
      <w:r>
        <w:t>: Panel active button</w:t>
      </w:r>
      <w:bookmarkEnd w:id="245"/>
      <w:bookmarkEnd w:id="246"/>
    </w:p>
    <w:p w:rsidR="009B49E4" w:rsidRDefault="009B49E4">
      <w:pPr>
        <w:overflowPunct/>
        <w:autoSpaceDE/>
        <w:autoSpaceDN/>
        <w:adjustRightInd/>
        <w:textAlignment w:val="auto"/>
        <w:rPr>
          <w:rFonts w:eastAsiaTheme="majorEastAsia" w:cstheme="majorBidi"/>
          <w:b/>
          <w:sz w:val="24"/>
        </w:rPr>
      </w:pPr>
      <w:bookmarkStart w:id="247" w:name="_Toc257380463"/>
    </w:p>
    <w:p w:rsidR="00DA5601" w:rsidRPr="004438B0" w:rsidRDefault="00DA5601" w:rsidP="00DA5601">
      <w:pPr>
        <w:pStyle w:val="Kop2"/>
        <w:numPr>
          <w:ilvl w:val="1"/>
          <w:numId w:val="3"/>
        </w:numPr>
      </w:pPr>
      <w:bookmarkStart w:id="248" w:name="_Duty_Alarm_Panel"/>
      <w:bookmarkStart w:id="249" w:name="_Ref366767150"/>
      <w:bookmarkStart w:id="250" w:name="_Toc366768514"/>
      <w:bookmarkEnd w:id="248"/>
      <w:r w:rsidRPr="00E40CE4">
        <w:t>Duty Alarm Pa</w:t>
      </w:r>
      <w:r w:rsidRPr="004438B0">
        <w:t>n</w:t>
      </w:r>
      <w:r w:rsidRPr="00E40CE4">
        <w:t xml:space="preserve">el </w:t>
      </w:r>
      <w:r>
        <w:t>f</w:t>
      </w:r>
      <w:r w:rsidRPr="00E40CE4">
        <w:t>unction</w:t>
      </w:r>
      <w:r>
        <w:t>alities</w:t>
      </w:r>
      <w:bookmarkEnd w:id="247"/>
      <w:bookmarkEnd w:id="249"/>
      <w:bookmarkEnd w:id="250"/>
      <w:r>
        <w:t xml:space="preserve"> </w:t>
      </w:r>
    </w:p>
    <w:p w:rsidR="00DA5601" w:rsidRPr="00E40CE4" w:rsidRDefault="00DA5601" w:rsidP="000F200F"/>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2"/>
        <w:gridCol w:w="6468"/>
      </w:tblGrid>
      <w:tr w:rsidR="00DA5601" w:rsidRPr="00B85239" w:rsidTr="000F200F">
        <w:trPr>
          <w:cantSplit/>
        </w:trPr>
        <w:tc>
          <w:tcPr>
            <w:tcW w:w="2750" w:type="dxa"/>
            <w:shd w:val="clear" w:color="auto" w:fill="333333"/>
          </w:tcPr>
          <w:p w:rsidR="00DA5601" w:rsidRPr="0004559A" w:rsidRDefault="00DA5601" w:rsidP="000F200F">
            <w:pPr>
              <w:rPr>
                <w:b/>
              </w:rPr>
            </w:pPr>
            <w:r w:rsidRPr="0004559A">
              <w:rPr>
                <w:b/>
              </w:rPr>
              <w:t>Function</w:t>
            </w:r>
            <w:r>
              <w:rPr>
                <w:b/>
              </w:rPr>
              <w:t>ality</w:t>
            </w:r>
          </w:p>
        </w:tc>
        <w:tc>
          <w:tcPr>
            <w:tcW w:w="6636" w:type="dxa"/>
            <w:shd w:val="clear" w:color="auto" w:fill="333333"/>
          </w:tcPr>
          <w:p w:rsidR="00DA5601" w:rsidRPr="0004559A" w:rsidRDefault="00DA5601" w:rsidP="000F200F">
            <w:pPr>
              <w:rPr>
                <w:b/>
              </w:rPr>
            </w:pPr>
            <w:r w:rsidRPr="0004559A">
              <w:rPr>
                <w:b/>
              </w:rPr>
              <w:t>Description</w:t>
            </w:r>
          </w:p>
        </w:tc>
      </w:tr>
      <w:tr w:rsidR="00DA5601" w:rsidRPr="000F200F" w:rsidTr="000F200F">
        <w:trPr>
          <w:cantSplit/>
        </w:trPr>
        <w:tc>
          <w:tcPr>
            <w:tcW w:w="2750" w:type="dxa"/>
          </w:tcPr>
          <w:p w:rsidR="00DA5601" w:rsidRDefault="00DA5601" w:rsidP="000F200F">
            <w:r w:rsidRPr="00B85239">
              <w:t xml:space="preserve">Alarm &amp; </w:t>
            </w:r>
            <w:r>
              <w:t>s</w:t>
            </w:r>
            <w:r w:rsidRPr="00B85239">
              <w:t xml:space="preserve">tatus </w:t>
            </w:r>
            <w:r>
              <w:t>a</w:t>
            </w:r>
            <w:r w:rsidRPr="00B85239">
              <w:t>rea</w:t>
            </w:r>
          </w:p>
          <w:p w:rsidR="00DA5601" w:rsidRPr="00B85239" w:rsidRDefault="00DA5601" w:rsidP="000F200F">
            <w:r>
              <w:t xml:space="preserve">(see </w:t>
            </w:r>
            <w:r w:rsidR="007270D5">
              <w:fldChar w:fldCharType="begin"/>
            </w:r>
            <w:r>
              <w:instrText xml:space="preserve"> REF _Ref240872477 \h </w:instrText>
            </w:r>
            <w:r w:rsidR="007270D5">
              <w:fldChar w:fldCharType="separate"/>
            </w:r>
            <w:r w:rsidR="00ED7AB1">
              <w:t xml:space="preserve">Figure </w:t>
            </w:r>
            <w:r w:rsidR="00ED7AB1">
              <w:rPr>
                <w:noProof/>
              </w:rPr>
              <w:t>9</w:t>
            </w:r>
            <w:r w:rsidR="00ED7AB1">
              <w:noBreakHyphen/>
            </w:r>
            <w:r w:rsidR="00ED7AB1">
              <w:rPr>
                <w:noProof/>
              </w:rPr>
              <w:t>7</w:t>
            </w:r>
            <w:r w:rsidR="007270D5">
              <w:fldChar w:fldCharType="end"/>
            </w:r>
            <w:r>
              <w:t>)</w:t>
            </w:r>
          </w:p>
          <w:p w:rsidR="00DA5601" w:rsidRPr="00B85239" w:rsidRDefault="00DA5601" w:rsidP="000F200F"/>
        </w:tc>
        <w:tc>
          <w:tcPr>
            <w:tcW w:w="6636" w:type="dxa"/>
          </w:tcPr>
          <w:p w:rsidR="00DA5601" w:rsidRPr="00CA0364" w:rsidRDefault="00DA5601" w:rsidP="000F200F">
            <w:pPr>
              <w:rPr>
                <w:lang w:val="en-US"/>
              </w:rPr>
            </w:pPr>
            <w:r w:rsidRPr="00CA0364">
              <w:rPr>
                <w:lang w:val="en-US"/>
              </w:rPr>
              <w:t xml:space="preserve">In the “Alarm &amp; status area” the alarm summary, alarm history and tag details will be presented. The alarm summary will present the active alarms with time stamps and values. </w:t>
            </w:r>
          </w:p>
          <w:p w:rsidR="00DA5601" w:rsidRPr="00CA0364" w:rsidRDefault="00DA5601" w:rsidP="000F200F">
            <w:pPr>
              <w:rPr>
                <w:lang w:val="en-US"/>
              </w:rPr>
            </w:pPr>
            <w:r w:rsidRPr="00CA0364">
              <w:rPr>
                <w:lang w:val="en-US"/>
              </w:rPr>
              <w:t xml:space="preserve">The alarm history will present the alarms with time stamp of the alarm occurrence, acknowledge and gone date and time. </w:t>
            </w:r>
          </w:p>
        </w:tc>
      </w:tr>
      <w:tr w:rsidR="00DA5601" w:rsidRPr="000F200F" w:rsidTr="000F200F">
        <w:trPr>
          <w:cantSplit/>
        </w:trPr>
        <w:tc>
          <w:tcPr>
            <w:tcW w:w="2750" w:type="dxa"/>
          </w:tcPr>
          <w:p w:rsidR="00DA5601" w:rsidRDefault="00DA5601" w:rsidP="000F200F">
            <w:r w:rsidRPr="00B85239">
              <w:t>Operating buttons</w:t>
            </w:r>
          </w:p>
          <w:p w:rsidR="00DA5601" w:rsidRPr="00B85239" w:rsidRDefault="00DA5601" w:rsidP="000F200F">
            <w:r>
              <w:t xml:space="preserve">(see </w:t>
            </w:r>
            <w:r w:rsidR="007270D5">
              <w:fldChar w:fldCharType="begin"/>
            </w:r>
            <w:r>
              <w:instrText xml:space="preserve"> REF _Ref240872497 \h </w:instrText>
            </w:r>
            <w:r w:rsidR="007270D5">
              <w:fldChar w:fldCharType="separate"/>
            </w:r>
            <w:r w:rsidR="00ED7AB1">
              <w:t xml:space="preserve">Figure </w:t>
            </w:r>
            <w:r w:rsidR="00ED7AB1">
              <w:rPr>
                <w:noProof/>
              </w:rPr>
              <w:t>9</w:t>
            </w:r>
            <w:r w:rsidR="00ED7AB1">
              <w:noBreakHyphen/>
            </w:r>
            <w:r w:rsidR="00ED7AB1">
              <w:rPr>
                <w:noProof/>
              </w:rPr>
              <w:t>14</w:t>
            </w:r>
            <w:r w:rsidR="007270D5">
              <w:fldChar w:fldCharType="end"/>
            </w:r>
            <w:r>
              <w:t>)</w:t>
            </w:r>
          </w:p>
        </w:tc>
        <w:tc>
          <w:tcPr>
            <w:tcW w:w="6636" w:type="dxa"/>
          </w:tcPr>
          <w:p w:rsidR="00DA5601" w:rsidRPr="00CA0364" w:rsidRDefault="00DA5601" w:rsidP="000F200F">
            <w:pPr>
              <w:rPr>
                <w:lang w:val="en-US"/>
              </w:rPr>
            </w:pPr>
            <w:r w:rsidRPr="00CA0364">
              <w:rPr>
                <w:lang w:val="en-US"/>
              </w:rPr>
              <w:t xml:space="preserve">The “Operating buttons” (arrow up &amp; down) are used for scrolling through the alarm page(s). While pressing the “Enter” button an alarm history, tag details and alarm summary menu is shown. </w:t>
            </w:r>
          </w:p>
        </w:tc>
      </w:tr>
      <w:tr w:rsidR="00DA5601" w:rsidRPr="000F200F" w:rsidTr="000F200F">
        <w:trPr>
          <w:cantSplit/>
        </w:trPr>
        <w:tc>
          <w:tcPr>
            <w:tcW w:w="2750" w:type="dxa"/>
          </w:tcPr>
          <w:p w:rsidR="00DA5601" w:rsidRPr="00CA0364" w:rsidRDefault="00DA5601" w:rsidP="000F200F">
            <w:pPr>
              <w:rPr>
                <w:lang w:val="en-US"/>
              </w:rPr>
            </w:pPr>
            <w:r w:rsidRPr="00CA0364">
              <w:rPr>
                <w:lang w:val="en-US"/>
              </w:rPr>
              <w:t>On duty indication</w:t>
            </w:r>
          </w:p>
          <w:p w:rsidR="00DA5601" w:rsidRPr="00CA0364" w:rsidRDefault="00DA5601" w:rsidP="000F200F">
            <w:pPr>
              <w:rPr>
                <w:lang w:val="en-US"/>
              </w:rPr>
            </w:pPr>
            <w:r w:rsidRPr="00CA0364">
              <w:rPr>
                <w:lang w:val="en-US"/>
              </w:rPr>
              <w:t xml:space="preserve">(see </w:t>
            </w:r>
            <w:r w:rsidR="007270D5">
              <w:fldChar w:fldCharType="begin"/>
            </w:r>
            <w:r w:rsidRPr="00CA0364">
              <w:rPr>
                <w:lang w:val="en-US"/>
              </w:rPr>
              <w:instrText xml:space="preserve"> REF _Ref240872516 \h </w:instrText>
            </w:r>
            <w:r w:rsidR="007270D5">
              <w:fldChar w:fldCharType="separate"/>
            </w:r>
            <w:r w:rsidR="00ED7AB1">
              <w:t xml:space="preserve">Figure </w:t>
            </w:r>
            <w:r w:rsidR="00ED7AB1">
              <w:rPr>
                <w:noProof/>
              </w:rPr>
              <w:t>9</w:t>
            </w:r>
            <w:r w:rsidR="00ED7AB1">
              <w:noBreakHyphen/>
            </w:r>
            <w:r w:rsidR="00ED7AB1">
              <w:rPr>
                <w:noProof/>
              </w:rPr>
              <w:t>15</w:t>
            </w:r>
            <w:r w:rsidR="007270D5">
              <w:fldChar w:fldCharType="end"/>
            </w:r>
            <w:r w:rsidRPr="00CA0364">
              <w:rPr>
                <w:lang w:val="en-US"/>
              </w:rPr>
              <w:t>)</w:t>
            </w:r>
          </w:p>
        </w:tc>
        <w:tc>
          <w:tcPr>
            <w:tcW w:w="6636" w:type="dxa"/>
          </w:tcPr>
          <w:p w:rsidR="00DA5601" w:rsidRPr="00CA0364" w:rsidRDefault="00DA5601" w:rsidP="000F200F">
            <w:pPr>
              <w:rPr>
                <w:lang w:val="en-US"/>
              </w:rPr>
            </w:pPr>
            <w:r w:rsidRPr="00CA0364">
              <w:rPr>
                <w:lang w:val="en-US"/>
              </w:rPr>
              <w:t>The “On duty indication” indicates which engineer is on duty. The panel that is in the operational mode “On duty” the Field “On duty” will light up. In addition, the field that defines the engineer will illuminate (1st, 2nd, 3rd etc). The panels that are not on duty will indicate the engineer on watch.</w:t>
            </w:r>
          </w:p>
        </w:tc>
      </w:tr>
      <w:tr w:rsidR="00DA5601" w:rsidRPr="000F200F" w:rsidTr="000F200F">
        <w:trPr>
          <w:cantSplit/>
        </w:trPr>
        <w:tc>
          <w:tcPr>
            <w:tcW w:w="2750" w:type="dxa"/>
          </w:tcPr>
          <w:p w:rsidR="00DA5601" w:rsidRDefault="00DA5601" w:rsidP="000F200F">
            <w:r w:rsidRPr="00B85239">
              <w:t>Alarm groups</w:t>
            </w:r>
          </w:p>
          <w:p w:rsidR="00DA5601" w:rsidRPr="00B85239" w:rsidRDefault="00DA5601" w:rsidP="000F200F">
            <w:r>
              <w:t xml:space="preserve">(see </w:t>
            </w:r>
            <w:r w:rsidR="007270D5">
              <w:fldChar w:fldCharType="begin"/>
            </w:r>
            <w:r>
              <w:instrText xml:space="preserve"> REF _Ref240872595 \h </w:instrText>
            </w:r>
            <w:r w:rsidR="007270D5">
              <w:fldChar w:fldCharType="separate"/>
            </w:r>
            <w:r w:rsidR="00ED7AB1">
              <w:t xml:space="preserve">Figure </w:t>
            </w:r>
            <w:r w:rsidR="00ED7AB1">
              <w:rPr>
                <w:noProof/>
              </w:rPr>
              <w:t>9</w:t>
            </w:r>
            <w:r w:rsidR="00ED7AB1">
              <w:noBreakHyphen/>
            </w:r>
            <w:r w:rsidR="00ED7AB1">
              <w:rPr>
                <w:noProof/>
              </w:rPr>
              <w:t>8</w:t>
            </w:r>
            <w:r w:rsidR="007270D5">
              <w:fldChar w:fldCharType="end"/>
            </w:r>
            <w:r>
              <w:t>)</w:t>
            </w:r>
          </w:p>
        </w:tc>
        <w:tc>
          <w:tcPr>
            <w:tcW w:w="6636" w:type="dxa"/>
          </w:tcPr>
          <w:p w:rsidR="00DA5601" w:rsidRPr="00CA0364" w:rsidRDefault="00DA5601" w:rsidP="00E63EE3">
            <w:pPr>
              <w:rPr>
                <w:lang w:val="en-US"/>
              </w:rPr>
            </w:pPr>
            <w:r w:rsidRPr="00CA0364">
              <w:rPr>
                <w:lang w:val="en-US"/>
              </w:rPr>
              <w:t xml:space="preserve">The “Alarm groups” button indicates if an alarm is active within a critical group. </w:t>
            </w:r>
          </w:p>
        </w:tc>
      </w:tr>
      <w:tr w:rsidR="00DA5601" w:rsidRPr="000F200F" w:rsidTr="000F200F">
        <w:trPr>
          <w:cantSplit/>
        </w:trPr>
        <w:tc>
          <w:tcPr>
            <w:tcW w:w="2750" w:type="dxa"/>
          </w:tcPr>
          <w:p w:rsidR="00DA5601" w:rsidRDefault="00DA5601" w:rsidP="000F200F">
            <w:r w:rsidRPr="00B85239">
              <w:t xml:space="preserve">Failure </w:t>
            </w:r>
            <w:r>
              <w:t>indication</w:t>
            </w:r>
          </w:p>
          <w:p w:rsidR="00DA5601" w:rsidRPr="00B85239" w:rsidRDefault="00DA5601" w:rsidP="000F200F">
            <w:r>
              <w:t xml:space="preserve">(see </w:t>
            </w:r>
            <w:r w:rsidR="007270D5">
              <w:fldChar w:fldCharType="begin"/>
            </w:r>
            <w:r>
              <w:instrText xml:space="preserve"> REF _Ref240876207 \h </w:instrText>
            </w:r>
            <w:r w:rsidR="007270D5">
              <w:fldChar w:fldCharType="separate"/>
            </w:r>
            <w:r w:rsidR="00ED7AB1">
              <w:t xml:space="preserve">Figure </w:t>
            </w:r>
            <w:r w:rsidR="00ED7AB1">
              <w:rPr>
                <w:noProof/>
              </w:rPr>
              <w:t>10</w:t>
            </w:r>
            <w:r w:rsidR="00ED7AB1">
              <w:noBreakHyphen/>
            </w:r>
            <w:r w:rsidR="00ED7AB1">
              <w:rPr>
                <w:noProof/>
              </w:rPr>
              <w:t>2</w:t>
            </w:r>
            <w:r w:rsidR="007270D5">
              <w:fldChar w:fldCharType="end"/>
            </w:r>
            <w:r>
              <w:t>)</w:t>
            </w:r>
          </w:p>
        </w:tc>
        <w:tc>
          <w:tcPr>
            <w:tcW w:w="6636" w:type="dxa"/>
          </w:tcPr>
          <w:p w:rsidR="00DA5601" w:rsidRPr="00CA0364" w:rsidRDefault="00DA5601" w:rsidP="000F200F">
            <w:pPr>
              <w:rPr>
                <w:lang w:val="en-US"/>
              </w:rPr>
            </w:pPr>
            <w:r w:rsidRPr="00CA0364">
              <w:rPr>
                <w:lang w:val="en-US"/>
              </w:rPr>
              <w:t>In case of a failure (network) an audible alert (buzzer) is triggered. The text “Connecting” appears on the display to indicate the lack of connectivity. The alert can be silenced by touching the display screen.</w:t>
            </w:r>
          </w:p>
        </w:tc>
      </w:tr>
      <w:tr w:rsidR="00DA5601" w:rsidRPr="000F200F" w:rsidTr="000F200F">
        <w:trPr>
          <w:cantSplit/>
        </w:trPr>
        <w:tc>
          <w:tcPr>
            <w:tcW w:w="2750" w:type="dxa"/>
          </w:tcPr>
          <w:p w:rsidR="00DA5601" w:rsidRPr="00CA0364" w:rsidRDefault="00DA5601" w:rsidP="000F200F">
            <w:pPr>
              <w:keepNext/>
              <w:keepLines/>
              <w:rPr>
                <w:lang w:val="en-US"/>
              </w:rPr>
            </w:pPr>
            <w:r w:rsidRPr="00CA0364">
              <w:rPr>
                <w:lang w:val="en-US"/>
              </w:rPr>
              <w:t>Bridge watch safety timer</w:t>
            </w:r>
            <w:r>
              <w:rPr>
                <w:rStyle w:val="Voetnootmarkering"/>
              </w:rPr>
              <w:footnoteReference w:id="6"/>
            </w:r>
          </w:p>
          <w:p w:rsidR="00DA5601" w:rsidRPr="00CA0364" w:rsidRDefault="00DA5601" w:rsidP="000F200F">
            <w:pPr>
              <w:keepNext/>
              <w:keepLines/>
              <w:rPr>
                <w:lang w:val="en-US"/>
              </w:rPr>
            </w:pPr>
            <w:r w:rsidRPr="00CA0364">
              <w:rPr>
                <w:lang w:val="en-US"/>
              </w:rPr>
              <w:t xml:space="preserve">(see </w:t>
            </w:r>
            <w:r w:rsidR="007270D5">
              <w:fldChar w:fldCharType="begin"/>
            </w:r>
            <w:r w:rsidRPr="00CA0364">
              <w:rPr>
                <w:lang w:val="en-US"/>
              </w:rPr>
              <w:instrText xml:space="preserve"> REF _Ref240872615 \h </w:instrText>
            </w:r>
            <w:r w:rsidR="007270D5">
              <w:fldChar w:fldCharType="separate"/>
            </w:r>
            <w:r w:rsidR="00ED7AB1">
              <w:t xml:space="preserve">Figure </w:t>
            </w:r>
            <w:r w:rsidR="00ED7AB1">
              <w:rPr>
                <w:noProof/>
              </w:rPr>
              <w:t>9</w:t>
            </w:r>
            <w:r w:rsidR="00ED7AB1">
              <w:noBreakHyphen/>
            </w:r>
            <w:r w:rsidR="00ED7AB1">
              <w:rPr>
                <w:noProof/>
              </w:rPr>
              <w:t>17</w:t>
            </w:r>
            <w:r w:rsidR="007270D5">
              <w:fldChar w:fldCharType="end"/>
            </w:r>
            <w:r w:rsidRPr="00CA0364">
              <w:rPr>
                <w:lang w:val="en-US"/>
              </w:rPr>
              <w:t>)</w:t>
            </w:r>
          </w:p>
        </w:tc>
        <w:tc>
          <w:tcPr>
            <w:tcW w:w="6636" w:type="dxa"/>
          </w:tcPr>
          <w:p w:rsidR="00DA5601" w:rsidRPr="00CA0364" w:rsidRDefault="00DA5601" w:rsidP="000F200F">
            <w:pPr>
              <w:keepLines/>
              <w:rPr>
                <w:lang w:val="en-US"/>
              </w:rPr>
            </w:pPr>
            <w:r w:rsidRPr="00CA0364">
              <w:rPr>
                <w:lang w:val="en-US"/>
              </w:rPr>
              <w:t>In case of a one man bridge, the bridge watch alarm can be enabled for safety purposes. The bridge watch safety timer must be reset within a specific amount of time (using the reset button of an alarm panel on the bridge), else a General Engineers’ Alarm (GEA) is invoked on all stations.</w:t>
            </w:r>
          </w:p>
        </w:tc>
      </w:tr>
      <w:tr w:rsidR="00DA5601" w:rsidRPr="000F200F" w:rsidTr="000F200F">
        <w:trPr>
          <w:cantSplit/>
        </w:trPr>
        <w:tc>
          <w:tcPr>
            <w:tcW w:w="2750" w:type="dxa"/>
          </w:tcPr>
          <w:p w:rsidR="00DA5601" w:rsidRPr="00CA0364" w:rsidRDefault="00DA5601" w:rsidP="000F200F">
            <w:pPr>
              <w:keepNext/>
              <w:keepLines/>
              <w:rPr>
                <w:lang w:val="en-US"/>
              </w:rPr>
            </w:pPr>
            <w:r w:rsidRPr="00CA0364">
              <w:rPr>
                <w:lang w:val="en-US"/>
              </w:rPr>
              <w:t>Engine room watch alarm</w:t>
            </w:r>
          </w:p>
          <w:p w:rsidR="00DA5601" w:rsidRPr="00CA0364" w:rsidRDefault="00DA5601" w:rsidP="000F200F">
            <w:pPr>
              <w:keepNext/>
              <w:keepLines/>
              <w:rPr>
                <w:lang w:val="en-US"/>
              </w:rPr>
            </w:pPr>
            <w:r w:rsidRPr="00CA0364">
              <w:rPr>
                <w:lang w:val="en-US"/>
              </w:rPr>
              <w:t xml:space="preserve">(see </w:t>
            </w:r>
            <w:r w:rsidR="007270D5">
              <w:fldChar w:fldCharType="begin"/>
            </w:r>
            <w:r w:rsidRPr="00CA0364">
              <w:rPr>
                <w:lang w:val="en-US"/>
              </w:rPr>
              <w:instrText xml:space="preserve"> REF _Ref240872637 \h </w:instrText>
            </w:r>
            <w:r w:rsidR="007270D5">
              <w:fldChar w:fldCharType="separate"/>
            </w:r>
            <w:r w:rsidR="00ED7AB1">
              <w:t xml:space="preserve">Figure </w:t>
            </w:r>
            <w:r w:rsidR="00ED7AB1">
              <w:rPr>
                <w:noProof/>
              </w:rPr>
              <w:t>9</w:t>
            </w:r>
            <w:r w:rsidR="00ED7AB1">
              <w:noBreakHyphen/>
            </w:r>
            <w:r w:rsidR="00ED7AB1">
              <w:rPr>
                <w:noProof/>
              </w:rPr>
              <w:t>18</w:t>
            </w:r>
            <w:r w:rsidR="007270D5">
              <w:fldChar w:fldCharType="end"/>
            </w:r>
            <w:r w:rsidRPr="00CA0364">
              <w:rPr>
                <w:lang w:val="en-US"/>
              </w:rPr>
              <w:t>)</w:t>
            </w:r>
          </w:p>
        </w:tc>
        <w:tc>
          <w:tcPr>
            <w:tcW w:w="6636" w:type="dxa"/>
          </w:tcPr>
          <w:p w:rsidR="00DA5601" w:rsidRPr="00CA0364" w:rsidRDefault="00DA5601" w:rsidP="00E63EE3">
            <w:pPr>
              <w:keepNext/>
              <w:keepLines/>
              <w:rPr>
                <w:lang w:val="en-US"/>
              </w:rPr>
            </w:pPr>
            <w:r w:rsidRPr="00CA0364">
              <w:rPr>
                <w:lang w:val="en-US"/>
              </w:rPr>
              <w:t xml:space="preserve">The Duty Alarm Panel indicates whether the machinery space is “Attended” or “Unattended”. </w:t>
            </w:r>
          </w:p>
        </w:tc>
      </w:tr>
    </w:tbl>
    <w:p w:rsidR="00DA5601" w:rsidRDefault="00DA5601" w:rsidP="002309BE">
      <w:pPr>
        <w:pStyle w:val="Onderschrift"/>
      </w:pPr>
      <w:bookmarkStart w:id="251" w:name="_Toc257380542"/>
      <w:r>
        <w:t xml:space="preserve">Table </w:t>
      </w:r>
      <w:r w:rsidR="007270D5">
        <w:fldChar w:fldCharType="begin"/>
      </w:r>
      <w:r>
        <w:instrText xml:space="preserve"> STYLEREF 1 \s </w:instrText>
      </w:r>
      <w:r w:rsidR="007270D5">
        <w:fldChar w:fldCharType="separate"/>
      </w:r>
      <w:r w:rsidR="00ED7AB1">
        <w:rPr>
          <w:noProof/>
        </w:rPr>
        <w:t>9</w:t>
      </w:r>
      <w:r w:rsidR="007270D5">
        <w:fldChar w:fldCharType="end"/>
      </w:r>
      <w:r>
        <w:noBreakHyphen/>
      </w:r>
      <w:r w:rsidR="007270D5">
        <w:fldChar w:fldCharType="begin"/>
      </w:r>
      <w:r>
        <w:instrText xml:space="preserve"> SEQ Table \* ARABIC \s 1 </w:instrText>
      </w:r>
      <w:r w:rsidR="007270D5">
        <w:fldChar w:fldCharType="separate"/>
      </w:r>
      <w:r w:rsidR="00ED7AB1">
        <w:rPr>
          <w:noProof/>
        </w:rPr>
        <w:t>1</w:t>
      </w:r>
      <w:r w:rsidR="007270D5">
        <w:fldChar w:fldCharType="end"/>
      </w:r>
      <w:r>
        <w:t>: Duty Alarm Panel functionalities</w:t>
      </w:r>
      <w:bookmarkEnd w:id="251"/>
    </w:p>
    <w:p w:rsidR="00A7087C" w:rsidRDefault="00A7087C" w:rsidP="00A7087C"/>
    <w:p w:rsidR="00DA5601" w:rsidRDefault="00DA5601" w:rsidP="00DA5601">
      <w:pPr>
        <w:pStyle w:val="Kop2"/>
        <w:numPr>
          <w:ilvl w:val="1"/>
          <w:numId w:val="3"/>
        </w:numPr>
      </w:pPr>
      <w:bookmarkStart w:id="252" w:name="_Toc235862031"/>
      <w:bookmarkStart w:id="253" w:name="_Toc257380464"/>
      <w:bookmarkStart w:id="254" w:name="_Toc366768515"/>
      <w:r>
        <w:t>On duty select</w:t>
      </w:r>
      <w:bookmarkEnd w:id="252"/>
      <w:r>
        <w:t xml:space="preserve"> procedure</w:t>
      </w:r>
      <w:bookmarkEnd w:id="253"/>
      <w:bookmarkEnd w:id="254"/>
    </w:p>
    <w:p w:rsidR="00A7087C" w:rsidRDefault="00A7087C" w:rsidP="000F200F">
      <w:pPr>
        <w:rPr>
          <w:lang w:val="en-US"/>
        </w:rPr>
      </w:pPr>
    </w:p>
    <w:p w:rsidR="00DA5601" w:rsidRPr="00CA0364" w:rsidRDefault="00DA5601" w:rsidP="000F200F">
      <w:pPr>
        <w:rPr>
          <w:lang w:val="en-US"/>
        </w:rPr>
      </w:pPr>
      <w:r w:rsidRPr="00CA0364">
        <w:rPr>
          <w:lang w:val="en-US"/>
        </w:rPr>
        <w:t>An engineer on duty can be selected on duty from the allocation control button on the Duty Alarm Panel (DAP). The engineer will be warned when an alarm is present in one of the “Unmanned” alarm groups. Using the alarm panel of the engineer on duty, the engineer is notified of new alarms. This is done by warning light, buzzer and/or on-screen functions. Alarms are always represented on the screen.</w:t>
      </w:r>
    </w:p>
    <w:p w:rsidR="00DA5601" w:rsidRPr="00CA0364" w:rsidRDefault="00DA5601" w:rsidP="000F200F">
      <w:pPr>
        <w:rPr>
          <w:lang w:val="en-US"/>
        </w:rPr>
      </w:pPr>
    </w:p>
    <w:p w:rsidR="00DA5601" w:rsidRPr="00CA0364" w:rsidRDefault="00DA5601" w:rsidP="000F200F">
      <w:pPr>
        <w:rPr>
          <w:lang w:val="en-US"/>
        </w:rPr>
      </w:pPr>
      <w:r w:rsidRPr="00CA0364">
        <w:rPr>
          <w:lang w:val="en-US"/>
        </w:rPr>
        <w:t>The duty alarm system sends alarms to the responsible persons in case of incorrect situations whenever the machinery spaces are unattended. The release procedure for duty alarms will be done (before leaving the area) at the main Operator PC (OPC) in the Engine Control Room (ECR).</w:t>
      </w:r>
    </w:p>
    <w:p w:rsidR="00DA5601" w:rsidRPr="00CA0364" w:rsidRDefault="00DA5601" w:rsidP="000F200F">
      <w:pPr>
        <w:rPr>
          <w:lang w:val="en-US"/>
        </w:rPr>
      </w:pPr>
    </w:p>
    <w:p w:rsidR="00DA5601" w:rsidRDefault="00DA5601" w:rsidP="000F200F">
      <w:pPr>
        <w:keepNext/>
      </w:pPr>
      <w:r>
        <w:rPr>
          <w:noProof/>
          <w:lang w:val="nl-NL" w:eastAsia="nl-NL"/>
        </w:rPr>
        <w:drawing>
          <wp:inline distT="0" distB="0" distL="0" distR="0" wp14:anchorId="6B52B535" wp14:editId="5EFE959B">
            <wp:extent cx="5934075" cy="4419600"/>
            <wp:effectExtent l="0" t="0" r="9525"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rsidR="00DA5601" w:rsidRDefault="00DA5601" w:rsidP="002309BE">
      <w:pPr>
        <w:pStyle w:val="Onderschrift"/>
        <w:rPr>
          <w:noProof/>
        </w:rPr>
      </w:pPr>
      <w:bookmarkStart w:id="255" w:name="_Toc257380518"/>
      <w:bookmarkStart w:id="256" w:name="_Toc366768728"/>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22</w:t>
      </w:r>
      <w:r w:rsidR="00ED7AB1">
        <w:fldChar w:fldCharType="end"/>
      </w:r>
      <w:r>
        <w:t xml:space="preserve"> Duty Alarm</w:t>
      </w:r>
      <w:r>
        <w:rPr>
          <w:noProof/>
        </w:rPr>
        <w:t xml:space="preserve"> Panel (on duty select)</w:t>
      </w:r>
      <w:bookmarkEnd w:id="255"/>
      <w:bookmarkEnd w:id="256"/>
    </w:p>
    <w:p w:rsidR="00A7087C" w:rsidRDefault="00A7087C" w:rsidP="00A7087C"/>
    <w:p w:rsidR="00DA5601" w:rsidRDefault="00DA5601" w:rsidP="00DA5601">
      <w:pPr>
        <w:pStyle w:val="Kop2"/>
        <w:numPr>
          <w:ilvl w:val="1"/>
          <w:numId w:val="3"/>
        </w:numPr>
      </w:pPr>
      <w:bookmarkStart w:id="257" w:name="_Toc235862035"/>
      <w:bookmarkStart w:id="258" w:name="_Toc257380465"/>
      <w:bookmarkStart w:id="259" w:name="_Toc366768516"/>
      <w:r>
        <w:t>Alarm acknowledge procedure</w:t>
      </w:r>
      <w:bookmarkEnd w:id="257"/>
      <w:bookmarkEnd w:id="258"/>
      <w:bookmarkEnd w:id="259"/>
      <w:r>
        <w:t xml:space="preserve"> </w:t>
      </w:r>
    </w:p>
    <w:p w:rsidR="00A7087C" w:rsidRDefault="00A7087C" w:rsidP="000F200F">
      <w:pPr>
        <w:rPr>
          <w:lang w:val="en-US"/>
        </w:rPr>
      </w:pPr>
    </w:p>
    <w:p w:rsidR="00DA5601" w:rsidRPr="00CA0364" w:rsidRDefault="00DA5601" w:rsidP="000F200F">
      <w:pPr>
        <w:rPr>
          <w:lang w:val="en-US"/>
        </w:rPr>
      </w:pPr>
      <w:r w:rsidRPr="00CA0364">
        <w:rPr>
          <w:lang w:val="en-US"/>
        </w:rPr>
        <w:t xml:space="preserve">If during watch free operation an alarm occurs the normal procedure will be that the engineer on duty will receive an optical and acoustic alarm in his cabin. Accordingly he must </w:t>
      </w:r>
      <w:r w:rsidR="0038749D">
        <w:rPr>
          <w:lang w:val="en-US"/>
        </w:rPr>
        <w:t>Silence</w:t>
      </w:r>
      <w:r w:rsidRPr="00CA0364">
        <w:rPr>
          <w:lang w:val="en-US"/>
        </w:rPr>
        <w:t xml:space="preserve"> the alarm on his panel.</w:t>
      </w:r>
    </w:p>
    <w:p w:rsidR="00DA5601" w:rsidRPr="00CA0364" w:rsidRDefault="00DA5601" w:rsidP="000F200F">
      <w:pPr>
        <w:rPr>
          <w:lang w:val="en-US"/>
        </w:rPr>
      </w:pPr>
      <w:r w:rsidRPr="00CA0364">
        <w:rPr>
          <w:lang w:val="en-US"/>
        </w:rPr>
        <w:t>The alarm itself is still in the status not acknowledged. The engineer on duty must go to the ECR, to acknowledge the alarm and solve the problem in the control room.</w:t>
      </w:r>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When the engineer on duty ignores the alarm in his cabin, a repeat alarm function will be activated. This means, after a specific period of time the duty alarm system generates a General Engineer’s Alarm (GEA) on all stations. </w:t>
      </w:r>
    </w:p>
    <w:p w:rsidR="00DA5601" w:rsidRPr="00CA0364" w:rsidRDefault="00DA5601" w:rsidP="000F200F">
      <w:pPr>
        <w:rPr>
          <w:lang w:val="en-US"/>
        </w:rPr>
      </w:pPr>
    </w:p>
    <w:p w:rsidR="00DA5601" w:rsidRDefault="00DA5601" w:rsidP="00DA5601">
      <w:pPr>
        <w:pStyle w:val="Kop2"/>
        <w:numPr>
          <w:ilvl w:val="1"/>
          <w:numId w:val="3"/>
        </w:numPr>
      </w:pPr>
      <w:bookmarkStart w:id="260" w:name="_Toc257380466"/>
      <w:bookmarkStart w:id="261" w:name="_Toc366768517"/>
      <w:r>
        <w:t>Call function</w:t>
      </w:r>
      <w:bookmarkEnd w:id="260"/>
      <w:bookmarkEnd w:id="261"/>
    </w:p>
    <w:p w:rsidR="00DA5601" w:rsidRDefault="00DA5601" w:rsidP="000F200F"/>
    <w:p w:rsidR="00DA5601" w:rsidRPr="00CA0364" w:rsidRDefault="00DA5601" w:rsidP="000F200F">
      <w:pPr>
        <w:rPr>
          <w:lang w:val="en-US"/>
        </w:rPr>
      </w:pPr>
      <w:r w:rsidRPr="00CA0364">
        <w:rPr>
          <w:lang w:val="en-US"/>
        </w:rPr>
        <w:lastRenderedPageBreak/>
        <w:t xml:space="preserve">From the Duty Alarm Panel (DAP) it is possible to call for a specific engineer, bridge or all engineers (see </w:t>
      </w:r>
      <w:r w:rsidR="007270D5">
        <w:fldChar w:fldCharType="begin"/>
      </w:r>
      <w:r w:rsidRPr="00CA0364">
        <w:rPr>
          <w:lang w:val="en-US"/>
        </w:rPr>
        <w:instrText xml:space="preserve"> REF _Ref240876659 \h </w:instrText>
      </w:r>
      <w:r w:rsidR="007270D5">
        <w:fldChar w:fldCharType="separate"/>
      </w:r>
      <w:r w:rsidR="00ED7AB1">
        <w:t xml:space="preserve">Figure </w:t>
      </w:r>
      <w:r w:rsidR="00ED7AB1">
        <w:rPr>
          <w:noProof/>
        </w:rPr>
        <w:t>9</w:t>
      </w:r>
      <w:r w:rsidR="00ED7AB1">
        <w:noBreakHyphen/>
      </w:r>
      <w:r w:rsidR="00ED7AB1">
        <w:rPr>
          <w:noProof/>
        </w:rPr>
        <w:t>23</w:t>
      </w:r>
      <w:r w:rsidR="007270D5">
        <w:fldChar w:fldCharType="end"/>
      </w:r>
      <w:r w:rsidRPr="00CA0364">
        <w:rPr>
          <w:lang w:val="en-US"/>
        </w:rPr>
        <w:t>).</w:t>
      </w:r>
    </w:p>
    <w:p w:rsidR="00DA5601" w:rsidRPr="00CA0364" w:rsidRDefault="00DA5601" w:rsidP="000F200F">
      <w:pPr>
        <w:rPr>
          <w:lang w:val="en-US"/>
        </w:rPr>
      </w:pPr>
    </w:p>
    <w:p w:rsidR="00DA5601" w:rsidRDefault="00DA5601" w:rsidP="000F200F">
      <w:pPr>
        <w:keepNext/>
      </w:pPr>
      <w:r>
        <w:rPr>
          <w:noProof/>
          <w:lang w:val="nl-NL" w:eastAsia="nl-NL"/>
        </w:rPr>
        <w:drawing>
          <wp:inline distT="0" distB="0" distL="0" distR="0" wp14:anchorId="67BE55F7" wp14:editId="0BF4CBD6">
            <wp:extent cx="5934075" cy="4419600"/>
            <wp:effectExtent l="0" t="0" r="9525"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rsidR="00DA5601" w:rsidRDefault="00DA5601" w:rsidP="002309BE">
      <w:pPr>
        <w:pStyle w:val="Onderschrift"/>
      </w:pPr>
      <w:bookmarkStart w:id="262" w:name="_Ref240876659"/>
      <w:bookmarkStart w:id="263" w:name="_Toc257380519"/>
      <w:bookmarkStart w:id="264" w:name="_Toc366768729"/>
      <w:r>
        <w:t xml:space="preserve">Figure </w:t>
      </w:r>
      <w:r w:rsidR="00ED7AB1">
        <w:fldChar w:fldCharType="begin"/>
      </w:r>
      <w:r w:rsidR="00ED7AB1">
        <w:instrText xml:space="preserve"> STYLEREF 1 \s </w:instrText>
      </w:r>
      <w:r w:rsidR="00ED7AB1">
        <w:fldChar w:fldCharType="separate"/>
      </w:r>
      <w:r w:rsidR="00ED7AB1">
        <w:rPr>
          <w:noProof/>
        </w:rPr>
        <w:t>9</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23</w:t>
      </w:r>
      <w:r w:rsidR="00ED7AB1">
        <w:fldChar w:fldCharType="end"/>
      </w:r>
      <w:bookmarkEnd w:id="262"/>
      <w:r>
        <w:t xml:space="preserve"> Duty Alarm Panel (call function)</w:t>
      </w:r>
      <w:bookmarkEnd w:id="263"/>
      <w:bookmarkEnd w:id="264"/>
    </w:p>
    <w:p w:rsidR="00DA5601" w:rsidRDefault="00DA5601" w:rsidP="00DA5601">
      <w:pPr>
        <w:pStyle w:val="Kop1"/>
        <w:numPr>
          <w:ilvl w:val="0"/>
          <w:numId w:val="3"/>
        </w:numPr>
        <w:ind w:left="851" w:hanging="851"/>
      </w:pPr>
      <w:bookmarkStart w:id="265" w:name="_Toc235862036"/>
      <w:r w:rsidRPr="00CA0364">
        <w:rPr>
          <w:lang w:val="en-US"/>
        </w:rPr>
        <w:br w:type="page"/>
      </w:r>
      <w:bookmarkStart w:id="266" w:name="_Toc257380467"/>
      <w:bookmarkStart w:id="267" w:name="_Toc366768518"/>
      <w:bookmarkEnd w:id="265"/>
      <w:r>
        <w:lastRenderedPageBreak/>
        <w:t>Personnel alarm</w:t>
      </w:r>
      <w:bookmarkEnd w:id="266"/>
      <w:bookmarkEnd w:id="267"/>
      <w:r>
        <w:t xml:space="preserve"> </w:t>
      </w:r>
    </w:p>
    <w:p w:rsidR="00DA5601" w:rsidRDefault="00DA5601" w:rsidP="00DA5601">
      <w:pPr>
        <w:pStyle w:val="Kop2"/>
        <w:numPr>
          <w:ilvl w:val="1"/>
          <w:numId w:val="3"/>
        </w:numPr>
      </w:pPr>
      <w:bookmarkStart w:id="268" w:name="_Toc257380468"/>
      <w:bookmarkStart w:id="269" w:name="_Toc366768519"/>
      <w:r>
        <w:t>General</w:t>
      </w:r>
      <w:bookmarkEnd w:id="268"/>
      <w:bookmarkEnd w:id="269"/>
    </w:p>
    <w:p w:rsidR="00A7087C" w:rsidRDefault="00A7087C" w:rsidP="000F200F">
      <w:pPr>
        <w:rPr>
          <w:lang w:val="en-US"/>
        </w:rPr>
      </w:pPr>
      <w:bookmarkStart w:id="270" w:name="_Toc235862038"/>
    </w:p>
    <w:p w:rsidR="00DA5601" w:rsidRPr="00AA4AE2" w:rsidRDefault="00DA5601" w:rsidP="000F200F">
      <w:pPr>
        <w:rPr>
          <w:lang w:val="en-US"/>
        </w:rPr>
      </w:pPr>
      <w:r w:rsidRPr="00CA0364">
        <w:rPr>
          <w:lang w:val="en-US"/>
        </w:rPr>
        <w:t xml:space="preserve">A personnel alarm provides a safety timer (see </w:t>
      </w:r>
      <w:r w:rsidR="007270D5">
        <w:fldChar w:fldCharType="begin"/>
      </w:r>
      <w:r w:rsidRPr="00CA0364">
        <w:rPr>
          <w:lang w:val="en-US"/>
        </w:rPr>
        <w:instrText xml:space="preserve"> REF _Ref240872637 \h </w:instrText>
      </w:r>
      <w:r w:rsidR="007270D5">
        <w:fldChar w:fldCharType="separate"/>
      </w:r>
      <w:r w:rsidR="00ED7AB1">
        <w:t xml:space="preserve">Figure </w:t>
      </w:r>
      <w:r w:rsidR="00ED7AB1">
        <w:rPr>
          <w:noProof/>
        </w:rPr>
        <w:t>9</w:t>
      </w:r>
      <w:r w:rsidR="00ED7AB1">
        <w:noBreakHyphen/>
      </w:r>
      <w:r w:rsidR="00ED7AB1">
        <w:rPr>
          <w:noProof/>
        </w:rPr>
        <w:t>18</w:t>
      </w:r>
      <w:r w:rsidR="007270D5">
        <w:fldChar w:fldCharType="end"/>
      </w:r>
      <w:r w:rsidRPr="00CA0364">
        <w:rPr>
          <w:lang w:val="en-US"/>
        </w:rPr>
        <w:t xml:space="preserve"> and </w:t>
      </w:r>
      <w:r w:rsidR="007270D5">
        <w:fldChar w:fldCharType="begin"/>
      </w:r>
      <w:r w:rsidRPr="00CA0364">
        <w:rPr>
          <w:lang w:val="en-US"/>
        </w:rPr>
        <w:instrText xml:space="preserve"> REF _Ref240876659 \h </w:instrText>
      </w:r>
      <w:r w:rsidR="007270D5">
        <w:fldChar w:fldCharType="separate"/>
      </w:r>
      <w:r w:rsidR="00ED7AB1">
        <w:t xml:space="preserve">Figure </w:t>
      </w:r>
      <w:r w:rsidR="00ED7AB1">
        <w:rPr>
          <w:noProof/>
        </w:rPr>
        <w:t>9</w:t>
      </w:r>
      <w:r w:rsidR="00ED7AB1">
        <w:noBreakHyphen/>
      </w:r>
      <w:r w:rsidR="00ED7AB1">
        <w:rPr>
          <w:noProof/>
        </w:rPr>
        <w:t>23</w:t>
      </w:r>
      <w:r w:rsidR="007270D5">
        <w:fldChar w:fldCharType="end"/>
      </w:r>
      <w:r w:rsidRPr="00CA0364">
        <w:rPr>
          <w:lang w:val="en-US"/>
        </w:rPr>
        <w:t xml:space="preserve">) for personal protection, used when a single person works in an unattended area. </w:t>
      </w:r>
      <w:r w:rsidRPr="00AA4AE2">
        <w:rPr>
          <w:lang w:val="en-US"/>
        </w:rPr>
        <w:t>The personnel alarm consists of:</w:t>
      </w:r>
    </w:p>
    <w:p w:rsidR="00DA5601" w:rsidRDefault="00DA5601" w:rsidP="0004143D">
      <w:pPr>
        <w:numPr>
          <w:ilvl w:val="0"/>
          <w:numId w:val="41"/>
        </w:numPr>
      </w:pPr>
      <w:r>
        <w:t>A release station</w:t>
      </w:r>
    </w:p>
    <w:p w:rsidR="00A7087C" w:rsidRDefault="0038749D" w:rsidP="0004143D">
      <w:pPr>
        <w:numPr>
          <w:ilvl w:val="0"/>
          <w:numId w:val="41"/>
        </w:numPr>
      </w:pPr>
      <w:r>
        <w:t>A</w:t>
      </w:r>
      <w:r w:rsidR="00DA5601">
        <w:t>cknowledge station</w:t>
      </w:r>
      <w:r>
        <w:t>s</w:t>
      </w:r>
    </w:p>
    <w:p w:rsidR="00DA5601" w:rsidRDefault="00DA5601" w:rsidP="00A7087C">
      <w:r>
        <w:tab/>
      </w:r>
    </w:p>
    <w:p w:rsidR="00DA5601" w:rsidRDefault="00DA5601" w:rsidP="00DA5601">
      <w:pPr>
        <w:pStyle w:val="Kop3"/>
        <w:numPr>
          <w:ilvl w:val="2"/>
          <w:numId w:val="3"/>
        </w:numPr>
      </w:pPr>
      <w:bookmarkStart w:id="271" w:name="_Toc257380469"/>
      <w:bookmarkStart w:id="272" w:name="_Toc366768520"/>
      <w:r>
        <w:t>Release station</w:t>
      </w:r>
      <w:bookmarkEnd w:id="270"/>
      <w:bookmarkEnd w:id="271"/>
      <w:bookmarkEnd w:id="272"/>
      <w:r>
        <w:t xml:space="preserve"> </w:t>
      </w:r>
    </w:p>
    <w:p w:rsidR="00A7087C" w:rsidRDefault="00A7087C" w:rsidP="000F200F">
      <w:pPr>
        <w:rPr>
          <w:iCs/>
          <w:lang w:val="en-US"/>
        </w:rPr>
      </w:pPr>
    </w:p>
    <w:p w:rsidR="00DA5601" w:rsidRPr="00CA0364" w:rsidRDefault="00DA5601" w:rsidP="000F200F">
      <w:pPr>
        <w:rPr>
          <w:iCs/>
          <w:lang w:val="en-US"/>
        </w:rPr>
      </w:pPr>
      <w:r w:rsidRPr="00CA0364">
        <w:rPr>
          <w:iCs/>
          <w:lang w:val="en-US"/>
        </w:rPr>
        <w:t>The release station is used to indicate whether a machinery space is “Attended” or</w:t>
      </w:r>
      <w:r w:rsidRPr="00CA0364">
        <w:rPr>
          <w:iCs/>
          <w:lang w:val="en-US"/>
        </w:rPr>
        <w:br/>
        <w:t>“Unattended” and is preferably situated at the entrance of the machinery space. The release station consists of the following buttons i.e.:</w:t>
      </w:r>
    </w:p>
    <w:p w:rsidR="00DA5601" w:rsidRDefault="00DA5601" w:rsidP="0004143D">
      <w:pPr>
        <w:numPr>
          <w:ilvl w:val="0"/>
          <w:numId w:val="45"/>
        </w:numPr>
        <w:rPr>
          <w:iCs/>
        </w:rPr>
      </w:pPr>
      <w:r>
        <w:rPr>
          <w:iCs/>
        </w:rPr>
        <w:t>A “attended/unattended” push button</w:t>
      </w:r>
    </w:p>
    <w:p w:rsidR="00DA5601" w:rsidRDefault="00DA5601" w:rsidP="0004143D">
      <w:pPr>
        <w:numPr>
          <w:ilvl w:val="0"/>
          <w:numId w:val="45"/>
        </w:numPr>
        <w:rPr>
          <w:iCs/>
        </w:rPr>
      </w:pPr>
      <w:r>
        <w:rPr>
          <w:iCs/>
        </w:rPr>
        <w:t>A timer “active/inactive” button</w:t>
      </w:r>
    </w:p>
    <w:p w:rsidR="00DA5601" w:rsidRDefault="00DA5601" w:rsidP="0004143D">
      <w:pPr>
        <w:numPr>
          <w:ilvl w:val="0"/>
          <w:numId w:val="45"/>
        </w:numPr>
        <w:rPr>
          <w:iCs/>
          <w:lang w:val="en-US"/>
        </w:rPr>
      </w:pPr>
      <w:r w:rsidRPr="00CA0364">
        <w:rPr>
          <w:iCs/>
          <w:lang w:val="en-US"/>
        </w:rPr>
        <w:t>A alarm “active/silence” push button</w:t>
      </w:r>
    </w:p>
    <w:p w:rsidR="00A7087C" w:rsidRPr="00CA0364" w:rsidRDefault="00A7087C" w:rsidP="00A7087C">
      <w:pPr>
        <w:rPr>
          <w:lang w:val="en-US"/>
        </w:rPr>
      </w:pPr>
    </w:p>
    <w:p w:rsidR="00DA5601" w:rsidRPr="00CA0364"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7944"/>
      </w:tblGrid>
      <w:tr w:rsidR="00DA5601" w:rsidRPr="00576C19" w:rsidTr="000F200F">
        <w:tc>
          <w:tcPr>
            <w:tcW w:w="1354" w:type="dxa"/>
            <w:shd w:val="clear" w:color="auto" w:fill="333333"/>
          </w:tcPr>
          <w:p w:rsidR="00DA5601" w:rsidRPr="00576C19" w:rsidRDefault="00DA5601" w:rsidP="000F200F">
            <w:pPr>
              <w:rPr>
                <w:b/>
              </w:rPr>
            </w:pPr>
            <w:r w:rsidRPr="00576C19">
              <w:rPr>
                <w:b/>
              </w:rPr>
              <w:t>Button</w:t>
            </w:r>
          </w:p>
        </w:tc>
        <w:tc>
          <w:tcPr>
            <w:tcW w:w="8216" w:type="dxa"/>
            <w:shd w:val="clear" w:color="auto" w:fill="333333"/>
          </w:tcPr>
          <w:p w:rsidR="00DA5601" w:rsidRPr="00576C19" w:rsidRDefault="00DA5601" w:rsidP="000F200F">
            <w:pPr>
              <w:rPr>
                <w:b/>
              </w:rPr>
            </w:pPr>
            <w:r w:rsidRPr="00576C19">
              <w:rPr>
                <w:b/>
              </w:rPr>
              <w:t>Detail</w:t>
            </w:r>
          </w:p>
        </w:tc>
      </w:tr>
      <w:tr w:rsidR="00DA5601" w:rsidRPr="000F200F" w:rsidTr="000F200F">
        <w:tc>
          <w:tcPr>
            <w:tcW w:w="1354" w:type="dxa"/>
          </w:tcPr>
          <w:p w:rsidR="00DA5601" w:rsidRDefault="00DA5601" w:rsidP="000F200F">
            <w:r>
              <w:t>Attended</w:t>
            </w:r>
          </w:p>
        </w:tc>
        <w:tc>
          <w:tcPr>
            <w:tcW w:w="8216" w:type="dxa"/>
          </w:tcPr>
          <w:p w:rsidR="00DA5601" w:rsidRPr="00CA0364" w:rsidRDefault="00DA5601" w:rsidP="000F200F">
            <w:pPr>
              <w:rPr>
                <w:lang w:val="en-US"/>
              </w:rPr>
            </w:pPr>
            <w:r w:rsidRPr="00CA0364">
              <w:rPr>
                <w:lang w:val="en-US"/>
              </w:rPr>
              <w:t>Press when entering the machinery space to activate and when leaving to deactivate.</w:t>
            </w:r>
          </w:p>
        </w:tc>
      </w:tr>
      <w:tr w:rsidR="00DA5601" w:rsidRPr="000F200F" w:rsidTr="000F200F">
        <w:tc>
          <w:tcPr>
            <w:tcW w:w="1354" w:type="dxa"/>
          </w:tcPr>
          <w:p w:rsidR="00DA5601" w:rsidRDefault="00DA5601" w:rsidP="000F200F">
            <w:r>
              <w:t>Timer</w:t>
            </w:r>
          </w:p>
        </w:tc>
        <w:tc>
          <w:tcPr>
            <w:tcW w:w="8216" w:type="dxa"/>
          </w:tcPr>
          <w:p w:rsidR="00DA5601" w:rsidRPr="00CA0364" w:rsidRDefault="00DA5601" w:rsidP="0038749D">
            <w:pPr>
              <w:rPr>
                <w:lang w:val="en-US"/>
              </w:rPr>
            </w:pPr>
            <w:r w:rsidRPr="00CA0364">
              <w:rPr>
                <w:lang w:val="en-US"/>
              </w:rPr>
              <w:t xml:space="preserve">The safety timer can be deactivated (disabled) by using the workstation in the machinery space in conjunction with the right </w:t>
            </w:r>
            <w:r w:rsidR="0038749D">
              <w:rPr>
                <w:lang w:val="en-US"/>
              </w:rPr>
              <w:t>Password</w:t>
            </w:r>
            <w:r w:rsidRPr="00CA0364">
              <w:rPr>
                <w:lang w:val="en-US"/>
              </w:rPr>
              <w:t xml:space="preserve"> (see </w:t>
            </w:r>
            <w:r w:rsidR="007270D5">
              <w:fldChar w:fldCharType="begin"/>
            </w:r>
            <w:r w:rsidRPr="00CA0364">
              <w:rPr>
                <w:lang w:val="en-US"/>
              </w:rPr>
              <w:instrText xml:space="preserve"> REF _Ref335316182 \h </w:instrText>
            </w:r>
            <w:r w:rsidR="007270D5">
              <w:fldChar w:fldCharType="separate"/>
            </w:r>
            <w:r w:rsidR="00ED7AB1">
              <w:t xml:space="preserve">Figure </w:t>
            </w:r>
            <w:r w:rsidR="00ED7AB1">
              <w:rPr>
                <w:noProof/>
              </w:rPr>
              <w:t>10</w:t>
            </w:r>
            <w:r w:rsidR="00ED7AB1">
              <w:noBreakHyphen/>
            </w:r>
            <w:r w:rsidR="00ED7AB1">
              <w:rPr>
                <w:noProof/>
              </w:rPr>
              <w:t>1</w:t>
            </w:r>
            <w:r w:rsidR="007270D5">
              <w:fldChar w:fldCharType="end"/>
            </w:r>
            <w:r w:rsidRPr="00CA0364">
              <w:rPr>
                <w:lang w:val="en-US"/>
              </w:rPr>
              <w:t>)</w:t>
            </w:r>
          </w:p>
        </w:tc>
      </w:tr>
      <w:tr w:rsidR="00DA5601" w:rsidRPr="000F200F" w:rsidTr="000F200F">
        <w:tc>
          <w:tcPr>
            <w:tcW w:w="1354" w:type="dxa"/>
          </w:tcPr>
          <w:p w:rsidR="00DA5601" w:rsidRDefault="00DA5601" w:rsidP="000F200F">
            <w:r>
              <w:t>Alarm</w:t>
            </w:r>
          </w:p>
        </w:tc>
        <w:tc>
          <w:tcPr>
            <w:tcW w:w="8216" w:type="dxa"/>
          </w:tcPr>
          <w:p w:rsidR="00DA5601" w:rsidRPr="00CA0364" w:rsidRDefault="00DA5601" w:rsidP="00E63EE3">
            <w:pPr>
              <w:rPr>
                <w:lang w:val="en-US"/>
              </w:rPr>
            </w:pPr>
            <w:r w:rsidRPr="00CA0364">
              <w:rPr>
                <w:lang w:val="en-US"/>
              </w:rPr>
              <w:t xml:space="preserve">Shows when the station is in alarm. Can be pressed to silence the alarm, which inheritably will reset the Timer. </w:t>
            </w:r>
          </w:p>
        </w:tc>
      </w:tr>
    </w:tbl>
    <w:p w:rsidR="00DA5601" w:rsidRDefault="00DA5601" w:rsidP="002309BE">
      <w:pPr>
        <w:pStyle w:val="Onderschrift"/>
      </w:pPr>
      <w:bookmarkStart w:id="273" w:name="_Toc257380543"/>
      <w:r>
        <w:t xml:space="preserve">Table </w:t>
      </w:r>
      <w:r w:rsidR="007270D5">
        <w:fldChar w:fldCharType="begin"/>
      </w:r>
      <w:r>
        <w:instrText xml:space="preserve"> STYLEREF 1 \s </w:instrText>
      </w:r>
      <w:r w:rsidR="007270D5">
        <w:fldChar w:fldCharType="separate"/>
      </w:r>
      <w:r w:rsidR="00ED7AB1">
        <w:rPr>
          <w:noProof/>
        </w:rPr>
        <w:t>10</w:t>
      </w:r>
      <w:r w:rsidR="007270D5">
        <w:fldChar w:fldCharType="end"/>
      </w:r>
      <w:r>
        <w:noBreakHyphen/>
      </w:r>
      <w:r w:rsidR="007270D5">
        <w:fldChar w:fldCharType="begin"/>
      </w:r>
      <w:r>
        <w:instrText xml:space="preserve"> SEQ Table \* ARABIC \s 1 </w:instrText>
      </w:r>
      <w:r w:rsidR="007270D5">
        <w:fldChar w:fldCharType="separate"/>
      </w:r>
      <w:r w:rsidR="00ED7AB1">
        <w:rPr>
          <w:noProof/>
        </w:rPr>
        <w:t>1</w:t>
      </w:r>
      <w:r w:rsidR="007270D5">
        <w:fldChar w:fldCharType="end"/>
      </w:r>
      <w:r>
        <w:t>: Release station buttons</w:t>
      </w:r>
      <w:bookmarkEnd w:id="273"/>
    </w:p>
    <w:p w:rsidR="00A7087C" w:rsidRDefault="00A7087C" w:rsidP="00A7087C"/>
    <w:p w:rsidR="00DA5601" w:rsidRDefault="00DA5601" w:rsidP="002309BE">
      <w:pPr>
        <w:pStyle w:val="Onderschrift"/>
      </w:pPr>
      <w:r>
        <w:rPr>
          <w:noProof/>
          <w:lang w:val="nl-NL" w:eastAsia="nl-NL"/>
        </w:rPr>
        <w:drawing>
          <wp:inline distT="0" distB="0" distL="0" distR="0" wp14:anchorId="493C81D2" wp14:editId="314D2E28">
            <wp:extent cx="5410200" cy="2841993"/>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406732" cy="2840171"/>
                    </a:xfrm>
                    <a:prstGeom prst="rect">
                      <a:avLst/>
                    </a:prstGeom>
                  </pic:spPr>
                </pic:pic>
              </a:graphicData>
            </a:graphic>
          </wp:inline>
        </w:drawing>
      </w:r>
    </w:p>
    <w:p w:rsidR="00DA5601" w:rsidRDefault="00DA5601" w:rsidP="002309BE">
      <w:pPr>
        <w:pStyle w:val="Onderschrift"/>
      </w:pPr>
      <w:bookmarkStart w:id="274" w:name="_Ref335316182"/>
      <w:bookmarkStart w:id="275" w:name="_Toc366768730"/>
      <w:r>
        <w:t xml:space="preserve">Figure </w:t>
      </w:r>
      <w:r w:rsidR="00ED7AB1">
        <w:fldChar w:fldCharType="begin"/>
      </w:r>
      <w:r w:rsidR="00ED7AB1">
        <w:instrText xml:space="preserve"> STYLEREF 1 \s </w:instrText>
      </w:r>
      <w:r w:rsidR="00ED7AB1">
        <w:fldChar w:fldCharType="separate"/>
      </w:r>
      <w:r w:rsidR="00ED7AB1">
        <w:rPr>
          <w:noProof/>
        </w:rPr>
        <w:t>10</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w:t>
      </w:r>
      <w:r w:rsidR="00ED7AB1">
        <w:fldChar w:fldCharType="end"/>
      </w:r>
      <w:bookmarkEnd w:id="274"/>
      <w:r>
        <w:t>: Deadman Switch Password</w:t>
      </w:r>
      <w:bookmarkEnd w:id="275"/>
    </w:p>
    <w:p w:rsidR="00DA5601" w:rsidRPr="00CA0364" w:rsidRDefault="00DA5601" w:rsidP="000F200F">
      <w:pPr>
        <w:rPr>
          <w:lang w:val="en-US"/>
        </w:rPr>
      </w:pPr>
    </w:p>
    <w:p w:rsidR="00DA5601" w:rsidRPr="00CA0364" w:rsidRDefault="0073580D" w:rsidP="000F200F">
      <w:pPr>
        <w:keepNext/>
        <w:rPr>
          <w:lang w:val="en-US"/>
        </w:rPr>
      </w:pPr>
      <w:r>
        <w:rPr>
          <w:noProof/>
          <w:lang w:val="nl-NL" w:eastAsia="nl-NL"/>
        </w:rPr>
        <w:drawing>
          <wp:inline distT="0" distB="0" distL="0" distR="0" wp14:anchorId="78F07857" wp14:editId="3C458A35">
            <wp:extent cx="4029075" cy="1704975"/>
            <wp:effectExtent l="0" t="0" r="9525" b="9525"/>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4029075" cy="1704975"/>
                    </a:xfrm>
                    <a:prstGeom prst="rect">
                      <a:avLst/>
                    </a:prstGeom>
                  </pic:spPr>
                </pic:pic>
              </a:graphicData>
            </a:graphic>
          </wp:inline>
        </w:drawing>
      </w:r>
    </w:p>
    <w:p w:rsidR="00DA5601" w:rsidRDefault="00DA5601" w:rsidP="002309BE">
      <w:pPr>
        <w:pStyle w:val="Onderschrift"/>
      </w:pPr>
      <w:bookmarkStart w:id="276" w:name="_Ref240876207"/>
      <w:bookmarkStart w:id="277" w:name="_Toc257380520"/>
      <w:bookmarkStart w:id="278" w:name="_Toc366768731"/>
      <w:r>
        <w:t xml:space="preserve">Figure </w:t>
      </w:r>
      <w:r w:rsidR="00ED7AB1">
        <w:fldChar w:fldCharType="begin"/>
      </w:r>
      <w:r w:rsidR="00ED7AB1">
        <w:instrText xml:space="preserve"> STYLEREF 1 \s </w:instrText>
      </w:r>
      <w:r w:rsidR="00ED7AB1">
        <w:fldChar w:fldCharType="separate"/>
      </w:r>
      <w:r w:rsidR="00ED7AB1">
        <w:rPr>
          <w:noProof/>
        </w:rPr>
        <w:t>10</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w:t>
      </w:r>
      <w:r w:rsidR="00ED7AB1">
        <w:fldChar w:fldCharType="end"/>
      </w:r>
      <w:bookmarkEnd w:id="276"/>
      <w:r>
        <w:t>: Release station</w:t>
      </w:r>
      <w:bookmarkStart w:id="279" w:name="_Toc235862039"/>
      <w:bookmarkEnd w:id="277"/>
      <w:bookmarkEnd w:id="278"/>
    </w:p>
    <w:p w:rsidR="00A7087C" w:rsidRDefault="00A7087C" w:rsidP="00A7087C"/>
    <w:p w:rsidR="00DA5601" w:rsidRDefault="00DA5601" w:rsidP="00DA5601">
      <w:pPr>
        <w:pStyle w:val="Kop3"/>
        <w:numPr>
          <w:ilvl w:val="2"/>
          <w:numId w:val="3"/>
        </w:numPr>
      </w:pPr>
      <w:bookmarkStart w:id="280" w:name="_Toc366768521"/>
      <w:r>
        <w:t>Alarm Panel</w:t>
      </w:r>
      <w:bookmarkEnd w:id="280"/>
      <w:r>
        <w:t xml:space="preserve"> </w:t>
      </w:r>
      <w:bookmarkEnd w:id="279"/>
    </w:p>
    <w:p w:rsidR="00A7087C" w:rsidRDefault="00A7087C" w:rsidP="000F200F">
      <w:pPr>
        <w:rPr>
          <w:iCs/>
          <w:lang w:val="en-US"/>
        </w:rPr>
      </w:pPr>
    </w:p>
    <w:p w:rsidR="00DA5601" w:rsidRPr="00CA0364" w:rsidRDefault="00DA5601" w:rsidP="000F200F">
      <w:pPr>
        <w:rPr>
          <w:iCs/>
          <w:lang w:val="en-US"/>
        </w:rPr>
      </w:pPr>
      <w:r w:rsidRPr="00CA0364">
        <w:rPr>
          <w:iCs/>
          <w:lang w:val="en-US"/>
        </w:rPr>
        <w:t xml:space="preserve">In order to acknowledge alarms to persons on duty an Alarm Panel is used (this panel can also be used in public spaces and on the bridge). </w:t>
      </w:r>
      <w:r w:rsidRPr="00CA0364">
        <w:rPr>
          <w:iCs/>
          <w:lang w:val="en-US"/>
        </w:rPr>
        <w:br/>
        <w:t xml:space="preserve">The Alarm Panel consists of three buttons, the “Dim” button, the “Timer Button” and the “Alarm Button”. These buttons have a combined function i.e. button and lamp </w:t>
      </w:r>
      <w:r w:rsidRPr="00CA0364">
        <w:rPr>
          <w:lang w:val="en-US"/>
        </w:rPr>
        <w:t xml:space="preserve">(see </w:t>
      </w:r>
      <w:r w:rsidR="007270D5">
        <w:fldChar w:fldCharType="begin"/>
      </w:r>
      <w:r w:rsidRPr="00CA0364">
        <w:rPr>
          <w:lang w:val="en-US"/>
        </w:rPr>
        <w:instrText xml:space="preserve"> REF _Ref243706720 \h </w:instrText>
      </w:r>
      <w:r w:rsidR="007270D5">
        <w:fldChar w:fldCharType="separate"/>
      </w:r>
      <w:r w:rsidR="00ED7AB1">
        <w:t xml:space="preserve">Figure </w:t>
      </w:r>
      <w:r w:rsidR="00ED7AB1">
        <w:rPr>
          <w:noProof/>
        </w:rPr>
        <w:t>10</w:t>
      </w:r>
      <w:r w:rsidR="00ED7AB1">
        <w:noBreakHyphen/>
      </w:r>
      <w:r w:rsidR="00ED7AB1">
        <w:rPr>
          <w:noProof/>
        </w:rPr>
        <w:t>3</w:t>
      </w:r>
      <w:r w:rsidR="007270D5">
        <w:fldChar w:fldCharType="end"/>
      </w:r>
      <w:r w:rsidRPr="00CA0364">
        <w:rPr>
          <w:lang w:val="en-US"/>
        </w:rPr>
        <w:t>)</w:t>
      </w:r>
      <w:r w:rsidRPr="00CA0364">
        <w:rPr>
          <w:iCs/>
          <w:lang w:val="en-US"/>
        </w:rPr>
        <w:t xml:space="preserve">. </w:t>
      </w:r>
    </w:p>
    <w:p w:rsidR="00DA5601" w:rsidRPr="00CA0364" w:rsidRDefault="00DA5601" w:rsidP="000F200F">
      <w:pPr>
        <w:rPr>
          <w:iCs/>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8"/>
        <w:gridCol w:w="7950"/>
      </w:tblGrid>
      <w:tr w:rsidR="00DA5601" w:rsidRPr="00576C19" w:rsidTr="000F200F">
        <w:tc>
          <w:tcPr>
            <w:tcW w:w="1354" w:type="dxa"/>
            <w:shd w:val="clear" w:color="auto" w:fill="333333"/>
          </w:tcPr>
          <w:p w:rsidR="00DA5601" w:rsidRPr="00576C19" w:rsidRDefault="00DA5601" w:rsidP="000F200F">
            <w:pPr>
              <w:rPr>
                <w:b/>
              </w:rPr>
            </w:pPr>
            <w:r w:rsidRPr="00576C19">
              <w:rPr>
                <w:b/>
              </w:rPr>
              <w:t>Button</w:t>
            </w:r>
          </w:p>
        </w:tc>
        <w:tc>
          <w:tcPr>
            <w:tcW w:w="8216" w:type="dxa"/>
            <w:shd w:val="clear" w:color="auto" w:fill="333333"/>
          </w:tcPr>
          <w:p w:rsidR="00DA5601" w:rsidRPr="00576C19" w:rsidRDefault="00DA5601" w:rsidP="000F200F">
            <w:pPr>
              <w:rPr>
                <w:b/>
              </w:rPr>
            </w:pPr>
            <w:r w:rsidRPr="00576C19">
              <w:rPr>
                <w:b/>
              </w:rPr>
              <w:t>Detail</w:t>
            </w:r>
          </w:p>
        </w:tc>
      </w:tr>
      <w:tr w:rsidR="00DA5601" w:rsidRPr="000F200F" w:rsidTr="000F200F">
        <w:tc>
          <w:tcPr>
            <w:tcW w:w="1354" w:type="dxa"/>
          </w:tcPr>
          <w:p w:rsidR="00DA5601" w:rsidRDefault="00DA5601" w:rsidP="000F200F">
            <w:r>
              <w:t>Dim</w:t>
            </w:r>
          </w:p>
        </w:tc>
        <w:tc>
          <w:tcPr>
            <w:tcW w:w="8216" w:type="dxa"/>
          </w:tcPr>
          <w:p w:rsidR="00DA5601" w:rsidRPr="00CA0364" w:rsidRDefault="00DA5601" w:rsidP="000F200F">
            <w:pPr>
              <w:rPr>
                <w:lang w:val="en-US"/>
              </w:rPr>
            </w:pPr>
            <w:r>
              <w:rPr>
                <w:iCs/>
                <w:lang w:val="en-US"/>
              </w:rPr>
              <w:t>cycle through diverse states of brightness for all the LED’s</w:t>
            </w:r>
          </w:p>
        </w:tc>
      </w:tr>
      <w:tr w:rsidR="00DA5601" w:rsidRPr="000F200F" w:rsidTr="000F200F">
        <w:tc>
          <w:tcPr>
            <w:tcW w:w="1354" w:type="dxa"/>
          </w:tcPr>
          <w:p w:rsidR="00DA5601" w:rsidRDefault="00DA5601" w:rsidP="000F200F">
            <w:r>
              <w:t>Timer</w:t>
            </w:r>
          </w:p>
        </w:tc>
        <w:tc>
          <w:tcPr>
            <w:tcW w:w="8216" w:type="dxa"/>
          </w:tcPr>
          <w:p w:rsidR="00DA5601" w:rsidRPr="00CA0364" w:rsidRDefault="00DA5601" w:rsidP="000F200F">
            <w:pPr>
              <w:rPr>
                <w:lang w:val="en-US"/>
              </w:rPr>
            </w:pPr>
            <w:r>
              <w:rPr>
                <w:iCs/>
                <w:lang w:val="en-US"/>
              </w:rPr>
              <w:t>shows if the Deadman Timer is activated and has no push-function</w:t>
            </w:r>
          </w:p>
        </w:tc>
      </w:tr>
      <w:tr w:rsidR="00DA5601" w:rsidRPr="000F200F" w:rsidTr="000F200F">
        <w:tc>
          <w:tcPr>
            <w:tcW w:w="1354" w:type="dxa"/>
          </w:tcPr>
          <w:p w:rsidR="00DA5601" w:rsidRDefault="00DA5601" w:rsidP="000F200F">
            <w:r>
              <w:t>Alarm</w:t>
            </w:r>
          </w:p>
        </w:tc>
        <w:tc>
          <w:tcPr>
            <w:tcW w:w="8216" w:type="dxa"/>
          </w:tcPr>
          <w:p w:rsidR="00DA5601" w:rsidRPr="00CA0364" w:rsidRDefault="00DA5601" w:rsidP="000F200F">
            <w:pPr>
              <w:rPr>
                <w:lang w:val="en-US"/>
              </w:rPr>
            </w:pPr>
            <w:r>
              <w:rPr>
                <w:iCs/>
                <w:lang w:val="en-US"/>
              </w:rPr>
              <w:t>Shows with the LED if there is an active alarm. By pressing the button you can silence the panel’s buzzer for three minutes.</w:t>
            </w:r>
          </w:p>
        </w:tc>
      </w:tr>
    </w:tbl>
    <w:p w:rsidR="00DA5601" w:rsidRDefault="00DA5601" w:rsidP="002309BE">
      <w:pPr>
        <w:pStyle w:val="Onderschrift"/>
        <w:rPr>
          <w:iCs/>
        </w:rPr>
      </w:pPr>
      <w:r>
        <w:t xml:space="preserve">Table </w:t>
      </w:r>
      <w:r w:rsidR="007270D5">
        <w:fldChar w:fldCharType="begin"/>
      </w:r>
      <w:r>
        <w:instrText xml:space="preserve"> STYLEREF 1 \s </w:instrText>
      </w:r>
      <w:r w:rsidR="007270D5">
        <w:fldChar w:fldCharType="separate"/>
      </w:r>
      <w:r w:rsidR="00ED7AB1">
        <w:rPr>
          <w:noProof/>
        </w:rPr>
        <w:t>10</w:t>
      </w:r>
      <w:r w:rsidR="007270D5">
        <w:fldChar w:fldCharType="end"/>
      </w:r>
      <w:r>
        <w:noBreakHyphen/>
      </w:r>
      <w:r w:rsidR="007270D5">
        <w:fldChar w:fldCharType="begin"/>
      </w:r>
      <w:r>
        <w:instrText xml:space="preserve"> SEQ Table \* ARABIC \s 1 </w:instrText>
      </w:r>
      <w:r w:rsidR="007270D5">
        <w:fldChar w:fldCharType="separate"/>
      </w:r>
      <w:r w:rsidR="00ED7AB1">
        <w:rPr>
          <w:noProof/>
        </w:rPr>
        <w:t>2</w:t>
      </w:r>
      <w:r w:rsidR="007270D5">
        <w:fldChar w:fldCharType="end"/>
      </w:r>
      <w:r>
        <w:t>: Alarm Panel</w:t>
      </w:r>
    </w:p>
    <w:p w:rsidR="00DA5601" w:rsidRPr="00CA0364" w:rsidRDefault="00DA5601" w:rsidP="000F200F">
      <w:pPr>
        <w:rPr>
          <w:lang w:val="en-US"/>
        </w:rPr>
      </w:pPr>
      <w:r w:rsidRPr="00CA0364">
        <w:rPr>
          <w:lang w:val="en-US"/>
        </w:rPr>
        <w:t>The Alarm Panel consists of hardwired buttons with LED</w:t>
      </w:r>
      <w:r>
        <w:rPr>
          <w:rStyle w:val="Voetnootmarkering"/>
        </w:rPr>
        <w:footnoteReference w:id="7"/>
      </w:r>
      <w:r w:rsidRPr="00CA0364">
        <w:rPr>
          <w:lang w:val="en-US"/>
        </w:rPr>
        <w:t xml:space="preserve"> lighting. </w:t>
      </w:r>
    </w:p>
    <w:p w:rsidR="00DA5601" w:rsidRPr="00CA0364" w:rsidRDefault="00DA5601" w:rsidP="000F200F">
      <w:pPr>
        <w:rPr>
          <w:lang w:val="en-US"/>
        </w:rPr>
      </w:pPr>
    </w:p>
    <w:p w:rsidR="00DA5601" w:rsidRDefault="00DA5601" w:rsidP="000F200F">
      <w:pPr>
        <w:keepNext/>
      </w:pPr>
      <w:r>
        <w:rPr>
          <w:noProof/>
          <w:lang w:val="nl-NL" w:eastAsia="nl-NL"/>
        </w:rPr>
        <w:drawing>
          <wp:inline distT="0" distB="0" distL="0" distR="0" wp14:anchorId="52D3DC9C" wp14:editId="24C31FD8">
            <wp:extent cx="3743325" cy="1586715"/>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3748013" cy="1588702"/>
                    </a:xfrm>
                    <a:prstGeom prst="rect">
                      <a:avLst/>
                    </a:prstGeom>
                  </pic:spPr>
                </pic:pic>
              </a:graphicData>
            </a:graphic>
          </wp:inline>
        </w:drawing>
      </w:r>
    </w:p>
    <w:p w:rsidR="00DA5601" w:rsidRDefault="00DA5601" w:rsidP="002309BE">
      <w:pPr>
        <w:pStyle w:val="Onderschrift"/>
      </w:pPr>
      <w:bookmarkStart w:id="281" w:name="_Ref240708279"/>
      <w:bookmarkStart w:id="282" w:name="_Ref243706720"/>
      <w:bookmarkStart w:id="283" w:name="_Toc257380521"/>
      <w:bookmarkStart w:id="284" w:name="_Toc366768732"/>
      <w:r>
        <w:t xml:space="preserve">Figure </w:t>
      </w:r>
      <w:bookmarkEnd w:id="281"/>
      <w:r w:rsidR="00ED7AB1">
        <w:fldChar w:fldCharType="begin"/>
      </w:r>
      <w:r w:rsidR="00ED7AB1">
        <w:instrText xml:space="preserve"> STYLEREF 1 \s </w:instrText>
      </w:r>
      <w:r w:rsidR="00ED7AB1">
        <w:fldChar w:fldCharType="separate"/>
      </w:r>
      <w:r w:rsidR="00ED7AB1">
        <w:rPr>
          <w:noProof/>
        </w:rPr>
        <w:t>10</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w:t>
      </w:r>
      <w:r w:rsidR="00ED7AB1">
        <w:fldChar w:fldCharType="end"/>
      </w:r>
      <w:bookmarkEnd w:id="282"/>
      <w:r>
        <w:t xml:space="preserve">: </w:t>
      </w:r>
      <w:bookmarkEnd w:id="283"/>
      <w:r>
        <w:t>Alarm Panel</w:t>
      </w:r>
      <w:bookmarkEnd w:id="284"/>
    </w:p>
    <w:p w:rsidR="00DA5601" w:rsidRDefault="00DA5601" w:rsidP="002309BE">
      <w:pPr>
        <w:pStyle w:val="Onderschrift"/>
      </w:pPr>
    </w:p>
    <w:p w:rsidR="00DA5601" w:rsidRDefault="00DA5601" w:rsidP="002309BE">
      <w:pPr>
        <w:pStyle w:val="Onderschrift"/>
      </w:pPr>
    </w:p>
    <w:p w:rsidR="00DA5601" w:rsidRDefault="00DA5601" w:rsidP="00DA5601">
      <w:pPr>
        <w:pStyle w:val="Kop3"/>
        <w:numPr>
          <w:ilvl w:val="2"/>
          <w:numId w:val="3"/>
        </w:numPr>
      </w:pPr>
      <w:bookmarkStart w:id="285" w:name="_Toc366768522"/>
      <w:r>
        <w:lastRenderedPageBreak/>
        <w:t>BNWAS</w:t>
      </w:r>
      <w:bookmarkEnd w:id="285"/>
    </w:p>
    <w:p w:rsidR="00DA5601" w:rsidRPr="00CA0364" w:rsidRDefault="00DA5601" w:rsidP="000F200F">
      <w:pPr>
        <w:rPr>
          <w:lang w:val="en-US"/>
        </w:rPr>
      </w:pPr>
      <w:r w:rsidRPr="00CA0364">
        <w:rPr>
          <w:lang w:val="en-US"/>
        </w:rPr>
        <w:t xml:space="preserve">The BNWAS (Bridge Navigational Watch Alarm System) is also a personal safety system but then mend to be used on the bridge. </w:t>
      </w:r>
      <w:r w:rsidR="0073580D">
        <w:rPr>
          <w:lang w:val="en-US"/>
        </w:rPr>
        <w:t>You</w:t>
      </w:r>
      <w:r w:rsidRPr="00CA0364">
        <w:rPr>
          <w:lang w:val="en-US"/>
        </w:rPr>
        <w:t xml:space="preserve"> can use it the same way as the entrance module (see </w:t>
      </w:r>
      <w:r w:rsidR="007270D5">
        <w:fldChar w:fldCharType="begin"/>
      </w:r>
      <w:r w:rsidRPr="00CA0364">
        <w:rPr>
          <w:lang w:val="en-US"/>
        </w:rPr>
        <w:instrText xml:space="preserve"> REF _Ref335395065 \h </w:instrText>
      </w:r>
      <w:r w:rsidR="007270D5">
        <w:fldChar w:fldCharType="separate"/>
      </w:r>
      <w:r w:rsidR="00ED7AB1">
        <w:t xml:space="preserve">Figure </w:t>
      </w:r>
      <w:r w:rsidR="00ED7AB1">
        <w:rPr>
          <w:noProof/>
        </w:rPr>
        <w:t>9</w:t>
      </w:r>
      <w:r w:rsidR="00ED7AB1">
        <w:noBreakHyphen/>
      </w:r>
      <w:r w:rsidR="00ED7AB1">
        <w:rPr>
          <w:noProof/>
        </w:rPr>
        <w:t>13</w:t>
      </w:r>
      <w:r w:rsidR="007270D5">
        <w:fldChar w:fldCharType="end"/>
      </w:r>
      <w:r w:rsidRPr="00CA0364">
        <w:rPr>
          <w:lang w:val="en-US"/>
        </w:rPr>
        <w:t xml:space="preserve"> and </w:t>
      </w:r>
      <w:r w:rsidR="007270D5">
        <w:fldChar w:fldCharType="begin"/>
      </w:r>
      <w:r w:rsidRPr="00CA0364">
        <w:rPr>
          <w:lang w:val="en-US"/>
        </w:rPr>
        <w:instrText xml:space="preserve"> REF _Ref335316182 \h </w:instrText>
      </w:r>
      <w:r w:rsidR="007270D5">
        <w:fldChar w:fldCharType="separate"/>
      </w:r>
      <w:r w:rsidR="00ED7AB1">
        <w:t xml:space="preserve">Figure </w:t>
      </w:r>
      <w:r w:rsidR="00ED7AB1">
        <w:rPr>
          <w:noProof/>
        </w:rPr>
        <w:t>10</w:t>
      </w:r>
      <w:r w:rsidR="00ED7AB1">
        <w:noBreakHyphen/>
      </w:r>
      <w:r w:rsidR="00ED7AB1">
        <w:rPr>
          <w:noProof/>
        </w:rPr>
        <w:t>1</w:t>
      </w:r>
      <w:r w:rsidR="007270D5">
        <w:fldChar w:fldCharType="end"/>
      </w:r>
      <w:r w:rsidRPr="00CA0364">
        <w:rPr>
          <w:lang w:val="en-US"/>
        </w:rPr>
        <w:t xml:space="preserve">). The BNWAS panel (see </w:t>
      </w:r>
      <w:r w:rsidR="007270D5">
        <w:fldChar w:fldCharType="begin"/>
      </w:r>
      <w:r w:rsidRPr="00CA0364">
        <w:rPr>
          <w:lang w:val="en-US"/>
        </w:rPr>
        <w:instrText xml:space="preserve"> REF _Ref335395252 \h </w:instrText>
      </w:r>
      <w:r w:rsidR="007270D5">
        <w:fldChar w:fldCharType="separate"/>
      </w:r>
      <w:r w:rsidR="00ED7AB1">
        <w:t xml:space="preserve">Figure </w:t>
      </w:r>
      <w:r w:rsidR="00ED7AB1">
        <w:rPr>
          <w:noProof/>
        </w:rPr>
        <w:t>10</w:t>
      </w:r>
      <w:r w:rsidR="00ED7AB1">
        <w:noBreakHyphen/>
      </w:r>
      <w:r w:rsidR="00ED7AB1">
        <w:rPr>
          <w:noProof/>
        </w:rPr>
        <w:t>4</w:t>
      </w:r>
      <w:r w:rsidR="007270D5">
        <w:fldChar w:fldCharType="end"/>
      </w:r>
      <w:r w:rsidRPr="00CA0364">
        <w:rPr>
          <w:lang w:val="en-US"/>
        </w:rPr>
        <w:t>) consists of the following buttons:</w:t>
      </w:r>
    </w:p>
    <w:p w:rsidR="00DA5601" w:rsidRDefault="00DA5601" w:rsidP="000F200F">
      <w:r>
        <w:rPr>
          <w:noProof/>
          <w:lang w:val="nl-NL" w:eastAsia="nl-NL"/>
        </w:rPr>
        <w:drawing>
          <wp:inline distT="0" distB="0" distL="0" distR="0" wp14:anchorId="6CA96CC5" wp14:editId="3ABEB076">
            <wp:extent cx="3371850" cy="1367955"/>
            <wp:effectExtent l="0" t="0" r="0" b="381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3371765" cy="1367921"/>
                    </a:xfrm>
                    <a:prstGeom prst="rect">
                      <a:avLst/>
                    </a:prstGeom>
                  </pic:spPr>
                </pic:pic>
              </a:graphicData>
            </a:graphic>
          </wp:inline>
        </w:drawing>
      </w:r>
    </w:p>
    <w:p w:rsidR="00DA5601" w:rsidRDefault="00DA5601" w:rsidP="002309BE">
      <w:pPr>
        <w:pStyle w:val="Onderschrift"/>
      </w:pPr>
      <w:bookmarkStart w:id="286" w:name="_Ref335395252"/>
      <w:bookmarkStart w:id="287" w:name="_Toc366768733"/>
      <w:r>
        <w:t xml:space="preserve">Figure </w:t>
      </w:r>
      <w:r w:rsidR="00ED7AB1">
        <w:fldChar w:fldCharType="begin"/>
      </w:r>
      <w:r w:rsidR="00ED7AB1">
        <w:instrText xml:space="preserve"> STYLEREF 1 \s </w:instrText>
      </w:r>
      <w:r w:rsidR="00ED7AB1">
        <w:fldChar w:fldCharType="separate"/>
      </w:r>
      <w:r w:rsidR="00ED7AB1">
        <w:rPr>
          <w:noProof/>
        </w:rPr>
        <w:t>10</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w:t>
      </w:r>
      <w:r w:rsidR="00ED7AB1">
        <w:fldChar w:fldCharType="end"/>
      </w:r>
      <w:bookmarkEnd w:id="286"/>
      <w:r>
        <w:t>: BNWAS</w:t>
      </w:r>
      <w:r w:rsidR="007270D5">
        <w:fldChar w:fldCharType="begin"/>
      </w:r>
      <w:r>
        <w:instrText xml:space="preserve"> XE "BNWAS" </w:instrText>
      </w:r>
      <w:r w:rsidR="007270D5">
        <w:fldChar w:fldCharType="end"/>
      </w:r>
      <w:r>
        <w:t xml:space="preserve"> </w:t>
      </w:r>
      <w:r w:rsidRPr="00706765">
        <w:t>Pa</w:t>
      </w:r>
      <w:r>
        <w:t>nel</w:t>
      </w:r>
      <w:bookmarkEnd w:id="287"/>
    </w:p>
    <w:p w:rsidR="00A7087C" w:rsidRDefault="00A7087C" w:rsidP="00A708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8"/>
        <w:gridCol w:w="7950"/>
      </w:tblGrid>
      <w:tr w:rsidR="00DA5601" w:rsidRPr="00576C19" w:rsidTr="000F200F">
        <w:tc>
          <w:tcPr>
            <w:tcW w:w="1354" w:type="dxa"/>
            <w:shd w:val="clear" w:color="auto" w:fill="333333"/>
          </w:tcPr>
          <w:p w:rsidR="00DA5601" w:rsidRPr="00576C19" w:rsidRDefault="00DA5601" w:rsidP="000F200F">
            <w:pPr>
              <w:rPr>
                <w:b/>
              </w:rPr>
            </w:pPr>
            <w:r w:rsidRPr="00576C19">
              <w:rPr>
                <w:b/>
              </w:rPr>
              <w:t>Button</w:t>
            </w:r>
          </w:p>
        </w:tc>
        <w:tc>
          <w:tcPr>
            <w:tcW w:w="8216" w:type="dxa"/>
            <w:shd w:val="clear" w:color="auto" w:fill="333333"/>
          </w:tcPr>
          <w:p w:rsidR="00DA5601" w:rsidRPr="00576C19" w:rsidRDefault="00DA5601" w:rsidP="000F200F">
            <w:pPr>
              <w:rPr>
                <w:b/>
              </w:rPr>
            </w:pPr>
            <w:r w:rsidRPr="00576C19">
              <w:rPr>
                <w:b/>
              </w:rPr>
              <w:t>Detail</w:t>
            </w:r>
          </w:p>
        </w:tc>
      </w:tr>
      <w:tr w:rsidR="00DA5601" w:rsidRPr="000F200F" w:rsidTr="000F200F">
        <w:tc>
          <w:tcPr>
            <w:tcW w:w="1354" w:type="dxa"/>
          </w:tcPr>
          <w:p w:rsidR="00DA5601" w:rsidRDefault="00DA5601" w:rsidP="000F200F">
            <w:r>
              <w:t>Dim</w:t>
            </w:r>
          </w:p>
        </w:tc>
        <w:tc>
          <w:tcPr>
            <w:tcW w:w="8216" w:type="dxa"/>
          </w:tcPr>
          <w:p w:rsidR="00DA5601" w:rsidRPr="00CA0364" w:rsidRDefault="00DA5601" w:rsidP="000F200F">
            <w:pPr>
              <w:rPr>
                <w:lang w:val="en-US"/>
              </w:rPr>
            </w:pPr>
            <w:r>
              <w:rPr>
                <w:iCs/>
                <w:lang w:val="en-US"/>
              </w:rPr>
              <w:t>cycle through diverse states of brightness for all the LED’s</w:t>
            </w:r>
          </w:p>
        </w:tc>
      </w:tr>
      <w:tr w:rsidR="00DA5601" w:rsidRPr="000F200F" w:rsidTr="000F200F">
        <w:tc>
          <w:tcPr>
            <w:tcW w:w="1354" w:type="dxa"/>
          </w:tcPr>
          <w:p w:rsidR="00DA5601" w:rsidRDefault="00DA5601" w:rsidP="000F200F">
            <w:r>
              <w:t>Timer</w:t>
            </w:r>
          </w:p>
        </w:tc>
        <w:tc>
          <w:tcPr>
            <w:tcW w:w="8216" w:type="dxa"/>
          </w:tcPr>
          <w:p w:rsidR="00DA5601" w:rsidRPr="00CA0364" w:rsidRDefault="00DA5601" w:rsidP="000F200F">
            <w:pPr>
              <w:rPr>
                <w:lang w:val="en-US"/>
              </w:rPr>
            </w:pPr>
            <w:r>
              <w:rPr>
                <w:iCs/>
                <w:lang w:val="en-US"/>
              </w:rPr>
              <w:t>shows if the Deadman Timer is activated and has no push-function</w:t>
            </w:r>
          </w:p>
        </w:tc>
      </w:tr>
      <w:tr w:rsidR="00DA5601" w:rsidRPr="000F200F" w:rsidTr="000F200F">
        <w:tc>
          <w:tcPr>
            <w:tcW w:w="1354" w:type="dxa"/>
          </w:tcPr>
          <w:p w:rsidR="00DA5601" w:rsidRDefault="00DA5601" w:rsidP="000F200F">
            <w:r>
              <w:t>Alarm</w:t>
            </w:r>
          </w:p>
        </w:tc>
        <w:tc>
          <w:tcPr>
            <w:tcW w:w="8216" w:type="dxa"/>
          </w:tcPr>
          <w:p w:rsidR="00DA5601" w:rsidRPr="00CA0364" w:rsidRDefault="00DA5601" w:rsidP="000F200F">
            <w:pPr>
              <w:rPr>
                <w:lang w:val="en-US"/>
              </w:rPr>
            </w:pPr>
            <w:r>
              <w:rPr>
                <w:iCs/>
                <w:lang w:val="en-US"/>
              </w:rPr>
              <w:t>Shows with the LED if there is an active alarm. By pressing the button you can silence the panel’s buzzer for three minutes.</w:t>
            </w:r>
          </w:p>
        </w:tc>
      </w:tr>
    </w:tbl>
    <w:p w:rsidR="00DA5601" w:rsidRDefault="00DA5601" w:rsidP="002309BE">
      <w:pPr>
        <w:pStyle w:val="Onderschrift"/>
      </w:pPr>
      <w:r>
        <w:t xml:space="preserve">Table </w:t>
      </w:r>
      <w:r w:rsidR="007270D5">
        <w:fldChar w:fldCharType="begin"/>
      </w:r>
      <w:r>
        <w:instrText xml:space="preserve"> STYLEREF 1 \s </w:instrText>
      </w:r>
      <w:r w:rsidR="007270D5">
        <w:fldChar w:fldCharType="separate"/>
      </w:r>
      <w:r w:rsidR="00ED7AB1">
        <w:rPr>
          <w:noProof/>
        </w:rPr>
        <w:t>10</w:t>
      </w:r>
      <w:r w:rsidR="007270D5">
        <w:fldChar w:fldCharType="end"/>
      </w:r>
      <w:r>
        <w:noBreakHyphen/>
      </w:r>
      <w:r w:rsidR="007270D5">
        <w:fldChar w:fldCharType="begin"/>
      </w:r>
      <w:r>
        <w:instrText xml:space="preserve"> SEQ Table \* ARABIC \s 1 </w:instrText>
      </w:r>
      <w:r w:rsidR="007270D5">
        <w:fldChar w:fldCharType="separate"/>
      </w:r>
      <w:r w:rsidR="00ED7AB1">
        <w:rPr>
          <w:noProof/>
        </w:rPr>
        <w:t>3</w:t>
      </w:r>
      <w:r w:rsidR="007270D5">
        <w:fldChar w:fldCharType="end"/>
      </w:r>
      <w:r>
        <w:t>: BNWAS</w:t>
      </w:r>
    </w:p>
    <w:p w:rsidR="00A7087C" w:rsidRDefault="00A7087C" w:rsidP="00A7087C"/>
    <w:p w:rsidR="00DA5601" w:rsidRDefault="00DA5601" w:rsidP="00DA5601">
      <w:pPr>
        <w:pStyle w:val="Kop2"/>
        <w:numPr>
          <w:ilvl w:val="1"/>
          <w:numId w:val="3"/>
        </w:numPr>
      </w:pPr>
      <w:bookmarkStart w:id="288" w:name="_Toc257380471"/>
      <w:bookmarkStart w:id="289" w:name="_Toc366768523"/>
      <w:r>
        <w:t>Alarm monitoring and control process</w:t>
      </w:r>
      <w:bookmarkEnd w:id="288"/>
      <w:bookmarkEnd w:id="289"/>
    </w:p>
    <w:p w:rsidR="00DA5601" w:rsidRPr="006A3F81" w:rsidRDefault="00DA5601" w:rsidP="000F20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5"/>
        <w:gridCol w:w="8523"/>
      </w:tblGrid>
      <w:tr w:rsidR="00DA5601" w:rsidRPr="00576C19" w:rsidTr="000F200F">
        <w:tc>
          <w:tcPr>
            <w:tcW w:w="768" w:type="dxa"/>
            <w:shd w:val="clear" w:color="auto" w:fill="333333"/>
          </w:tcPr>
          <w:p w:rsidR="00DA5601" w:rsidRPr="00576C19" w:rsidRDefault="00DA5601" w:rsidP="000F200F">
            <w:pPr>
              <w:jc w:val="center"/>
              <w:rPr>
                <w:b/>
              </w:rPr>
            </w:pPr>
            <w:r w:rsidRPr="00576C19">
              <w:rPr>
                <w:b/>
              </w:rPr>
              <w:t>Step</w:t>
            </w:r>
          </w:p>
        </w:tc>
        <w:tc>
          <w:tcPr>
            <w:tcW w:w="8802" w:type="dxa"/>
            <w:shd w:val="clear" w:color="auto" w:fill="333333"/>
          </w:tcPr>
          <w:p w:rsidR="00DA5601" w:rsidRPr="00576C19" w:rsidRDefault="00DA5601" w:rsidP="000F200F">
            <w:pPr>
              <w:rPr>
                <w:b/>
              </w:rPr>
            </w:pPr>
            <w:r w:rsidRPr="00576C19">
              <w:rPr>
                <w:b/>
              </w:rPr>
              <w:t>Detail</w:t>
            </w:r>
          </w:p>
        </w:tc>
      </w:tr>
      <w:tr w:rsidR="00DA5601" w:rsidRPr="000F200F" w:rsidTr="000F200F">
        <w:tc>
          <w:tcPr>
            <w:tcW w:w="768" w:type="dxa"/>
          </w:tcPr>
          <w:p w:rsidR="00DA5601" w:rsidRDefault="00DA5601" w:rsidP="000F200F">
            <w:pPr>
              <w:jc w:val="center"/>
            </w:pPr>
            <w:r>
              <w:t>1</w:t>
            </w:r>
          </w:p>
        </w:tc>
        <w:tc>
          <w:tcPr>
            <w:tcW w:w="8802" w:type="dxa"/>
          </w:tcPr>
          <w:p w:rsidR="00DA5601" w:rsidRPr="00CA0364" w:rsidRDefault="00DA5601" w:rsidP="00681163">
            <w:pPr>
              <w:rPr>
                <w:lang w:val="en-US"/>
              </w:rPr>
            </w:pPr>
            <w:r w:rsidRPr="00CA0364">
              <w:rPr>
                <w:lang w:val="en-US"/>
              </w:rPr>
              <w:t>The Alarm, Monitoring and Control System (AMCS) detects when a person enters a machinery space via the switch on the “Release station” in or near the machinery space.</w:t>
            </w:r>
          </w:p>
        </w:tc>
      </w:tr>
      <w:tr w:rsidR="00DA5601" w:rsidRPr="000F200F" w:rsidTr="000F200F">
        <w:tc>
          <w:tcPr>
            <w:tcW w:w="768" w:type="dxa"/>
          </w:tcPr>
          <w:p w:rsidR="00DA5601" w:rsidRDefault="00DA5601" w:rsidP="000F200F">
            <w:pPr>
              <w:jc w:val="center"/>
            </w:pPr>
            <w:r>
              <w:t>2</w:t>
            </w:r>
          </w:p>
        </w:tc>
        <w:tc>
          <w:tcPr>
            <w:tcW w:w="8802" w:type="dxa"/>
          </w:tcPr>
          <w:p w:rsidR="00DA5601" w:rsidRPr="00CA0364" w:rsidRDefault="00DA5601" w:rsidP="000F200F">
            <w:pPr>
              <w:rPr>
                <w:lang w:val="en-US"/>
              </w:rPr>
            </w:pPr>
            <w:r w:rsidRPr="00CA0364">
              <w:rPr>
                <w:lang w:val="en-US"/>
              </w:rPr>
              <w:t>After 27 minutes an audible or visual alarm will be initiated by the system in the appropriate machinery space to prompt the engineer to reset the safety timer.</w:t>
            </w:r>
          </w:p>
        </w:tc>
      </w:tr>
      <w:tr w:rsidR="00DA5601" w:rsidTr="000F200F">
        <w:tc>
          <w:tcPr>
            <w:tcW w:w="768" w:type="dxa"/>
          </w:tcPr>
          <w:p w:rsidR="00DA5601" w:rsidRDefault="00DA5601" w:rsidP="000F200F">
            <w:pPr>
              <w:jc w:val="center"/>
            </w:pPr>
            <w:r>
              <w:t>3</w:t>
            </w:r>
          </w:p>
        </w:tc>
        <w:tc>
          <w:tcPr>
            <w:tcW w:w="8802" w:type="dxa"/>
          </w:tcPr>
          <w:p w:rsidR="00DA5601" w:rsidRDefault="00DA5601" w:rsidP="000F200F">
            <w:r w:rsidRPr="00CA0364">
              <w:rPr>
                <w:lang w:val="en-US"/>
              </w:rPr>
              <w:t xml:space="preserve">During each period of 30 minutes the person working alone in that space must reset the safety timer to confirm his presence/well-being. A “Reset” command must be given via the reset button on the “Timer reset station”, the workstation or on one of the mushroom buttons in that particular machinery space. </w:t>
            </w:r>
            <w:r w:rsidRPr="00CA0364">
              <w:rPr>
                <w:lang w:val="en-US"/>
              </w:rPr>
              <w:br/>
            </w:r>
            <w:r>
              <w:t>Each space has its own safety timer.</w:t>
            </w:r>
          </w:p>
        </w:tc>
      </w:tr>
      <w:tr w:rsidR="00DA5601" w:rsidRPr="000F200F" w:rsidTr="000F200F">
        <w:tc>
          <w:tcPr>
            <w:tcW w:w="768" w:type="dxa"/>
          </w:tcPr>
          <w:p w:rsidR="00DA5601" w:rsidRDefault="00DA5601" w:rsidP="000F200F">
            <w:pPr>
              <w:jc w:val="center"/>
            </w:pPr>
            <w:r>
              <w:t>4</w:t>
            </w:r>
          </w:p>
        </w:tc>
        <w:tc>
          <w:tcPr>
            <w:tcW w:w="8802" w:type="dxa"/>
          </w:tcPr>
          <w:p w:rsidR="00DA5601" w:rsidRDefault="00DA5601" w:rsidP="000F200F">
            <w:pPr>
              <w:pStyle w:val="Text"/>
              <w:keepNext/>
            </w:pPr>
            <w:r>
              <w:t>If the “Reset button” is still not pressed within 3 minutes after the warning, a general alarm will sound on all the workstations.</w:t>
            </w:r>
          </w:p>
        </w:tc>
      </w:tr>
    </w:tbl>
    <w:p w:rsidR="00DA5601" w:rsidRDefault="00DA5601" w:rsidP="002309BE">
      <w:pPr>
        <w:pStyle w:val="Onderschrift"/>
      </w:pPr>
      <w:bookmarkStart w:id="290" w:name="_Toc257380544"/>
      <w:r>
        <w:t xml:space="preserve">Table </w:t>
      </w:r>
      <w:r w:rsidR="007270D5">
        <w:fldChar w:fldCharType="begin"/>
      </w:r>
      <w:r>
        <w:instrText xml:space="preserve"> STYLEREF 1 \s </w:instrText>
      </w:r>
      <w:r w:rsidR="007270D5">
        <w:fldChar w:fldCharType="separate"/>
      </w:r>
      <w:r w:rsidR="00ED7AB1">
        <w:rPr>
          <w:noProof/>
        </w:rPr>
        <w:t>10</w:t>
      </w:r>
      <w:r w:rsidR="007270D5">
        <w:fldChar w:fldCharType="end"/>
      </w:r>
      <w:r>
        <w:noBreakHyphen/>
      </w:r>
      <w:r w:rsidR="007270D5">
        <w:fldChar w:fldCharType="begin"/>
      </w:r>
      <w:r>
        <w:instrText xml:space="preserve"> SEQ Table \* ARABIC \s 1 </w:instrText>
      </w:r>
      <w:r w:rsidR="007270D5">
        <w:fldChar w:fldCharType="separate"/>
      </w:r>
      <w:r w:rsidR="00ED7AB1">
        <w:rPr>
          <w:noProof/>
        </w:rPr>
        <w:t>4</w:t>
      </w:r>
      <w:r w:rsidR="007270D5">
        <w:fldChar w:fldCharType="end"/>
      </w:r>
      <w:r>
        <w:t>: Alarm monitoring and control process</w:t>
      </w:r>
      <w:bookmarkEnd w:id="290"/>
      <w:r>
        <w:t xml:space="preserve"> engineer</w:t>
      </w:r>
    </w:p>
    <w:p w:rsidR="00DA5601" w:rsidRDefault="00DA5601" w:rsidP="00A7087C"/>
    <w:p w:rsidR="00A7087C" w:rsidRDefault="00A7087C" w:rsidP="002309BE">
      <w:pPr>
        <w:pStyle w:val="Onderschri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5"/>
        <w:gridCol w:w="8523"/>
      </w:tblGrid>
      <w:tr w:rsidR="00DA5601" w:rsidRPr="00576C19" w:rsidTr="000F200F">
        <w:tc>
          <w:tcPr>
            <w:tcW w:w="768" w:type="dxa"/>
            <w:shd w:val="clear" w:color="auto" w:fill="333333"/>
          </w:tcPr>
          <w:p w:rsidR="00DA5601" w:rsidRPr="00576C19" w:rsidRDefault="00DA5601" w:rsidP="000F200F">
            <w:pPr>
              <w:jc w:val="center"/>
              <w:rPr>
                <w:b/>
              </w:rPr>
            </w:pPr>
            <w:r w:rsidRPr="00576C19">
              <w:rPr>
                <w:b/>
              </w:rPr>
              <w:t>Step</w:t>
            </w:r>
          </w:p>
        </w:tc>
        <w:tc>
          <w:tcPr>
            <w:tcW w:w="8802" w:type="dxa"/>
            <w:shd w:val="clear" w:color="auto" w:fill="333333"/>
          </w:tcPr>
          <w:p w:rsidR="00DA5601" w:rsidRPr="00576C19" w:rsidRDefault="00DA5601" w:rsidP="000F200F">
            <w:pPr>
              <w:rPr>
                <w:b/>
              </w:rPr>
            </w:pPr>
            <w:r w:rsidRPr="00576C19">
              <w:rPr>
                <w:b/>
              </w:rPr>
              <w:t>Detail</w:t>
            </w:r>
          </w:p>
        </w:tc>
      </w:tr>
      <w:tr w:rsidR="00DA5601" w:rsidRPr="000F200F" w:rsidTr="000F200F">
        <w:tc>
          <w:tcPr>
            <w:tcW w:w="768" w:type="dxa"/>
          </w:tcPr>
          <w:p w:rsidR="00DA5601" w:rsidRDefault="00DA5601" w:rsidP="000F200F">
            <w:pPr>
              <w:jc w:val="center"/>
            </w:pPr>
            <w:r>
              <w:t>1</w:t>
            </w:r>
          </w:p>
        </w:tc>
        <w:tc>
          <w:tcPr>
            <w:tcW w:w="8802" w:type="dxa"/>
          </w:tcPr>
          <w:p w:rsidR="00DA5601" w:rsidRPr="00CA0364" w:rsidRDefault="00DA5601" w:rsidP="00681163">
            <w:pPr>
              <w:rPr>
                <w:lang w:val="en-US"/>
              </w:rPr>
            </w:pPr>
            <w:r w:rsidRPr="00CA0364">
              <w:rPr>
                <w:lang w:val="en-US"/>
              </w:rPr>
              <w:t xml:space="preserve">The Alarm, Monitoring and Control System (AMCS) detects when a person </w:t>
            </w:r>
            <w:r w:rsidR="000F0866">
              <w:rPr>
                <w:lang w:val="en-US"/>
              </w:rPr>
              <w:t>is on watch in the wheelhouse</w:t>
            </w:r>
            <w:r w:rsidRPr="00CA0364">
              <w:rPr>
                <w:lang w:val="en-US"/>
              </w:rPr>
              <w:t xml:space="preserve"> via the switch on the “Release station”</w:t>
            </w:r>
            <w:r w:rsidR="000F0866">
              <w:rPr>
                <w:lang w:val="en-US"/>
              </w:rPr>
              <w:t>.</w:t>
            </w:r>
          </w:p>
        </w:tc>
      </w:tr>
      <w:tr w:rsidR="00DA5601" w:rsidRPr="000F200F" w:rsidTr="000F200F">
        <w:tc>
          <w:tcPr>
            <w:tcW w:w="768" w:type="dxa"/>
          </w:tcPr>
          <w:p w:rsidR="00DA5601" w:rsidRDefault="00DA5601" w:rsidP="000F200F">
            <w:pPr>
              <w:jc w:val="center"/>
            </w:pPr>
            <w:r>
              <w:t>2</w:t>
            </w:r>
          </w:p>
        </w:tc>
        <w:tc>
          <w:tcPr>
            <w:tcW w:w="8802" w:type="dxa"/>
          </w:tcPr>
          <w:p w:rsidR="00DA5601" w:rsidRPr="00CA0364" w:rsidRDefault="00DA5601" w:rsidP="000F0866">
            <w:pPr>
              <w:rPr>
                <w:lang w:val="en-US"/>
              </w:rPr>
            </w:pPr>
            <w:r w:rsidRPr="00CA0364">
              <w:rPr>
                <w:lang w:val="en-US"/>
              </w:rPr>
              <w:t xml:space="preserve">After </w:t>
            </w:r>
            <w:r w:rsidR="000F0866">
              <w:rPr>
                <w:lang w:val="en-US"/>
              </w:rPr>
              <w:t>12</w:t>
            </w:r>
            <w:r w:rsidRPr="00CA0364">
              <w:rPr>
                <w:lang w:val="en-US"/>
              </w:rPr>
              <w:t xml:space="preserve"> minutes an audible or visual alarm will be initiated by the system in the </w:t>
            </w:r>
            <w:r w:rsidR="000F0866">
              <w:rPr>
                <w:lang w:val="en-US"/>
              </w:rPr>
              <w:t>Wheelhouse</w:t>
            </w:r>
            <w:r w:rsidRPr="00CA0364">
              <w:rPr>
                <w:lang w:val="en-US"/>
              </w:rPr>
              <w:t xml:space="preserve"> to prompt the </w:t>
            </w:r>
            <w:r w:rsidR="000F0866">
              <w:rPr>
                <w:lang w:val="en-US"/>
              </w:rPr>
              <w:t>officer</w:t>
            </w:r>
            <w:r w:rsidRPr="00CA0364">
              <w:rPr>
                <w:lang w:val="en-US"/>
              </w:rPr>
              <w:t xml:space="preserve"> to reset the safety timer.</w:t>
            </w:r>
          </w:p>
        </w:tc>
      </w:tr>
      <w:tr w:rsidR="00DA5601" w:rsidTr="000F200F">
        <w:tc>
          <w:tcPr>
            <w:tcW w:w="768" w:type="dxa"/>
          </w:tcPr>
          <w:p w:rsidR="00DA5601" w:rsidRDefault="00DA5601" w:rsidP="000F200F">
            <w:pPr>
              <w:jc w:val="center"/>
            </w:pPr>
            <w:r>
              <w:t>3</w:t>
            </w:r>
          </w:p>
        </w:tc>
        <w:tc>
          <w:tcPr>
            <w:tcW w:w="8802" w:type="dxa"/>
          </w:tcPr>
          <w:p w:rsidR="00DA5601" w:rsidRDefault="00DA5601" w:rsidP="000F0866">
            <w:r w:rsidRPr="00CA0364">
              <w:rPr>
                <w:lang w:val="en-US"/>
              </w:rPr>
              <w:t xml:space="preserve">During each period of </w:t>
            </w:r>
            <w:r w:rsidR="000F0866">
              <w:rPr>
                <w:lang w:val="en-US"/>
              </w:rPr>
              <w:t>12</w:t>
            </w:r>
            <w:r w:rsidRPr="00CA0364">
              <w:rPr>
                <w:lang w:val="en-US"/>
              </w:rPr>
              <w:t xml:space="preserve"> minutes the person working alone in that space must reset </w:t>
            </w:r>
            <w:r w:rsidRPr="00CA0364">
              <w:rPr>
                <w:lang w:val="en-US"/>
              </w:rPr>
              <w:lastRenderedPageBreak/>
              <w:t xml:space="preserve">the safety timer to confirm his presence/well-being. A “Reset” command must be given via the reset button on the “Timer reset station”, </w:t>
            </w:r>
            <w:r w:rsidR="000F0866">
              <w:rPr>
                <w:lang w:val="en-US"/>
              </w:rPr>
              <w:t xml:space="preserve">or at </w:t>
            </w:r>
            <w:r w:rsidRPr="00CA0364">
              <w:rPr>
                <w:lang w:val="en-US"/>
              </w:rPr>
              <w:t>the workstation</w:t>
            </w:r>
            <w:r w:rsidR="000F0866">
              <w:rPr>
                <w:lang w:val="en-US"/>
              </w:rPr>
              <w:t>.</w:t>
            </w:r>
            <w:r w:rsidRPr="00CA0364">
              <w:rPr>
                <w:lang w:val="en-US"/>
              </w:rPr>
              <w:t xml:space="preserve"> </w:t>
            </w:r>
          </w:p>
        </w:tc>
      </w:tr>
      <w:tr w:rsidR="00DA5601" w:rsidRPr="000F200F" w:rsidTr="000F200F">
        <w:tc>
          <w:tcPr>
            <w:tcW w:w="768" w:type="dxa"/>
          </w:tcPr>
          <w:p w:rsidR="00DA5601" w:rsidRDefault="00DA5601" w:rsidP="000F200F">
            <w:pPr>
              <w:jc w:val="center"/>
            </w:pPr>
            <w:r>
              <w:lastRenderedPageBreak/>
              <w:t>4</w:t>
            </w:r>
          </w:p>
        </w:tc>
        <w:tc>
          <w:tcPr>
            <w:tcW w:w="8802" w:type="dxa"/>
          </w:tcPr>
          <w:p w:rsidR="00DA5601" w:rsidRDefault="00DA5601" w:rsidP="000F200F">
            <w:pPr>
              <w:pStyle w:val="Text"/>
              <w:keepNext/>
            </w:pPr>
            <w:r>
              <w:t>If the “Reset button” is still not pressed within 3 minutes after the warning, a general alarm will sound on all the workstations.</w:t>
            </w:r>
          </w:p>
        </w:tc>
      </w:tr>
    </w:tbl>
    <w:p w:rsidR="00DA5601" w:rsidRDefault="00DA5601" w:rsidP="002309BE">
      <w:pPr>
        <w:pStyle w:val="Onderschrift"/>
      </w:pPr>
      <w:r>
        <w:t xml:space="preserve">Table </w:t>
      </w:r>
      <w:r w:rsidR="007270D5">
        <w:fldChar w:fldCharType="begin"/>
      </w:r>
      <w:r>
        <w:instrText xml:space="preserve"> STYLEREF 1 \s </w:instrText>
      </w:r>
      <w:r w:rsidR="007270D5">
        <w:fldChar w:fldCharType="separate"/>
      </w:r>
      <w:r w:rsidR="00ED7AB1">
        <w:rPr>
          <w:noProof/>
        </w:rPr>
        <w:t>10</w:t>
      </w:r>
      <w:r w:rsidR="007270D5">
        <w:fldChar w:fldCharType="end"/>
      </w:r>
      <w:r>
        <w:noBreakHyphen/>
      </w:r>
      <w:r w:rsidR="007270D5">
        <w:fldChar w:fldCharType="begin"/>
      </w:r>
      <w:r>
        <w:instrText xml:space="preserve"> SEQ Table \* ARABIC \s 1 </w:instrText>
      </w:r>
      <w:r w:rsidR="007270D5">
        <w:fldChar w:fldCharType="separate"/>
      </w:r>
      <w:r w:rsidR="00ED7AB1">
        <w:rPr>
          <w:noProof/>
        </w:rPr>
        <w:t>5</w:t>
      </w:r>
      <w:r w:rsidR="007270D5">
        <w:fldChar w:fldCharType="end"/>
      </w:r>
      <w:r>
        <w:t>: Alarm monitoring and control process BNWAS</w:t>
      </w:r>
    </w:p>
    <w:p w:rsidR="00DA5601" w:rsidRDefault="00DA5601" w:rsidP="002309BE">
      <w:pPr>
        <w:pStyle w:val="Onderschrift"/>
      </w:pPr>
    </w:p>
    <w:p w:rsidR="00DA5601" w:rsidRPr="00B3261F" w:rsidRDefault="00DA5601" w:rsidP="00DA5601">
      <w:pPr>
        <w:pStyle w:val="Kop1"/>
        <w:numPr>
          <w:ilvl w:val="0"/>
          <w:numId w:val="3"/>
        </w:numPr>
      </w:pPr>
      <w:bookmarkStart w:id="291" w:name="_Ref333581106"/>
      <w:bookmarkStart w:id="292" w:name="_Ref333581140"/>
      <w:bookmarkStart w:id="293" w:name="_Toc366768524"/>
      <w:r w:rsidRPr="00B3261F">
        <w:rPr>
          <w:lang w:val="en-US"/>
        </w:rPr>
        <w:t>Setting and adjustment</w:t>
      </w:r>
      <w:bookmarkEnd w:id="291"/>
      <w:bookmarkEnd w:id="292"/>
      <w:bookmarkEnd w:id="293"/>
      <w:r w:rsidRPr="00B3261F">
        <w:t xml:space="preserve"> </w:t>
      </w:r>
    </w:p>
    <w:p w:rsidR="00DA5601" w:rsidRDefault="00DA5601" w:rsidP="00DA5601">
      <w:pPr>
        <w:pStyle w:val="Kop2"/>
        <w:numPr>
          <w:ilvl w:val="1"/>
          <w:numId w:val="3"/>
        </w:numPr>
        <w:rPr>
          <w:lang w:val="en-US"/>
        </w:rPr>
      </w:pPr>
      <w:bookmarkStart w:id="294" w:name="_Toc275956003"/>
      <w:bookmarkStart w:id="295" w:name="_Toc275956000"/>
      <w:bookmarkStart w:id="296" w:name="_Toc366768525"/>
      <w:r w:rsidRPr="00310C70">
        <w:rPr>
          <w:lang w:val="en-US"/>
        </w:rPr>
        <w:t>Users</w:t>
      </w:r>
      <w:bookmarkEnd w:id="296"/>
    </w:p>
    <w:p w:rsidR="006430E2" w:rsidRDefault="006430E2" w:rsidP="000F200F">
      <w:pPr>
        <w:rPr>
          <w:lang w:val="en-US"/>
        </w:rPr>
      </w:pPr>
    </w:p>
    <w:p w:rsidR="004C1126" w:rsidRDefault="004C1126" w:rsidP="000F200F">
      <w:pPr>
        <w:rPr>
          <w:lang w:val="en-US"/>
        </w:rPr>
      </w:pPr>
      <w:r>
        <w:rPr>
          <w:lang w:val="en-US"/>
        </w:rPr>
        <w:t>Upper</w:t>
      </w:r>
      <w:r w:rsidR="00DA5601">
        <w:rPr>
          <w:lang w:val="en-US"/>
        </w:rPr>
        <w:t xml:space="preserve"> tab “Users” </w:t>
      </w:r>
      <w:r>
        <w:rPr>
          <w:lang w:val="en-US"/>
        </w:rPr>
        <w:t>includes all settings</w:t>
      </w:r>
      <w:r w:rsidR="00DA5601">
        <w:rPr>
          <w:lang w:val="en-US"/>
        </w:rPr>
        <w:t xml:space="preserve"> </w:t>
      </w:r>
      <w:r>
        <w:rPr>
          <w:lang w:val="en-US"/>
        </w:rPr>
        <w:t>for</w:t>
      </w:r>
      <w:r w:rsidR="00DA5601">
        <w:rPr>
          <w:lang w:val="en-US"/>
        </w:rPr>
        <w:t xml:space="preserve"> different </w:t>
      </w:r>
      <w:r>
        <w:rPr>
          <w:lang w:val="en-US"/>
        </w:rPr>
        <w:t>access levels for different users.</w:t>
      </w:r>
    </w:p>
    <w:p w:rsidR="00DA5601" w:rsidRDefault="004C1126" w:rsidP="000F200F">
      <w:pPr>
        <w:rPr>
          <w:lang w:val="en-US"/>
        </w:rPr>
      </w:pPr>
      <w:r>
        <w:rPr>
          <w:lang w:val="en-US"/>
        </w:rPr>
        <w:t>M</w:t>
      </w:r>
      <w:r w:rsidR="00DA5601">
        <w:rPr>
          <w:lang w:val="en-US"/>
        </w:rPr>
        <w:t>ain reason for user access cont</w:t>
      </w:r>
      <w:r w:rsidR="00F25A58">
        <w:rPr>
          <w:lang w:val="en-US"/>
        </w:rPr>
        <w:t xml:space="preserve">rol is protecting the system. Limiting </w:t>
      </w:r>
      <w:r w:rsidR="0006657F">
        <w:rPr>
          <w:lang w:val="en-US"/>
        </w:rPr>
        <w:t>user</w:t>
      </w:r>
      <w:r w:rsidR="00F25A58">
        <w:rPr>
          <w:lang w:val="en-US"/>
        </w:rPr>
        <w:t>s</w:t>
      </w:r>
      <w:r w:rsidR="0006657F">
        <w:rPr>
          <w:lang w:val="en-US"/>
        </w:rPr>
        <w:t xml:space="preserve"> changing </w:t>
      </w:r>
      <w:r w:rsidR="00F25A58">
        <w:rPr>
          <w:lang w:val="en-US"/>
        </w:rPr>
        <w:t xml:space="preserve">the </w:t>
      </w:r>
      <w:r w:rsidR="00DA5601">
        <w:rPr>
          <w:lang w:val="en-US"/>
        </w:rPr>
        <w:t>configuration set</w:t>
      </w:r>
      <w:r w:rsidR="0006657F">
        <w:rPr>
          <w:lang w:val="en-US"/>
        </w:rPr>
        <w:t xml:space="preserve">tings etc. </w:t>
      </w:r>
      <w:r w:rsidR="00F25A58">
        <w:rPr>
          <w:lang w:val="en-US"/>
        </w:rPr>
        <w:t xml:space="preserve">limits </w:t>
      </w:r>
      <w:r w:rsidR="00A537E9">
        <w:rPr>
          <w:lang w:val="en-US"/>
        </w:rPr>
        <w:t xml:space="preserve">the chance </w:t>
      </w:r>
      <w:r w:rsidR="00F25A58">
        <w:rPr>
          <w:lang w:val="en-US"/>
        </w:rPr>
        <w:t>system operation</w:t>
      </w:r>
      <w:r w:rsidR="00652828">
        <w:rPr>
          <w:lang w:val="en-US"/>
        </w:rPr>
        <w:t xml:space="preserve"> of NavVision</w:t>
      </w:r>
      <w:r w:rsidR="00A537E9">
        <w:rPr>
          <w:lang w:val="en-US"/>
        </w:rPr>
        <w:t xml:space="preserve"> is disrupted</w:t>
      </w:r>
      <w:r w:rsidR="00DA5601">
        <w:rPr>
          <w:lang w:val="en-US"/>
        </w:rPr>
        <w:t>.</w:t>
      </w:r>
    </w:p>
    <w:p w:rsidR="00D71F2E" w:rsidRDefault="00D71F2E" w:rsidP="000F200F">
      <w:pPr>
        <w:rPr>
          <w:lang w:val="en-US"/>
        </w:rPr>
      </w:pPr>
    </w:p>
    <w:p w:rsidR="00DA5601" w:rsidRDefault="00EE1B22" w:rsidP="000F200F">
      <w:pPr>
        <w:rPr>
          <w:lang w:val="en-US"/>
        </w:rPr>
      </w:pPr>
      <w:r>
        <w:rPr>
          <w:lang w:val="en-US"/>
        </w:rPr>
        <w:t>T</w:t>
      </w:r>
      <w:r w:rsidR="00DA5601">
        <w:rPr>
          <w:lang w:val="en-US"/>
        </w:rPr>
        <w:t>hree user</w:t>
      </w:r>
      <w:r>
        <w:rPr>
          <w:lang w:val="en-US"/>
        </w:rPr>
        <w:t xml:space="preserve"> type</w:t>
      </w:r>
      <w:r w:rsidR="00DA5601">
        <w:rPr>
          <w:lang w:val="en-US"/>
        </w:rPr>
        <w:t xml:space="preserve">s are available. </w:t>
      </w:r>
      <w:r>
        <w:rPr>
          <w:lang w:val="en-US"/>
        </w:rPr>
        <w:t>Administrator is the user type</w:t>
      </w:r>
      <w:r w:rsidR="00DA5601">
        <w:rPr>
          <w:lang w:val="en-US"/>
        </w:rPr>
        <w:t xml:space="preserve"> for Free Technics</w:t>
      </w:r>
      <w:r>
        <w:rPr>
          <w:lang w:val="en-US"/>
        </w:rPr>
        <w:t xml:space="preserve"> and its representatives. L</w:t>
      </w:r>
      <w:r w:rsidR="00DA5601">
        <w:rPr>
          <w:lang w:val="en-US"/>
        </w:rPr>
        <w:t>ogin</w:t>
      </w:r>
      <w:r>
        <w:rPr>
          <w:lang w:val="en-US"/>
        </w:rPr>
        <w:t xml:space="preserve"> as Administrator releases</w:t>
      </w:r>
      <w:r w:rsidR="00F25A58">
        <w:rPr>
          <w:lang w:val="en-US"/>
        </w:rPr>
        <w:t xml:space="preserve"> all rights</w:t>
      </w:r>
      <w:r w:rsidR="00DA5601">
        <w:rPr>
          <w:lang w:val="en-US"/>
        </w:rPr>
        <w:t xml:space="preserve">. This is logical because </w:t>
      </w:r>
      <w:r>
        <w:rPr>
          <w:lang w:val="en-US"/>
        </w:rPr>
        <w:t>during installation and</w:t>
      </w:r>
      <w:r w:rsidR="009A1F21">
        <w:rPr>
          <w:lang w:val="en-US"/>
        </w:rPr>
        <w:t xml:space="preserve"> commissioning </w:t>
      </w:r>
      <w:r w:rsidR="00DA5601">
        <w:rPr>
          <w:lang w:val="en-US"/>
        </w:rPr>
        <w:t xml:space="preserve">you need </w:t>
      </w:r>
      <w:r w:rsidR="009A1F21">
        <w:rPr>
          <w:lang w:val="en-US"/>
        </w:rPr>
        <w:t>access to all NavVision</w:t>
      </w:r>
      <w:r w:rsidR="00DA5601">
        <w:rPr>
          <w:lang w:val="en-US"/>
        </w:rPr>
        <w:t xml:space="preserve"> settings.</w:t>
      </w:r>
    </w:p>
    <w:p w:rsidR="00DA5601" w:rsidRDefault="00DA5601" w:rsidP="000F200F">
      <w:pPr>
        <w:rPr>
          <w:lang w:val="en-US"/>
        </w:rPr>
      </w:pPr>
    </w:p>
    <w:p w:rsidR="00DA5601" w:rsidRDefault="00DA5601" w:rsidP="000F200F">
      <w:pPr>
        <w:rPr>
          <w:lang w:val="en-US"/>
        </w:rPr>
      </w:pPr>
    </w:p>
    <w:p w:rsidR="00DA5601" w:rsidRDefault="00DA5601" w:rsidP="000F200F">
      <w:pPr>
        <w:keepNext/>
      </w:pPr>
      <w:r>
        <w:rPr>
          <w:noProof/>
          <w:lang w:val="nl-NL" w:eastAsia="nl-NL"/>
        </w:rPr>
        <w:drawing>
          <wp:inline distT="0" distB="0" distL="0" distR="0" wp14:anchorId="277CCEC7" wp14:editId="7A15832E">
            <wp:extent cx="5934075" cy="3562350"/>
            <wp:effectExtent l="19050" t="0" r="9525" b="0"/>
            <wp:docPr id="43" name="Afbeelding 43" descr="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ݱ°"/>
                    <pic:cNvPicPr>
                      <a:picLocks noChangeAspect="1" noChangeArrowheads="1"/>
                    </pic:cNvPicPr>
                  </pic:nvPicPr>
                  <pic:blipFill>
                    <a:blip r:embed="rId140" cstate="print"/>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297" w:name="_Toc366768734"/>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w:t>
      </w:r>
      <w:r w:rsidR="00ED7AB1">
        <w:fldChar w:fldCharType="end"/>
      </w:r>
      <w:r w:rsidRPr="00D92197">
        <w:t>: Users</w:t>
      </w:r>
      <w:bookmarkEnd w:id="297"/>
    </w:p>
    <w:p w:rsidR="00DA5601" w:rsidRDefault="00DA5601" w:rsidP="00DA5601">
      <w:pPr>
        <w:pStyle w:val="Kop3"/>
        <w:numPr>
          <w:ilvl w:val="2"/>
          <w:numId w:val="3"/>
        </w:numPr>
        <w:rPr>
          <w:lang w:val="en-US"/>
        </w:rPr>
      </w:pPr>
      <w:bookmarkStart w:id="298" w:name="_Toc275956020"/>
      <w:bookmarkStart w:id="299" w:name="_Toc366768526"/>
      <w:r>
        <w:rPr>
          <w:lang w:val="en-US"/>
        </w:rPr>
        <w:t>User name</w:t>
      </w:r>
      <w:bookmarkEnd w:id="298"/>
      <w:bookmarkEnd w:id="299"/>
    </w:p>
    <w:p w:rsidR="00DA5601" w:rsidRDefault="00463F28" w:rsidP="000F200F">
      <w:pPr>
        <w:rPr>
          <w:lang w:val="en-US"/>
        </w:rPr>
      </w:pPr>
      <w:r>
        <w:rPr>
          <w:lang w:val="en-US"/>
        </w:rPr>
        <w:t xml:space="preserve">This box </w:t>
      </w:r>
      <w:r w:rsidR="00DA5601">
        <w:rPr>
          <w:lang w:val="en-US"/>
        </w:rPr>
        <w:t>shows the active user and his rights.</w:t>
      </w:r>
    </w:p>
    <w:p w:rsidR="00DA5601" w:rsidRDefault="00DA5601" w:rsidP="00DA5601">
      <w:pPr>
        <w:pStyle w:val="Kop3"/>
        <w:numPr>
          <w:ilvl w:val="2"/>
          <w:numId w:val="3"/>
        </w:numPr>
        <w:rPr>
          <w:lang w:val="en-US"/>
        </w:rPr>
      </w:pPr>
      <w:bookmarkStart w:id="300" w:name="_Toc275956021"/>
      <w:bookmarkStart w:id="301" w:name="_Toc366768527"/>
      <w:r>
        <w:rPr>
          <w:lang w:val="en-US"/>
        </w:rPr>
        <w:t>Login at startup</w:t>
      </w:r>
      <w:bookmarkEnd w:id="300"/>
      <w:bookmarkEnd w:id="301"/>
    </w:p>
    <w:p w:rsidR="00DA5601" w:rsidRDefault="00DA5601" w:rsidP="000F200F">
      <w:pPr>
        <w:rPr>
          <w:lang w:val="en-US"/>
        </w:rPr>
      </w:pPr>
      <w:r>
        <w:rPr>
          <w:lang w:val="en-US"/>
        </w:rPr>
        <w:t>Tick this box to set the default user at startup (default operator).</w:t>
      </w:r>
    </w:p>
    <w:p w:rsidR="00DA5601" w:rsidRDefault="00DA5601" w:rsidP="00DA5601">
      <w:pPr>
        <w:pStyle w:val="Kop3"/>
        <w:numPr>
          <w:ilvl w:val="2"/>
          <w:numId w:val="3"/>
        </w:numPr>
        <w:rPr>
          <w:lang w:val="en-US"/>
        </w:rPr>
      </w:pPr>
      <w:bookmarkStart w:id="302" w:name="_Toc275956022"/>
      <w:bookmarkStart w:id="303" w:name="_Toc366768528"/>
      <w:r>
        <w:rPr>
          <w:lang w:val="en-US"/>
        </w:rPr>
        <w:lastRenderedPageBreak/>
        <w:t>Password</w:t>
      </w:r>
      <w:bookmarkEnd w:id="302"/>
      <w:bookmarkEnd w:id="303"/>
    </w:p>
    <w:p w:rsidR="00DA5601" w:rsidRDefault="00DA5601" w:rsidP="000F200F">
      <w:pPr>
        <w:rPr>
          <w:lang w:val="en-US"/>
        </w:rPr>
      </w:pPr>
    </w:p>
    <w:p w:rsidR="00DA5601" w:rsidRPr="00DC4EF8" w:rsidRDefault="0024426C" w:rsidP="000F200F">
      <w:pPr>
        <w:rPr>
          <w:i/>
          <w:lang w:val="en-US"/>
        </w:rPr>
      </w:pPr>
      <w:r>
        <w:rPr>
          <w:noProof/>
          <w:lang w:val="nl-NL" w:eastAsia="nl-NL"/>
        </w:rPr>
        <w:drawing>
          <wp:inline distT="0" distB="0" distL="0" distR="0" wp14:anchorId="26566237" wp14:editId="5B029E09">
            <wp:extent cx="416379" cy="342900"/>
            <wp:effectExtent l="0" t="0" r="3175" b="0"/>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E63EE3">
        <w:rPr>
          <w:i/>
          <w:lang w:val="en-US"/>
        </w:rPr>
        <w:t xml:space="preserve"> </w:t>
      </w:r>
      <w:r w:rsidR="00BD3BDB">
        <w:rPr>
          <w:i/>
          <w:lang w:val="en-US"/>
        </w:rPr>
        <w:t xml:space="preserve"> U</w:t>
      </w:r>
      <w:r w:rsidR="00DA5601" w:rsidRPr="00DC4EF8">
        <w:rPr>
          <w:i/>
          <w:lang w:val="en-US"/>
        </w:rPr>
        <w:t>ser</w:t>
      </w:r>
      <w:r w:rsidR="00BD3BDB">
        <w:rPr>
          <w:i/>
          <w:lang w:val="en-US"/>
        </w:rPr>
        <w:t xml:space="preserve"> </w:t>
      </w:r>
      <w:r w:rsidR="00DA5601">
        <w:rPr>
          <w:i/>
          <w:lang w:val="en-US"/>
        </w:rPr>
        <w:t>“A</w:t>
      </w:r>
      <w:r w:rsidR="00DA5601" w:rsidRPr="00DC4EF8">
        <w:rPr>
          <w:i/>
          <w:lang w:val="en-US"/>
        </w:rPr>
        <w:t>dministrator”</w:t>
      </w:r>
      <w:r w:rsidR="00DA5601">
        <w:rPr>
          <w:i/>
          <w:lang w:val="en-US"/>
        </w:rPr>
        <w:t xml:space="preserve"> is always password prot</w:t>
      </w:r>
      <w:r w:rsidR="00D71F2E">
        <w:rPr>
          <w:i/>
          <w:lang w:val="en-US"/>
        </w:rPr>
        <w:t>ected</w:t>
      </w:r>
      <w:r w:rsidR="00DA5601">
        <w:rPr>
          <w:i/>
          <w:lang w:val="en-US"/>
        </w:rPr>
        <w:t>.</w:t>
      </w:r>
    </w:p>
    <w:p w:rsidR="00DA5601" w:rsidRDefault="00DA5601" w:rsidP="000F200F">
      <w:pPr>
        <w:rPr>
          <w:lang w:val="en-US"/>
        </w:rPr>
      </w:pPr>
    </w:p>
    <w:p w:rsidR="00DA5601" w:rsidRDefault="00DA5601" w:rsidP="000F200F">
      <w:pPr>
        <w:rPr>
          <w:lang w:val="en-US"/>
        </w:rPr>
      </w:pPr>
      <w:r>
        <w:rPr>
          <w:lang w:val="en-US"/>
        </w:rPr>
        <w:t>If a password is required please type password here. When changing the password or typing the password for the first tim</w:t>
      </w:r>
      <w:r w:rsidR="00463F28">
        <w:rPr>
          <w:lang w:val="en-US"/>
        </w:rPr>
        <w:t>e, retype password in box “R</w:t>
      </w:r>
      <w:r>
        <w:rPr>
          <w:lang w:val="en-US"/>
        </w:rPr>
        <w:t xml:space="preserve">etype password when changed”. </w:t>
      </w:r>
    </w:p>
    <w:p w:rsidR="00DA5601" w:rsidRDefault="00DA5601" w:rsidP="00DA5601">
      <w:pPr>
        <w:pStyle w:val="Kop3"/>
        <w:numPr>
          <w:ilvl w:val="2"/>
          <w:numId w:val="3"/>
        </w:numPr>
        <w:rPr>
          <w:lang w:val="en-US"/>
        </w:rPr>
      </w:pPr>
      <w:bookmarkStart w:id="304" w:name="_Toc275956023"/>
      <w:bookmarkStart w:id="305" w:name="_Toc366768529"/>
      <w:r>
        <w:rPr>
          <w:lang w:val="en-US"/>
        </w:rPr>
        <w:t>Rights</w:t>
      </w:r>
      <w:bookmarkEnd w:id="304"/>
      <w:bookmarkEnd w:id="305"/>
    </w:p>
    <w:p w:rsidR="00463F28" w:rsidRDefault="00463F28" w:rsidP="000F200F">
      <w:pPr>
        <w:rPr>
          <w:lang w:val="en-US"/>
        </w:rPr>
      </w:pPr>
    </w:p>
    <w:p w:rsidR="00DA5601" w:rsidRDefault="00DA5601" w:rsidP="000F200F">
      <w:pPr>
        <w:rPr>
          <w:lang w:val="en-US"/>
        </w:rPr>
      </w:pPr>
      <w:r>
        <w:rPr>
          <w:lang w:val="en-US"/>
        </w:rPr>
        <w:t>Rights</w:t>
      </w:r>
      <w:r w:rsidR="00D87967">
        <w:rPr>
          <w:lang w:val="en-US"/>
        </w:rPr>
        <w:t xml:space="preserve"> are divided into groups and</w:t>
      </w:r>
      <w:r>
        <w:rPr>
          <w:lang w:val="en-US"/>
        </w:rPr>
        <w:t xml:space="preserve"> can be </w:t>
      </w:r>
      <w:r w:rsidR="00463F28">
        <w:rPr>
          <w:lang w:val="en-US"/>
        </w:rPr>
        <w:t>granted</w:t>
      </w:r>
      <w:r>
        <w:rPr>
          <w:lang w:val="en-US"/>
        </w:rPr>
        <w:t xml:space="preserve"> (by check</w:t>
      </w:r>
      <w:r w:rsidR="00463F28">
        <w:rPr>
          <w:lang w:val="en-US"/>
        </w:rPr>
        <w:t xml:space="preserve"> mark) to</w:t>
      </w:r>
      <w:r w:rsidR="00D87967">
        <w:rPr>
          <w:lang w:val="en-US"/>
        </w:rPr>
        <w:t xml:space="preserve"> each user.</w:t>
      </w:r>
    </w:p>
    <w:p w:rsidR="00D87967" w:rsidRDefault="00D87967" w:rsidP="000F200F">
      <w:pPr>
        <w:rPr>
          <w:lang w:val="en-US"/>
        </w:rPr>
      </w:pPr>
    </w:p>
    <w:p w:rsidR="00DA5601" w:rsidRDefault="00DA5601" w:rsidP="000F200F">
      <w:pPr>
        <w:rPr>
          <w:lang w:val="en-US"/>
        </w:rPr>
      </w:pPr>
    </w:p>
    <w:p w:rsidR="00DA5601" w:rsidRDefault="00DA5601" w:rsidP="000F200F">
      <w:pPr>
        <w:keepNext/>
      </w:pPr>
      <w:r>
        <w:rPr>
          <w:noProof/>
          <w:lang w:val="nl-NL" w:eastAsia="nl-NL"/>
        </w:rPr>
        <w:drawing>
          <wp:inline distT="0" distB="0" distL="0" distR="0" wp14:anchorId="0E75B91B" wp14:editId="554B019F">
            <wp:extent cx="2085975" cy="2781300"/>
            <wp:effectExtent l="19050" t="0" r="9525" b="0"/>
            <wp:docPr id="4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141" cstate="print"/>
                    <a:srcRect/>
                    <a:stretch>
                      <a:fillRect/>
                    </a:stretch>
                  </pic:blipFill>
                  <pic:spPr bwMode="auto">
                    <a:xfrm>
                      <a:off x="0" y="0"/>
                      <a:ext cx="2085975" cy="27813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306" w:name="_Toc366768735"/>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w:t>
      </w:r>
      <w:r w:rsidR="00ED7AB1">
        <w:fldChar w:fldCharType="end"/>
      </w:r>
      <w:r w:rsidRPr="00D92197">
        <w:t>: Rights</w:t>
      </w:r>
      <w:bookmarkEnd w:id="306"/>
    </w:p>
    <w:p w:rsidR="00DA5601" w:rsidRDefault="00DA5601" w:rsidP="000F200F">
      <w:pPr>
        <w:rPr>
          <w:lang w:val="en-US"/>
        </w:rPr>
      </w:pPr>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0"/>
        <w:gridCol w:w="6100"/>
      </w:tblGrid>
      <w:tr w:rsidR="00681163" w:rsidRPr="00A00367" w:rsidTr="00681163">
        <w:tc>
          <w:tcPr>
            <w:tcW w:w="3080" w:type="dxa"/>
            <w:shd w:val="clear" w:color="auto" w:fill="333333"/>
          </w:tcPr>
          <w:p w:rsidR="00681163" w:rsidRPr="00A00367" w:rsidRDefault="00681163" w:rsidP="00681163">
            <w:pPr>
              <w:rPr>
                <w:b/>
              </w:rPr>
            </w:pPr>
            <w:r w:rsidRPr="00A00367">
              <w:rPr>
                <w:b/>
              </w:rPr>
              <w:t>Rights</w:t>
            </w:r>
          </w:p>
        </w:tc>
        <w:tc>
          <w:tcPr>
            <w:tcW w:w="6100" w:type="dxa"/>
            <w:shd w:val="clear" w:color="auto" w:fill="333333"/>
          </w:tcPr>
          <w:p w:rsidR="00681163" w:rsidRPr="00A00367" w:rsidRDefault="00681163" w:rsidP="00681163">
            <w:pPr>
              <w:rPr>
                <w:b/>
              </w:rPr>
            </w:pPr>
            <w:r w:rsidRPr="00A00367">
              <w:rPr>
                <w:b/>
              </w:rPr>
              <w:t>Effect of rights</w:t>
            </w:r>
          </w:p>
        </w:tc>
      </w:tr>
      <w:tr w:rsidR="00681163" w:rsidRPr="000F200F" w:rsidTr="00681163">
        <w:tc>
          <w:tcPr>
            <w:tcW w:w="3080" w:type="dxa"/>
            <w:shd w:val="clear" w:color="auto" w:fill="auto"/>
          </w:tcPr>
          <w:p w:rsidR="00681163" w:rsidRPr="002C5A3C" w:rsidRDefault="00681163" w:rsidP="00681163">
            <w:r w:rsidRPr="002C5A3C">
              <w:t>Administrator rights</w:t>
            </w:r>
          </w:p>
        </w:tc>
        <w:tc>
          <w:tcPr>
            <w:tcW w:w="6100" w:type="dxa"/>
            <w:shd w:val="clear" w:color="auto" w:fill="auto"/>
          </w:tcPr>
          <w:p w:rsidR="00681163" w:rsidRPr="00CA0364" w:rsidRDefault="00681163" w:rsidP="00681163">
            <w:pPr>
              <w:rPr>
                <w:lang w:val="en-US"/>
              </w:rPr>
            </w:pPr>
            <w:r w:rsidRPr="00CA0364">
              <w:rPr>
                <w:lang w:val="en-US"/>
              </w:rPr>
              <w:t>Full access to the system's configuration parameters</w:t>
            </w:r>
          </w:p>
        </w:tc>
      </w:tr>
      <w:tr w:rsidR="00681163" w:rsidRPr="000F200F" w:rsidTr="00681163">
        <w:tc>
          <w:tcPr>
            <w:tcW w:w="3080" w:type="dxa"/>
            <w:shd w:val="clear" w:color="auto" w:fill="auto"/>
          </w:tcPr>
          <w:p w:rsidR="00681163" w:rsidRPr="002C5A3C" w:rsidRDefault="00681163" w:rsidP="00681163">
            <w:r w:rsidRPr="002C5A3C">
              <w:t>Personal alarm settings</w:t>
            </w:r>
          </w:p>
        </w:tc>
        <w:tc>
          <w:tcPr>
            <w:tcW w:w="6100" w:type="dxa"/>
            <w:shd w:val="clear" w:color="auto" w:fill="auto"/>
          </w:tcPr>
          <w:p w:rsidR="00681163" w:rsidRPr="00CA0364" w:rsidRDefault="00681163" w:rsidP="00681163">
            <w:pPr>
              <w:rPr>
                <w:lang w:val="en-US"/>
              </w:rPr>
            </w:pPr>
            <w:r>
              <w:rPr>
                <w:lang w:val="en-US"/>
              </w:rPr>
              <w:t>Settings</w:t>
            </w:r>
            <w:r w:rsidRPr="00CA0364">
              <w:rPr>
                <w:lang w:val="en-US"/>
              </w:rPr>
              <w:t xml:space="preserve"> on the particular DAP</w:t>
            </w:r>
            <w:r>
              <w:rPr>
                <w:rStyle w:val="Voetnootmarkering"/>
              </w:rPr>
              <w:footnoteReference w:id="8"/>
            </w:r>
            <w:r w:rsidRPr="00CA0364">
              <w:rPr>
                <w:lang w:val="en-US"/>
              </w:rPr>
              <w:t>, for this user only</w:t>
            </w:r>
          </w:p>
        </w:tc>
      </w:tr>
      <w:tr w:rsidR="00681163" w:rsidRPr="000F200F" w:rsidTr="00681163">
        <w:tc>
          <w:tcPr>
            <w:tcW w:w="3080" w:type="dxa"/>
            <w:shd w:val="clear" w:color="auto" w:fill="auto"/>
          </w:tcPr>
          <w:p w:rsidR="00681163" w:rsidRPr="002C5A3C" w:rsidRDefault="00681163" w:rsidP="00681163">
            <w:r w:rsidRPr="002C5A3C">
              <w:t>Certified alarm settings</w:t>
            </w:r>
          </w:p>
        </w:tc>
        <w:tc>
          <w:tcPr>
            <w:tcW w:w="6100" w:type="dxa"/>
            <w:shd w:val="clear" w:color="auto" w:fill="auto"/>
          </w:tcPr>
          <w:p w:rsidR="00681163" w:rsidRPr="00CA0364" w:rsidRDefault="00681163" w:rsidP="00681163">
            <w:pPr>
              <w:rPr>
                <w:lang w:val="en-US"/>
              </w:rPr>
            </w:pPr>
            <w:r w:rsidRPr="00CA0364">
              <w:rPr>
                <w:lang w:val="en-US"/>
              </w:rPr>
              <w:t>Configuration of global alarm stations</w:t>
            </w:r>
          </w:p>
        </w:tc>
      </w:tr>
      <w:tr w:rsidR="00681163" w:rsidRPr="000F200F" w:rsidTr="00681163">
        <w:tc>
          <w:tcPr>
            <w:tcW w:w="3080" w:type="dxa"/>
            <w:shd w:val="clear" w:color="auto" w:fill="auto"/>
          </w:tcPr>
          <w:p w:rsidR="00681163" w:rsidRPr="002C5A3C" w:rsidRDefault="00681163" w:rsidP="00681163">
            <w:r w:rsidRPr="002C5A3C">
              <w:t xml:space="preserve">Layout </w:t>
            </w:r>
            <w:r>
              <w:t xml:space="preserve">of </w:t>
            </w:r>
            <w:r w:rsidRPr="002C5A3C">
              <w:t>instruments</w:t>
            </w:r>
          </w:p>
        </w:tc>
        <w:tc>
          <w:tcPr>
            <w:tcW w:w="6100" w:type="dxa"/>
            <w:shd w:val="clear" w:color="auto" w:fill="auto"/>
          </w:tcPr>
          <w:p w:rsidR="00681163" w:rsidRPr="00CA0364" w:rsidRDefault="00681163" w:rsidP="00681163">
            <w:pPr>
              <w:rPr>
                <w:lang w:val="en-US"/>
              </w:rPr>
            </w:pPr>
            <w:r w:rsidRPr="00CA0364">
              <w:rPr>
                <w:lang w:val="en-US"/>
              </w:rPr>
              <w:t>Edit instrument's display mode (digital, analogue, graphic)</w:t>
            </w:r>
          </w:p>
        </w:tc>
      </w:tr>
      <w:tr w:rsidR="00681163" w:rsidRPr="002C5A3C" w:rsidTr="00681163">
        <w:tc>
          <w:tcPr>
            <w:tcW w:w="3080" w:type="dxa"/>
            <w:shd w:val="clear" w:color="auto" w:fill="auto"/>
          </w:tcPr>
          <w:p w:rsidR="00681163" w:rsidRPr="002C5A3C" w:rsidRDefault="00681163" w:rsidP="00681163">
            <w:r w:rsidRPr="002C5A3C">
              <w:t>Configuration of instruments</w:t>
            </w:r>
          </w:p>
        </w:tc>
        <w:tc>
          <w:tcPr>
            <w:tcW w:w="6100" w:type="dxa"/>
            <w:shd w:val="clear" w:color="auto" w:fill="auto"/>
          </w:tcPr>
          <w:p w:rsidR="00681163" w:rsidRPr="002C5A3C" w:rsidRDefault="00681163" w:rsidP="00681163">
            <w:r w:rsidRPr="002C5A3C">
              <w:t>Change instrument's assigned field</w:t>
            </w:r>
          </w:p>
        </w:tc>
      </w:tr>
      <w:tr w:rsidR="00681163" w:rsidRPr="000F200F" w:rsidTr="00681163">
        <w:tc>
          <w:tcPr>
            <w:tcW w:w="3080" w:type="dxa"/>
            <w:shd w:val="clear" w:color="auto" w:fill="auto"/>
          </w:tcPr>
          <w:p w:rsidR="00681163" w:rsidRPr="002C5A3C" w:rsidRDefault="00681163" w:rsidP="00681163">
            <w:r w:rsidRPr="002C5A3C">
              <w:t>Settings of logging</w:t>
            </w:r>
          </w:p>
        </w:tc>
        <w:tc>
          <w:tcPr>
            <w:tcW w:w="6100" w:type="dxa"/>
            <w:shd w:val="clear" w:color="auto" w:fill="auto"/>
          </w:tcPr>
          <w:p w:rsidR="00681163" w:rsidRPr="00CA0364" w:rsidRDefault="00681163" w:rsidP="00681163">
            <w:pPr>
              <w:rPr>
                <w:lang w:val="en-US"/>
              </w:rPr>
            </w:pPr>
            <w:r w:rsidRPr="00CA0364">
              <w:rPr>
                <w:lang w:val="en-US"/>
              </w:rPr>
              <w:t>Enable/disable logging of fields</w:t>
            </w:r>
          </w:p>
        </w:tc>
      </w:tr>
      <w:tr w:rsidR="00681163" w:rsidRPr="000F200F" w:rsidTr="00681163">
        <w:tc>
          <w:tcPr>
            <w:tcW w:w="3080" w:type="dxa"/>
            <w:shd w:val="clear" w:color="auto" w:fill="auto"/>
          </w:tcPr>
          <w:p w:rsidR="00681163" w:rsidRPr="002C5A3C" w:rsidRDefault="00681163" w:rsidP="00681163">
            <w:r w:rsidRPr="002C5A3C">
              <w:t>Settings of sliders</w:t>
            </w:r>
          </w:p>
        </w:tc>
        <w:tc>
          <w:tcPr>
            <w:tcW w:w="6100" w:type="dxa"/>
            <w:shd w:val="clear" w:color="auto" w:fill="auto"/>
          </w:tcPr>
          <w:p w:rsidR="00681163" w:rsidRPr="00CA0364" w:rsidRDefault="00681163" w:rsidP="00681163">
            <w:pPr>
              <w:rPr>
                <w:lang w:val="en-US"/>
              </w:rPr>
            </w:pPr>
            <w:r w:rsidRPr="00CA0364">
              <w:rPr>
                <w:lang w:val="en-US"/>
              </w:rPr>
              <w:t>Changing the value of sliders</w:t>
            </w:r>
          </w:p>
        </w:tc>
      </w:tr>
      <w:tr w:rsidR="00681163" w:rsidRPr="000F200F" w:rsidTr="00681163">
        <w:tc>
          <w:tcPr>
            <w:tcW w:w="3080" w:type="dxa"/>
            <w:shd w:val="clear" w:color="auto" w:fill="auto"/>
          </w:tcPr>
          <w:p w:rsidR="00681163" w:rsidRPr="002C5A3C" w:rsidRDefault="00681163" w:rsidP="00681163">
            <w:r>
              <w:t>Edit layout v</w:t>
            </w:r>
            <w:r w:rsidRPr="002C5A3C">
              <w:t>iewer</w:t>
            </w:r>
          </w:p>
        </w:tc>
        <w:tc>
          <w:tcPr>
            <w:tcW w:w="6100" w:type="dxa"/>
            <w:shd w:val="clear" w:color="auto" w:fill="auto"/>
          </w:tcPr>
          <w:p w:rsidR="00681163" w:rsidRPr="00CA0364" w:rsidRDefault="00681163" w:rsidP="00681163">
            <w:pPr>
              <w:rPr>
                <w:lang w:val="en-US"/>
              </w:rPr>
            </w:pPr>
            <w:r w:rsidRPr="00CA0364">
              <w:rPr>
                <w:lang w:val="en-US"/>
              </w:rPr>
              <w:t>Right</w:t>
            </w:r>
            <w:r>
              <w:rPr>
                <w:lang w:val="en-US"/>
              </w:rPr>
              <w:t xml:space="preserve"> to edit a mimic of the L</w:t>
            </w:r>
            <w:r w:rsidRPr="00CA0364">
              <w:rPr>
                <w:lang w:val="en-US"/>
              </w:rPr>
              <w:t xml:space="preserve">ayout </w:t>
            </w:r>
            <w:r>
              <w:rPr>
                <w:lang w:val="en-US"/>
              </w:rPr>
              <w:t xml:space="preserve">Group </w:t>
            </w:r>
            <w:r w:rsidRPr="00CA0364">
              <w:rPr>
                <w:lang w:val="en-US"/>
              </w:rPr>
              <w:t>viewer</w:t>
            </w:r>
          </w:p>
        </w:tc>
      </w:tr>
      <w:tr w:rsidR="00681163" w:rsidRPr="000F200F" w:rsidTr="00681163">
        <w:tc>
          <w:tcPr>
            <w:tcW w:w="3080" w:type="dxa"/>
            <w:shd w:val="clear" w:color="auto" w:fill="auto"/>
          </w:tcPr>
          <w:p w:rsidR="00681163" w:rsidRDefault="00681163" w:rsidP="00681163">
            <w:r w:rsidRPr="002C5A3C">
              <w:t xml:space="preserve">Able to close </w:t>
            </w:r>
            <w:r>
              <w:t>startup viewer</w:t>
            </w:r>
          </w:p>
        </w:tc>
        <w:tc>
          <w:tcPr>
            <w:tcW w:w="6100" w:type="dxa"/>
            <w:shd w:val="clear" w:color="auto" w:fill="auto"/>
          </w:tcPr>
          <w:p w:rsidR="00681163" w:rsidRPr="00CA0364" w:rsidRDefault="00681163" w:rsidP="00681163">
            <w:pPr>
              <w:rPr>
                <w:lang w:val="en-US"/>
              </w:rPr>
            </w:pPr>
            <w:r w:rsidRPr="00CA0364">
              <w:rPr>
                <w:lang w:val="en-US"/>
              </w:rPr>
              <w:t>Right</w:t>
            </w:r>
            <w:r>
              <w:rPr>
                <w:lang w:val="en-US"/>
              </w:rPr>
              <w:t xml:space="preserve"> to close all mimics (go to NavVision background)</w:t>
            </w:r>
          </w:p>
        </w:tc>
      </w:tr>
      <w:tr w:rsidR="00681163" w:rsidRPr="000F200F" w:rsidTr="00681163">
        <w:tc>
          <w:tcPr>
            <w:tcW w:w="3080" w:type="dxa"/>
            <w:shd w:val="clear" w:color="auto" w:fill="auto"/>
          </w:tcPr>
          <w:p w:rsidR="00681163" w:rsidRDefault="00681163" w:rsidP="00681163">
            <w:r w:rsidRPr="002C5A3C">
              <w:t>Able to close application</w:t>
            </w:r>
          </w:p>
        </w:tc>
        <w:tc>
          <w:tcPr>
            <w:tcW w:w="6100" w:type="dxa"/>
            <w:shd w:val="clear" w:color="auto" w:fill="auto"/>
          </w:tcPr>
          <w:p w:rsidR="00681163" w:rsidRPr="00CA0364" w:rsidRDefault="00681163" w:rsidP="00681163">
            <w:pPr>
              <w:rPr>
                <w:lang w:val="en-US"/>
              </w:rPr>
            </w:pPr>
            <w:r w:rsidRPr="00CA0364">
              <w:rPr>
                <w:lang w:val="en-US"/>
              </w:rPr>
              <w:t xml:space="preserve">Right to shut down </w:t>
            </w:r>
            <w:r>
              <w:rPr>
                <w:lang w:val="en-US"/>
              </w:rPr>
              <w:t>NavVision</w:t>
            </w:r>
          </w:p>
        </w:tc>
      </w:tr>
      <w:tr w:rsidR="00681163" w:rsidRPr="000F200F" w:rsidTr="00681163">
        <w:tc>
          <w:tcPr>
            <w:tcW w:w="3080" w:type="dxa"/>
            <w:shd w:val="clear" w:color="auto" w:fill="auto"/>
          </w:tcPr>
          <w:p w:rsidR="00681163" w:rsidRPr="002C5A3C" w:rsidRDefault="00681163" w:rsidP="00681163">
            <w:r>
              <w:t xml:space="preserve">Settings </w:t>
            </w:r>
            <w:r>
              <w:sym w:font="Symbol" w:char="F0AE"/>
            </w:r>
            <w:r w:rsidRPr="002C5A3C">
              <w:t xml:space="preserve"> Field settings</w:t>
            </w:r>
          </w:p>
        </w:tc>
        <w:tc>
          <w:tcPr>
            <w:tcW w:w="6100" w:type="dxa"/>
            <w:shd w:val="clear" w:color="auto" w:fill="auto"/>
          </w:tcPr>
          <w:p w:rsidR="00681163" w:rsidRPr="00CA0364" w:rsidRDefault="00681163" w:rsidP="00681163">
            <w:pPr>
              <w:rPr>
                <w:lang w:val="en-US"/>
              </w:rPr>
            </w:pPr>
            <w:r>
              <w:rPr>
                <w:lang w:val="en-US"/>
              </w:rPr>
              <w:t>Access to the Field S</w:t>
            </w:r>
            <w:r w:rsidRPr="00CA0364">
              <w:rPr>
                <w:lang w:val="en-US"/>
              </w:rPr>
              <w:t>ettings page</w:t>
            </w:r>
            <w:r>
              <w:rPr>
                <w:lang w:val="en-US"/>
              </w:rPr>
              <w:t xml:space="preserve"> in the Tools viewer</w:t>
            </w:r>
          </w:p>
        </w:tc>
      </w:tr>
      <w:tr w:rsidR="00681163" w:rsidRPr="000F200F" w:rsidTr="00681163">
        <w:tc>
          <w:tcPr>
            <w:tcW w:w="3080" w:type="dxa"/>
            <w:shd w:val="clear" w:color="auto" w:fill="auto"/>
          </w:tcPr>
          <w:p w:rsidR="00681163" w:rsidRPr="002C5A3C" w:rsidRDefault="00681163" w:rsidP="00681163">
            <w:r w:rsidRPr="002C5A3C">
              <w:t xml:space="preserve">Settings </w:t>
            </w:r>
            <w:r>
              <w:sym w:font="Symbol" w:char="F0AE"/>
            </w:r>
            <w:r w:rsidRPr="002C5A3C">
              <w:t xml:space="preserve"> Preferences</w:t>
            </w:r>
          </w:p>
        </w:tc>
        <w:tc>
          <w:tcPr>
            <w:tcW w:w="6100" w:type="dxa"/>
            <w:shd w:val="clear" w:color="auto" w:fill="auto"/>
          </w:tcPr>
          <w:p w:rsidR="00681163" w:rsidRPr="00CA0364" w:rsidRDefault="00681163" w:rsidP="00681163">
            <w:pPr>
              <w:rPr>
                <w:lang w:val="en-US"/>
              </w:rPr>
            </w:pPr>
            <w:r w:rsidRPr="00CA0364">
              <w:rPr>
                <w:lang w:val="en-US"/>
              </w:rPr>
              <w:t>Access to th</w:t>
            </w:r>
            <w:r>
              <w:rPr>
                <w:lang w:val="en-US"/>
              </w:rPr>
              <w:t>e P</w:t>
            </w:r>
            <w:r w:rsidRPr="00CA0364">
              <w:rPr>
                <w:lang w:val="en-US"/>
              </w:rPr>
              <w:t>references page</w:t>
            </w:r>
            <w:r>
              <w:rPr>
                <w:lang w:val="en-US"/>
              </w:rPr>
              <w:t xml:space="preserve"> in the Tools viewer</w:t>
            </w:r>
          </w:p>
        </w:tc>
      </w:tr>
      <w:tr w:rsidR="00681163" w:rsidRPr="000F200F" w:rsidTr="00681163">
        <w:tc>
          <w:tcPr>
            <w:tcW w:w="3080" w:type="dxa"/>
            <w:shd w:val="clear" w:color="auto" w:fill="auto"/>
          </w:tcPr>
          <w:p w:rsidR="00681163" w:rsidRPr="002C5A3C" w:rsidRDefault="00681163" w:rsidP="00681163">
            <w:r w:rsidRPr="002C5A3C">
              <w:t xml:space="preserve">Settings </w:t>
            </w:r>
            <w:r>
              <w:sym w:font="Symbol" w:char="F0AE"/>
            </w:r>
            <w:r w:rsidRPr="002C5A3C">
              <w:t xml:space="preserve"> Taskbar</w:t>
            </w:r>
          </w:p>
        </w:tc>
        <w:tc>
          <w:tcPr>
            <w:tcW w:w="6100" w:type="dxa"/>
            <w:shd w:val="clear" w:color="auto" w:fill="auto"/>
          </w:tcPr>
          <w:p w:rsidR="00681163" w:rsidRPr="00CA0364" w:rsidRDefault="00681163" w:rsidP="00681163">
            <w:pPr>
              <w:rPr>
                <w:lang w:val="en-US"/>
              </w:rPr>
            </w:pPr>
            <w:r>
              <w:rPr>
                <w:lang w:val="en-US"/>
              </w:rPr>
              <w:t>Access to the T</w:t>
            </w:r>
            <w:r w:rsidRPr="00CA0364">
              <w:rPr>
                <w:lang w:val="en-US"/>
              </w:rPr>
              <w:t xml:space="preserve">askbar page </w:t>
            </w:r>
            <w:r>
              <w:rPr>
                <w:lang w:val="en-US"/>
              </w:rPr>
              <w:t>in the Tools viewer</w:t>
            </w:r>
            <w:r w:rsidRPr="00CA0364">
              <w:rPr>
                <w:lang w:val="en-US"/>
              </w:rPr>
              <w:t xml:space="preserve"> &amp; configuration of the selectable &amp; default viewers</w:t>
            </w:r>
          </w:p>
        </w:tc>
      </w:tr>
      <w:tr w:rsidR="00681163" w:rsidRPr="000F200F" w:rsidTr="00681163">
        <w:tc>
          <w:tcPr>
            <w:tcW w:w="3080" w:type="dxa"/>
            <w:shd w:val="clear" w:color="auto" w:fill="auto"/>
          </w:tcPr>
          <w:p w:rsidR="00681163" w:rsidRPr="002C5A3C" w:rsidRDefault="00681163" w:rsidP="00681163">
            <w:r w:rsidRPr="002C5A3C">
              <w:t xml:space="preserve">Settings </w:t>
            </w:r>
            <w:r>
              <w:sym w:font="Symbol" w:char="F0AE"/>
            </w:r>
            <w:r>
              <w:t xml:space="preserve"> NMEA/GPS</w:t>
            </w:r>
          </w:p>
        </w:tc>
        <w:tc>
          <w:tcPr>
            <w:tcW w:w="6100" w:type="dxa"/>
            <w:shd w:val="clear" w:color="auto" w:fill="auto"/>
          </w:tcPr>
          <w:p w:rsidR="00681163" w:rsidRPr="00CA0364" w:rsidRDefault="00681163" w:rsidP="00681163">
            <w:pPr>
              <w:rPr>
                <w:lang w:val="en-US"/>
              </w:rPr>
            </w:pPr>
            <w:r>
              <w:rPr>
                <w:lang w:val="en-US"/>
              </w:rPr>
              <w:t>Access to GPS/NMEA settings page in the Tools viewer</w:t>
            </w:r>
          </w:p>
        </w:tc>
      </w:tr>
      <w:tr w:rsidR="00681163" w:rsidRPr="000F200F" w:rsidTr="00681163">
        <w:tc>
          <w:tcPr>
            <w:tcW w:w="3080" w:type="dxa"/>
            <w:shd w:val="clear" w:color="auto" w:fill="auto"/>
          </w:tcPr>
          <w:p w:rsidR="00681163" w:rsidRPr="002C5A3C" w:rsidRDefault="00681163" w:rsidP="00681163">
            <w:r w:rsidRPr="002C5A3C">
              <w:lastRenderedPageBreak/>
              <w:t xml:space="preserve">Settings </w:t>
            </w:r>
            <w:r>
              <w:sym w:font="Symbol" w:char="F0AE"/>
            </w:r>
            <w:r w:rsidRPr="002C5A3C">
              <w:t xml:space="preserve"> Configuration</w:t>
            </w:r>
          </w:p>
        </w:tc>
        <w:tc>
          <w:tcPr>
            <w:tcW w:w="6100" w:type="dxa"/>
            <w:shd w:val="clear" w:color="auto" w:fill="auto"/>
          </w:tcPr>
          <w:p w:rsidR="00681163" w:rsidRPr="00CA0364" w:rsidRDefault="00681163" w:rsidP="00681163">
            <w:pPr>
              <w:rPr>
                <w:lang w:val="en-US"/>
              </w:rPr>
            </w:pPr>
            <w:r>
              <w:rPr>
                <w:lang w:val="en-US"/>
              </w:rPr>
              <w:t>Access to the C</w:t>
            </w:r>
            <w:r w:rsidRPr="00CA0364">
              <w:rPr>
                <w:lang w:val="en-US"/>
              </w:rPr>
              <w:t>onfiguration page</w:t>
            </w:r>
            <w:r>
              <w:rPr>
                <w:lang w:val="en-US"/>
              </w:rPr>
              <w:t xml:space="preserve"> in the Tools viewer</w:t>
            </w:r>
          </w:p>
        </w:tc>
      </w:tr>
    </w:tbl>
    <w:p w:rsidR="00DA5601" w:rsidRDefault="00DA5601" w:rsidP="000F200F">
      <w:pPr>
        <w:rPr>
          <w:lang w:val="en-US"/>
        </w:rPr>
      </w:pPr>
    </w:p>
    <w:p w:rsidR="00DA5601" w:rsidRDefault="00DA5601" w:rsidP="000F200F">
      <w:pPr>
        <w:rPr>
          <w:lang w:val="en-US"/>
        </w:rPr>
      </w:pPr>
    </w:p>
    <w:p w:rsidR="00DA5601" w:rsidRPr="00D87967" w:rsidRDefault="00DA5601" w:rsidP="000F200F">
      <w:pPr>
        <w:numPr>
          <w:ilvl w:val="0"/>
          <w:numId w:val="18"/>
        </w:numPr>
        <w:rPr>
          <w:b/>
          <w:lang w:val="en-US"/>
        </w:rPr>
      </w:pPr>
      <w:r w:rsidRPr="00221EBA">
        <w:rPr>
          <w:b/>
          <w:lang w:val="en-US"/>
        </w:rPr>
        <w:t>Administrator</w:t>
      </w:r>
      <w:r>
        <w:rPr>
          <w:b/>
          <w:lang w:val="en-US"/>
        </w:rPr>
        <w:t xml:space="preserve"> rights</w:t>
      </w:r>
      <w:r>
        <w:rPr>
          <w:b/>
          <w:lang w:val="en-US"/>
        </w:rPr>
        <w:br/>
      </w:r>
      <w:r>
        <w:rPr>
          <w:lang w:val="en-US"/>
        </w:rPr>
        <w:t>All rights.</w:t>
      </w:r>
    </w:p>
    <w:p w:rsidR="00D87967" w:rsidRPr="00F51F12" w:rsidRDefault="00D87967" w:rsidP="00D87967">
      <w:pPr>
        <w:ind w:left="360"/>
        <w:rPr>
          <w:b/>
          <w:lang w:val="en-US"/>
        </w:rPr>
      </w:pPr>
    </w:p>
    <w:p w:rsidR="00DA5601" w:rsidRDefault="00DA5601" w:rsidP="000F200F">
      <w:pPr>
        <w:numPr>
          <w:ilvl w:val="0"/>
          <w:numId w:val="18"/>
        </w:numPr>
        <w:rPr>
          <w:lang w:val="en-US"/>
        </w:rPr>
      </w:pPr>
      <w:r w:rsidRPr="00ED7829">
        <w:rPr>
          <w:b/>
          <w:lang w:val="en-US"/>
        </w:rPr>
        <w:t>Operator</w:t>
      </w:r>
      <w:r>
        <w:rPr>
          <w:b/>
          <w:lang w:val="en-US"/>
        </w:rPr>
        <w:t xml:space="preserve"> </w:t>
      </w:r>
      <w:r w:rsidRPr="00F51F12">
        <w:rPr>
          <w:b/>
          <w:lang w:val="en-US"/>
        </w:rPr>
        <w:t>rights</w:t>
      </w:r>
      <w:r>
        <w:rPr>
          <w:lang w:val="en-US"/>
        </w:rPr>
        <w:br/>
        <w:t xml:space="preserve">Via “Setting &gt; Preferences”, you are allowed to change time and language, ships heading reference and SMS service. </w:t>
      </w:r>
      <w:r>
        <w:rPr>
          <w:lang w:val="en-US"/>
        </w:rPr>
        <w:br/>
        <w:t>This can be extended with additional rights depending on what is needed.</w:t>
      </w:r>
    </w:p>
    <w:p w:rsidR="00DA5601" w:rsidRDefault="00DA5601" w:rsidP="000F200F">
      <w:pPr>
        <w:rPr>
          <w:lang w:val="en-US"/>
        </w:rPr>
      </w:pPr>
    </w:p>
    <w:p w:rsidR="00DA5601" w:rsidRDefault="0024426C" w:rsidP="000F200F">
      <w:pPr>
        <w:pStyle w:val="Text"/>
        <w:rPr>
          <w:i/>
          <w:lang w:val="en-US"/>
        </w:rPr>
      </w:pPr>
      <w:r>
        <w:rPr>
          <w:noProof/>
          <w:lang w:val="nl-NL" w:eastAsia="nl-NL"/>
        </w:rPr>
        <w:drawing>
          <wp:inline distT="0" distB="0" distL="0" distR="0" wp14:anchorId="398A0F2C" wp14:editId="0074DFBC">
            <wp:extent cx="416379" cy="342900"/>
            <wp:effectExtent l="0" t="0" r="3175"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A22072">
        <w:rPr>
          <w:i/>
          <w:lang w:val="en-US"/>
        </w:rPr>
        <w:t xml:space="preserve">  </w:t>
      </w:r>
      <w:r w:rsidR="00DA5601">
        <w:rPr>
          <w:i/>
          <w:lang w:val="en-US"/>
        </w:rPr>
        <w:t>Under “</w:t>
      </w:r>
      <w:r w:rsidR="00DA5601" w:rsidRPr="00F51F12">
        <w:rPr>
          <w:i/>
          <w:lang w:val="en-US"/>
        </w:rPr>
        <w:t>Operator</w:t>
      </w:r>
      <w:r w:rsidR="00DA5601">
        <w:rPr>
          <w:i/>
          <w:lang w:val="en-US"/>
        </w:rPr>
        <w:t xml:space="preserve"> rights”</w:t>
      </w:r>
      <w:r w:rsidR="00DA5601" w:rsidRPr="00F51F12">
        <w:rPr>
          <w:i/>
          <w:lang w:val="en-US"/>
        </w:rPr>
        <w:t xml:space="preserve"> </w:t>
      </w:r>
      <w:r w:rsidR="00DA5601">
        <w:rPr>
          <w:i/>
          <w:lang w:val="en-US"/>
        </w:rPr>
        <w:t>you will NEVER get the</w:t>
      </w:r>
      <w:r w:rsidR="00DA5601" w:rsidRPr="00F51F12">
        <w:rPr>
          <w:i/>
          <w:lang w:val="en-US"/>
        </w:rPr>
        <w:t xml:space="preserve"> rights</w:t>
      </w:r>
      <w:r w:rsidR="00DA5601">
        <w:rPr>
          <w:i/>
          <w:lang w:val="en-US"/>
        </w:rPr>
        <w:t xml:space="preserve"> as mentioned below.</w:t>
      </w:r>
    </w:p>
    <w:p w:rsidR="00DA5601" w:rsidRPr="0068123C" w:rsidRDefault="00DA5601" w:rsidP="000F200F">
      <w:pPr>
        <w:pStyle w:val="Text"/>
        <w:ind w:firstLine="360"/>
        <w:rPr>
          <w:i/>
          <w:lang w:val="en-US"/>
        </w:rPr>
      </w:pPr>
    </w:p>
    <w:p w:rsidR="00DA5601" w:rsidRDefault="00DA5601" w:rsidP="000F200F">
      <w:pPr>
        <w:pStyle w:val="Text"/>
        <w:numPr>
          <w:ilvl w:val="0"/>
          <w:numId w:val="19"/>
        </w:numPr>
        <w:rPr>
          <w:lang w:val="en-US"/>
        </w:rPr>
      </w:pPr>
      <w:r>
        <w:rPr>
          <w:lang w:val="en-US"/>
        </w:rPr>
        <w:t>Administrator rights</w:t>
      </w:r>
    </w:p>
    <w:p w:rsidR="00DA5601" w:rsidRDefault="00DA5601" w:rsidP="000F200F">
      <w:pPr>
        <w:pStyle w:val="Text"/>
        <w:numPr>
          <w:ilvl w:val="0"/>
          <w:numId w:val="19"/>
        </w:numPr>
        <w:rPr>
          <w:lang w:val="en-US"/>
        </w:rPr>
      </w:pPr>
      <w:r>
        <w:rPr>
          <w:lang w:val="en-US"/>
        </w:rPr>
        <w:t>Certified alarm setting</w:t>
      </w:r>
    </w:p>
    <w:p w:rsidR="00DA5601" w:rsidRDefault="00DA5601" w:rsidP="000F200F">
      <w:pPr>
        <w:pStyle w:val="Text"/>
        <w:numPr>
          <w:ilvl w:val="0"/>
          <w:numId w:val="19"/>
        </w:numPr>
        <w:rPr>
          <w:lang w:val="en-US"/>
        </w:rPr>
      </w:pPr>
      <w:r w:rsidRPr="003252EF">
        <w:rPr>
          <w:lang w:val="en-US"/>
        </w:rPr>
        <w:t xml:space="preserve">Configuration of </w:t>
      </w:r>
      <w:r>
        <w:rPr>
          <w:lang w:val="en-US"/>
        </w:rPr>
        <w:t>i</w:t>
      </w:r>
      <w:r w:rsidRPr="003252EF">
        <w:rPr>
          <w:lang w:val="en-US"/>
        </w:rPr>
        <w:t>nstruments</w:t>
      </w:r>
    </w:p>
    <w:p w:rsidR="00DA5601" w:rsidRDefault="00DA5601" w:rsidP="000F200F">
      <w:pPr>
        <w:pStyle w:val="Text"/>
        <w:numPr>
          <w:ilvl w:val="0"/>
          <w:numId w:val="19"/>
        </w:numPr>
        <w:rPr>
          <w:lang w:val="en-US"/>
        </w:rPr>
      </w:pPr>
      <w:r w:rsidRPr="003252EF">
        <w:rPr>
          <w:lang w:val="en-US"/>
        </w:rPr>
        <w:t>Settings of logging</w:t>
      </w:r>
    </w:p>
    <w:p w:rsidR="00DA5601" w:rsidRDefault="00DA5601" w:rsidP="000F200F">
      <w:pPr>
        <w:pStyle w:val="Text"/>
        <w:numPr>
          <w:ilvl w:val="0"/>
          <w:numId w:val="19"/>
        </w:numPr>
        <w:rPr>
          <w:lang w:val="en-US"/>
        </w:rPr>
      </w:pPr>
      <w:r w:rsidRPr="003252EF">
        <w:rPr>
          <w:lang w:val="en-US"/>
        </w:rPr>
        <w:t>Settings of sliders</w:t>
      </w:r>
    </w:p>
    <w:p w:rsidR="00DA5601" w:rsidRDefault="00DA5601" w:rsidP="000F200F">
      <w:pPr>
        <w:pStyle w:val="Text"/>
        <w:numPr>
          <w:ilvl w:val="0"/>
          <w:numId w:val="19"/>
        </w:numPr>
        <w:rPr>
          <w:lang w:val="en-US"/>
        </w:rPr>
      </w:pPr>
      <w:r w:rsidRPr="003252EF">
        <w:rPr>
          <w:lang w:val="en-US"/>
        </w:rPr>
        <w:t>Edit layout viewer</w:t>
      </w:r>
    </w:p>
    <w:p w:rsidR="00DA5601" w:rsidRDefault="00DA5601" w:rsidP="000F200F">
      <w:pPr>
        <w:pStyle w:val="Text"/>
        <w:numPr>
          <w:ilvl w:val="0"/>
          <w:numId w:val="19"/>
        </w:numPr>
        <w:rPr>
          <w:lang w:val="en-US"/>
        </w:rPr>
      </w:pPr>
      <w:r w:rsidRPr="003252EF">
        <w:rPr>
          <w:lang w:val="en-US"/>
        </w:rPr>
        <w:t>Settings</w:t>
      </w:r>
      <w:r>
        <w:rPr>
          <w:lang w:val="en-US"/>
        </w:rPr>
        <w:t xml:space="preserve"> &gt; </w:t>
      </w:r>
      <w:r w:rsidRPr="003252EF">
        <w:rPr>
          <w:lang w:val="en-US"/>
        </w:rPr>
        <w:t>Field settings</w:t>
      </w:r>
    </w:p>
    <w:p w:rsidR="00DA5601" w:rsidRDefault="00DA5601" w:rsidP="000F200F">
      <w:pPr>
        <w:pStyle w:val="Text"/>
        <w:numPr>
          <w:ilvl w:val="0"/>
          <w:numId w:val="19"/>
        </w:numPr>
        <w:rPr>
          <w:lang w:val="en-US"/>
        </w:rPr>
      </w:pPr>
      <w:r>
        <w:rPr>
          <w:lang w:val="en-US"/>
        </w:rPr>
        <w:t>Settings &gt; Configuration</w:t>
      </w:r>
    </w:p>
    <w:p w:rsidR="00A22072" w:rsidRDefault="00A22072" w:rsidP="00A22072">
      <w:pPr>
        <w:rPr>
          <w:lang w:val="en-US"/>
        </w:rPr>
      </w:pPr>
    </w:p>
    <w:p w:rsidR="00DA5601" w:rsidRDefault="00DA5601" w:rsidP="00DA5601">
      <w:pPr>
        <w:pStyle w:val="Kop3"/>
        <w:numPr>
          <w:ilvl w:val="2"/>
          <w:numId w:val="3"/>
        </w:numPr>
        <w:rPr>
          <w:lang w:val="en-US"/>
        </w:rPr>
      </w:pPr>
      <w:bookmarkStart w:id="307" w:name="_Toc275956024"/>
      <w:bookmarkStart w:id="308" w:name="_Toc366768530"/>
      <w:r>
        <w:rPr>
          <w:lang w:val="en-US"/>
        </w:rPr>
        <w:t>Add</w:t>
      </w:r>
      <w:bookmarkEnd w:id="307"/>
      <w:r>
        <w:rPr>
          <w:lang w:val="en-US"/>
        </w:rPr>
        <w:t xml:space="preserve"> / Remove</w:t>
      </w:r>
      <w:bookmarkEnd w:id="308"/>
    </w:p>
    <w:p w:rsidR="00A22072" w:rsidRDefault="00A22072" w:rsidP="000F200F">
      <w:pPr>
        <w:pStyle w:val="Text"/>
        <w:rPr>
          <w:lang w:val="en-US"/>
        </w:rPr>
      </w:pPr>
    </w:p>
    <w:p w:rsidR="00DA5601" w:rsidRDefault="00DA5601" w:rsidP="000F200F">
      <w:pPr>
        <w:pStyle w:val="Text"/>
        <w:rPr>
          <w:lang w:val="en-US"/>
        </w:rPr>
      </w:pPr>
      <w:r>
        <w:rPr>
          <w:lang w:val="en-US"/>
        </w:rPr>
        <w:t>Via the “Add / Remove” buttons a user can be added or removed.</w:t>
      </w:r>
    </w:p>
    <w:p w:rsidR="00DA5601" w:rsidRDefault="00DA5601" w:rsidP="000F200F">
      <w:pPr>
        <w:pStyle w:val="Text"/>
        <w:rPr>
          <w:lang w:val="en-US"/>
        </w:rPr>
      </w:pPr>
      <w:r>
        <w:rPr>
          <w:lang w:val="en-US"/>
        </w:rPr>
        <w:t>For example you need to add a user for the shipyard or the installation company. Click “Add” and fill in a new user name. For the removal of a user, click the user then click “Remove” and acknowledge.</w:t>
      </w:r>
    </w:p>
    <w:p w:rsidR="00DA5601" w:rsidRDefault="00DA5601" w:rsidP="000F200F">
      <w:pPr>
        <w:pStyle w:val="Text"/>
        <w:rPr>
          <w:lang w:val="en-US"/>
        </w:rPr>
      </w:pPr>
    </w:p>
    <w:p w:rsidR="00DA5601" w:rsidRDefault="00DA5601" w:rsidP="000F200F">
      <w:pPr>
        <w:pStyle w:val="Text"/>
        <w:rPr>
          <w:lang w:val="en-US"/>
        </w:rPr>
      </w:pPr>
    </w:p>
    <w:p w:rsidR="00DA5601" w:rsidRDefault="00DA5601" w:rsidP="000F200F">
      <w:pPr>
        <w:pStyle w:val="Text"/>
        <w:keepNext/>
      </w:pPr>
      <w:r>
        <w:rPr>
          <w:noProof/>
          <w:lang w:val="nl-NL" w:eastAsia="nl-NL"/>
        </w:rPr>
        <w:drawing>
          <wp:anchor distT="0" distB="0" distL="114300" distR="114300" simplePos="0" relativeHeight="251668480" behindDoc="1" locked="0" layoutInCell="1" allowOverlap="1" wp14:anchorId="1EB7CD1F" wp14:editId="0C44DCFB">
            <wp:simplePos x="0" y="0"/>
            <wp:positionH relativeFrom="column">
              <wp:align>left</wp:align>
            </wp:positionH>
            <wp:positionV relativeFrom="paragraph">
              <wp:posOffset>0</wp:posOffset>
            </wp:positionV>
            <wp:extent cx="2609850" cy="3086100"/>
            <wp:effectExtent l="19050" t="0" r="0" b="0"/>
            <wp:wrapTight wrapText="bothSides">
              <wp:wrapPolygon edited="0">
                <wp:start x="-158" y="0"/>
                <wp:lineTo x="-158" y="21467"/>
                <wp:lineTo x="21600" y="21467"/>
                <wp:lineTo x="21600" y="0"/>
                <wp:lineTo x="-158" y="0"/>
              </wp:wrapPolygon>
            </wp:wrapTight>
            <wp:docPr id="73" name="Afbeelding 2" descr="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ݹ°"/>
                    <pic:cNvPicPr>
                      <a:picLocks noChangeAspect="1" noChangeArrowheads="1"/>
                    </pic:cNvPicPr>
                  </pic:nvPicPr>
                  <pic:blipFill>
                    <a:blip r:embed="rId142" cstate="print"/>
                    <a:srcRect/>
                    <a:stretch>
                      <a:fillRect/>
                    </a:stretch>
                  </pic:blipFill>
                  <pic:spPr bwMode="auto">
                    <a:xfrm>
                      <a:off x="0" y="0"/>
                      <a:ext cx="2609850" cy="3086100"/>
                    </a:xfrm>
                    <a:prstGeom prst="rect">
                      <a:avLst/>
                    </a:prstGeom>
                    <a:noFill/>
                    <a:ln w="9525">
                      <a:noFill/>
                      <a:miter lim="800000"/>
                      <a:headEnd/>
                      <a:tailEnd/>
                    </a:ln>
                  </pic:spPr>
                </pic:pic>
              </a:graphicData>
            </a:graphic>
          </wp:anchor>
        </w:drawing>
      </w:r>
    </w:p>
    <w:p w:rsidR="00DA5601" w:rsidRPr="0011527B" w:rsidRDefault="00DA5601" w:rsidP="000F200F">
      <w:pPr>
        <w:pStyle w:val="Text"/>
        <w:rPr>
          <w:i/>
          <w:lang w:val="en-US"/>
        </w:rPr>
      </w:pPr>
    </w:p>
    <w:p w:rsidR="00DA5601" w:rsidRPr="0011527B" w:rsidRDefault="0024426C" w:rsidP="000F200F">
      <w:pPr>
        <w:pStyle w:val="Text"/>
        <w:rPr>
          <w:i/>
          <w:lang w:val="en-US"/>
        </w:rPr>
      </w:pPr>
      <w:r>
        <w:rPr>
          <w:noProof/>
          <w:lang w:val="nl-NL" w:eastAsia="nl-NL"/>
        </w:rPr>
        <w:drawing>
          <wp:inline distT="0" distB="0" distL="0" distR="0" wp14:anchorId="48DE496F" wp14:editId="12B40B05">
            <wp:extent cx="416379" cy="342900"/>
            <wp:effectExtent l="0" t="0" r="3175" b="0"/>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E63EE3">
        <w:rPr>
          <w:i/>
          <w:lang w:val="en-US"/>
        </w:rPr>
        <w:t xml:space="preserve">  </w:t>
      </w:r>
      <w:r w:rsidR="00DA5601" w:rsidRPr="0011527B">
        <w:rPr>
          <w:i/>
          <w:lang w:val="en-US"/>
        </w:rPr>
        <w:t xml:space="preserve">Setup the new user direct </w:t>
      </w:r>
      <w:r w:rsidR="00DA5601">
        <w:rPr>
          <w:i/>
          <w:lang w:val="en-US"/>
        </w:rPr>
        <w:t>at the beginning of the setup. In t</w:t>
      </w:r>
      <w:r w:rsidR="00DA5601" w:rsidRPr="0011527B">
        <w:rPr>
          <w:i/>
          <w:lang w:val="en-US"/>
        </w:rPr>
        <w:t xml:space="preserve">his way the user will get </w:t>
      </w:r>
      <w:r w:rsidR="00DA5601">
        <w:rPr>
          <w:i/>
          <w:lang w:val="en-US"/>
        </w:rPr>
        <w:t>access to all</w:t>
      </w:r>
      <w:r w:rsidR="00DA5601" w:rsidRPr="0011527B">
        <w:rPr>
          <w:i/>
          <w:lang w:val="en-US"/>
        </w:rPr>
        <w:t xml:space="preserve"> </w:t>
      </w:r>
      <w:r w:rsidR="00DA5601">
        <w:rPr>
          <w:i/>
          <w:lang w:val="en-US"/>
        </w:rPr>
        <w:t>settings and adjustments</w:t>
      </w:r>
      <w:r w:rsidR="00DA5601" w:rsidRPr="0011527B">
        <w:rPr>
          <w:i/>
          <w:lang w:val="en-US"/>
        </w:rPr>
        <w:t xml:space="preserve">. If you set a new user after you’ve finished installing and adjusting the system, this will result in an empty user. </w:t>
      </w:r>
      <w:r w:rsidR="00DA5601">
        <w:rPr>
          <w:i/>
          <w:lang w:val="en-US"/>
        </w:rPr>
        <w:br/>
        <w:t xml:space="preserve">All </w:t>
      </w:r>
      <w:r w:rsidR="00DA5601" w:rsidRPr="0011527B">
        <w:rPr>
          <w:i/>
          <w:lang w:val="en-US"/>
        </w:rPr>
        <w:t>adjustments you’ve made are not visible. You can get the adjustments you made to appear in the new user by copying the content of the “administrator.ini” to the new user ini-file (i.e. shipyard.ini). For more info</w:t>
      </w:r>
      <w:r w:rsidR="00DA5601">
        <w:rPr>
          <w:i/>
          <w:lang w:val="en-US"/>
        </w:rPr>
        <w:t>rmation please refer to section “A</w:t>
      </w:r>
      <w:r w:rsidR="00DA5601" w:rsidRPr="0011527B">
        <w:rPr>
          <w:i/>
          <w:lang w:val="en-US"/>
        </w:rPr>
        <w:t>djusting ini-files”.</w:t>
      </w:r>
    </w:p>
    <w:p w:rsidR="00DA5601" w:rsidRDefault="00DA5601" w:rsidP="000F200F">
      <w:pPr>
        <w:pStyle w:val="Geenafstand1"/>
        <w:rPr>
          <w:lang w:val="en-US"/>
        </w:rPr>
      </w:pPr>
    </w:p>
    <w:p w:rsidR="00DA5601" w:rsidRDefault="00DA5601" w:rsidP="000F200F">
      <w:pPr>
        <w:pStyle w:val="Geenafstand1"/>
        <w:rPr>
          <w:lang w:val="en-US"/>
        </w:rPr>
      </w:pPr>
    </w:p>
    <w:p w:rsidR="00DA5601" w:rsidRDefault="00DA5601" w:rsidP="000F200F">
      <w:pPr>
        <w:pStyle w:val="Geenafstand1"/>
        <w:rPr>
          <w:lang w:val="en-US"/>
        </w:rPr>
      </w:pPr>
    </w:p>
    <w:p w:rsidR="00F159E2" w:rsidRDefault="00F159E2" w:rsidP="000F200F">
      <w:pPr>
        <w:pStyle w:val="Geenafstand1"/>
        <w:rPr>
          <w:lang w:val="en-US"/>
        </w:rPr>
      </w:pPr>
    </w:p>
    <w:p w:rsidR="00F159E2" w:rsidRPr="00D92197" w:rsidRDefault="00F159E2" w:rsidP="00F159E2">
      <w:pPr>
        <w:pStyle w:val="Onderschrift"/>
      </w:pPr>
      <w:bookmarkStart w:id="309" w:name="_Toc366768736"/>
      <w:r w:rsidRPr="00D92197">
        <w:lastRenderedPageBreak/>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w:t>
      </w:r>
      <w:r w:rsidR="00ED7AB1">
        <w:fldChar w:fldCharType="end"/>
      </w:r>
      <w:r w:rsidRPr="00D92197">
        <w:t>: Add / Remove</w:t>
      </w:r>
      <w:bookmarkEnd w:id="309"/>
    </w:p>
    <w:p w:rsidR="00F159E2" w:rsidRDefault="00F159E2" w:rsidP="000F200F">
      <w:pPr>
        <w:pStyle w:val="Geenafstand1"/>
        <w:rPr>
          <w:lang w:val="en-US"/>
        </w:rPr>
      </w:pPr>
    </w:p>
    <w:p w:rsidR="00DA5601" w:rsidRDefault="00DA5601" w:rsidP="000F200F">
      <w:pPr>
        <w:pStyle w:val="Geenafstand1"/>
        <w:rPr>
          <w:sz w:val="18"/>
          <w:szCs w:val="18"/>
          <w:lang w:val="en-US"/>
        </w:rPr>
      </w:pPr>
      <w:r w:rsidRPr="00E00416">
        <w:rPr>
          <w:sz w:val="18"/>
          <w:szCs w:val="18"/>
          <w:vertAlign w:val="superscript"/>
          <w:lang w:val="en-US"/>
        </w:rPr>
        <w:t>1</w:t>
      </w:r>
      <w:r>
        <w:rPr>
          <w:sz w:val="18"/>
          <w:szCs w:val="18"/>
          <w:lang w:val="en-US"/>
        </w:rPr>
        <w:t xml:space="preserve"> </w:t>
      </w:r>
      <w:r w:rsidRPr="00E00416">
        <w:rPr>
          <w:sz w:val="18"/>
          <w:szCs w:val="18"/>
          <w:lang w:val="en-US"/>
        </w:rPr>
        <w:t xml:space="preserve">Due to improvements and changes, this article will become obsolete. </w:t>
      </w:r>
      <w:r>
        <w:rPr>
          <w:sz w:val="18"/>
          <w:szCs w:val="18"/>
          <w:lang w:val="en-US"/>
        </w:rPr>
        <w:t>It will be removed as soon as the new changes take effect.</w:t>
      </w:r>
    </w:p>
    <w:p w:rsidR="00953231" w:rsidRDefault="00953231">
      <w:pPr>
        <w:overflowPunct/>
        <w:autoSpaceDE/>
        <w:autoSpaceDN/>
        <w:adjustRightInd/>
        <w:textAlignment w:val="auto"/>
        <w:rPr>
          <w:rFonts w:ascii="Calibri" w:hAnsi="Calibri"/>
          <w:sz w:val="18"/>
          <w:szCs w:val="18"/>
          <w:lang w:val="en-US"/>
        </w:rPr>
      </w:pPr>
    </w:p>
    <w:p w:rsidR="00DA5601" w:rsidRDefault="00DA5601" w:rsidP="00DA5601">
      <w:pPr>
        <w:pStyle w:val="Kop2"/>
        <w:numPr>
          <w:ilvl w:val="1"/>
          <w:numId w:val="3"/>
        </w:numPr>
        <w:rPr>
          <w:lang w:val="en-US"/>
        </w:rPr>
      </w:pPr>
      <w:bookmarkStart w:id="310" w:name="_Ref334089390"/>
      <w:bookmarkStart w:id="311" w:name="_Toc366768531"/>
      <w:r w:rsidRPr="00310C70">
        <w:rPr>
          <w:lang w:val="en-US"/>
        </w:rPr>
        <w:t>Field settin</w:t>
      </w:r>
      <w:r>
        <w:rPr>
          <w:lang w:val="en-US"/>
        </w:rPr>
        <w:t>gs</w:t>
      </w:r>
      <w:bookmarkEnd w:id="310"/>
      <w:bookmarkEnd w:id="311"/>
    </w:p>
    <w:p w:rsidR="00A22072" w:rsidRDefault="00A22072" w:rsidP="000F200F">
      <w:pPr>
        <w:rPr>
          <w:lang w:val="en-US"/>
        </w:rPr>
      </w:pPr>
    </w:p>
    <w:p w:rsidR="00A22072" w:rsidRDefault="00953231" w:rsidP="000F200F">
      <w:pPr>
        <w:rPr>
          <w:lang w:val="en-US"/>
        </w:rPr>
      </w:pPr>
      <w:r>
        <w:rPr>
          <w:lang w:val="en-US"/>
        </w:rPr>
        <w:t>Under “Tools &gt;</w:t>
      </w:r>
      <w:r w:rsidR="00DA5601">
        <w:rPr>
          <w:lang w:val="en-US"/>
        </w:rPr>
        <w:t xml:space="preserve"> Field </w:t>
      </w:r>
      <w:r w:rsidR="00DA5601" w:rsidRPr="00DC3584">
        <w:rPr>
          <w:lang w:val="en-US"/>
        </w:rPr>
        <w:t>S</w:t>
      </w:r>
      <w:r w:rsidR="00DA5601">
        <w:rPr>
          <w:lang w:val="en-US"/>
        </w:rPr>
        <w:t>ettings” you’ll find the tools to adjust and fine-tune on field label basis. For every I/O you attach a label onto you will find different ways of tuning in each tab of field settings.</w:t>
      </w:r>
    </w:p>
    <w:p w:rsidR="00DA5601" w:rsidRDefault="00DA5601" w:rsidP="000F200F">
      <w:pPr>
        <w:rPr>
          <w:lang w:val="en-US"/>
        </w:rPr>
      </w:pPr>
    </w:p>
    <w:p w:rsidR="00DA5601" w:rsidRDefault="00DA5601" w:rsidP="000F200F">
      <w:pPr>
        <w:keepNext/>
      </w:pPr>
      <w:r>
        <w:rPr>
          <w:noProof/>
          <w:lang w:val="nl-NL" w:eastAsia="nl-NL"/>
        </w:rPr>
        <w:drawing>
          <wp:inline distT="0" distB="0" distL="0" distR="0" wp14:anchorId="201778F7" wp14:editId="3F884D69">
            <wp:extent cx="3657600" cy="302895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657600" cy="3028950"/>
                    </a:xfrm>
                    <a:prstGeom prst="rect">
                      <a:avLst/>
                    </a:prstGeom>
                  </pic:spPr>
                </pic:pic>
              </a:graphicData>
            </a:graphic>
          </wp:inline>
        </w:drawing>
      </w:r>
    </w:p>
    <w:p w:rsidR="00DA5601" w:rsidRPr="00D92197" w:rsidRDefault="00DA5601" w:rsidP="002309BE">
      <w:pPr>
        <w:pStyle w:val="Onderschrift"/>
      </w:pPr>
      <w:bookmarkStart w:id="312" w:name="_Ref263331168"/>
      <w:bookmarkStart w:id="313" w:name="_Toc366768737"/>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w:t>
      </w:r>
      <w:r w:rsidR="00ED7AB1">
        <w:fldChar w:fldCharType="end"/>
      </w:r>
      <w:bookmarkEnd w:id="312"/>
      <w:r w:rsidRPr="00D92197">
        <w:t>: Field settings</w:t>
      </w:r>
      <w:bookmarkEnd w:id="313"/>
    </w:p>
    <w:p w:rsidR="00A22072" w:rsidRDefault="00A22072" w:rsidP="000F200F">
      <w:pPr>
        <w:rPr>
          <w:lang w:val="en-US"/>
        </w:rPr>
      </w:pPr>
    </w:p>
    <w:p w:rsidR="00DA5601" w:rsidRDefault="00DA5601" w:rsidP="000F200F">
      <w:pPr>
        <w:rPr>
          <w:lang w:val="en-US"/>
        </w:rPr>
      </w:pPr>
      <w:r>
        <w:rPr>
          <w:lang w:val="en-US"/>
        </w:rPr>
        <w:t>The following settings are available:</w:t>
      </w:r>
    </w:p>
    <w:p w:rsidR="00A22072" w:rsidRDefault="00A22072" w:rsidP="000F200F">
      <w:pPr>
        <w:rPr>
          <w:lang w:val="en-US"/>
        </w:rPr>
      </w:pPr>
    </w:p>
    <w:p w:rsidR="00DA5601" w:rsidRDefault="00DA5601" w:rsidP="000F200F">
      <w:pPr>
        <w:numPr>
          <w:ilvl w:val="0"/>
          <w:numId w:val="15"/>
        </w:numPr>
        <w:rPr>
          <w:lang w:val="en-US"/>
        </w:rPr>
      </w:pPr>
      <w:r w:rsidRPr="00C2392C">
        <w:rPr>
          <w:b/>
          <w:lang w:val="en-US"/>
        </w:rPr>
        <w:t>Alarm</w:t>
      </w:r>
      <w:r>
        <w:rPr>
          <w:lang w:val="en-US"/>
        </w:rPr>
        <w:br/>
        <w:t>Settings of user alarms, warning alarms, critical alarms, Alarm group settings, SMS settings, inhibit settings</w:t>
      </w:r>
    </w:p>
    <w:p w:rsidR="00A22072" w:rsidRDefault="00A22072" w:rsidP="00A22072">
      <w:pPr>
        <w:rPr>
          <w:lang w:val="en-US"/>
        </w:rPr>
      </w:pPr>
    </w:p>
    <w:p w:rsidR="00DA5601" w:rsidRDefault="00DA5601" w:rsidP="000F200F">
      <w:pPr>
        <w:numPr>
          <w:ilvl w:val="0"/>
          <w:numId w:val="15"/>
        </w:numPr>
        <w:rPr>
          <w:lang w:val="en-US"/>
        </w:rPr>
      </w:pPr>
      <w:r w:rsidRPr="00C2392C">
        <w:rPr>
          <w:b/>
          <w:lang w:val="en-US"/>
        </w:rPr>
        <w:t>Min/Max</w:t>
      </w:r>
      <w:r>
        <w:rPr>
          <w:lang w:val="en-US"/>
        </w:rPr>
        <w:br/>
        <w:t>Setting of instrument range, zone marking, default unit and filter</w:t>
      </w:r>
    </w:p>
    <w:p w:rsidR="00A22072" w:rsidRDefault="00A22072" w:rsidP="00A22072">
      <w:pPr>
        <w:rPr>
          <w:lang w:val="en-US"/>
        </w:rPr>
      </w:pPr>
    </w:p>
    <w:p w:rsidR="00DA5601" w:rsidRDefault="00DA5601" w:rsidP="000F200F">
      <w:pPr>
        <w:numPr>
          <w:ilvl w:val="0"/>
          <w:numId w:val="15"/>
        </w:numPr>
        <w:rPr>
          <w:lang w:val="en-US"/>
        </w:rPr>
      </w:pPr>
      <w:r w:rsidRPr="00C2392C">
        <w:rPr>
          <w:b/>
          <w:lang w:val="en-US"/>
        </w:rPr>
        <w:t>Tune</w:t>
      </w:r>
      <w:r>
        <w:rPr>
          <w:lang w:val="en-US"/>
        </w:rPr>
        <w:br/>
        <w:t>Setting of tuning table, see results and sender</w:t>
      </w:r>
    </w:p>
    <w:p w:rsidR="00A22072" w:rsidRDefault="00A22072" w:rsidP="00A22072">
      <w:pPr>
        <w:rPr>
          <w:lang w:val="en-US"/>
        </w:rPr>
      </w:pPr>
    </w:p>
    <w:p w:rsidR="00DA5601" w:rsidRDefault="00DA5601" w:rsidP="000F200F">
      <w:pPr>
        <w:numPr>
          <w:ilvl w:val="0"/>
          <w:numId w:val="15"/>
        </w:numPr>
        <w:rPr>
          <w:lang w:val="en-US"/>
        </w:rPr>
      </w:pPr>
      <w:r w:rsidRPr="00C2392C">
        <w:rPr>
          <w:b/>
          <w:lang w:val="en-US"/>
        </w:rPr>
        <w:t>Comment</w:t>
      </w:r>
      <w:r>
        <w:rPr>
          <w:lang w:val="en-US"/>
        </w:rPr>
        <w:br/>
        <w:t>Check and change group label, group label logbook, field label and field label instrument</w:t>
      </w:r>
    </w:p>
    <w:p w:rsidR="00A22072" w:rsidRDefault="00A22072" w:rsidP="00A22072">
      <w:pPr>
        <w:rPr>
          <w:lang w:val="en-US"/>
        </w:rPr>
      </w:pPr>
    </w:p>
    <w:p w:rsidR="00DA5601" w:rsidRDefault="00DA5601" w:rsidP="000F200F">
      <w:pPr>
        <w:numPr>
          <w:ilvl w:val="0"/>
          <w:numId w:val="15"/>
        </w:numPr>
        <w:rPr>
          <w:lang w:val="en-US"/>
        </w:rPr>
      </w:pPr>
      <w:r>
        <w:rPr>
          <w:b/>
          <w:lang w:val="en-US"/>
        </w:rPr>
        <w:t>Auto Switch</w:t>
      </w:r>
    </w:p>
    <w:p w:rsidR="00DA5601" w:rsidRDefault="00DA5601" w:rsidP="000F200F">
      <w:pPr>
        <w:ind w:left="720"/>
        <w:rPr>
          <w:lang w:val="en-US"/>
        </w:rPr>
      </w:pPr>
      <w:r>
        <w:rPr>
          <w:lang w:val="en-US"/>
        </w:rPr>
        <w:t>Make various in-a</w:t>
      </w:r>
      <w:r w:rsidR="00A22072">
        <w:rPr>
          <w:lang w:val="en-US"/>
        </w:rPr>
        <w:t>nd outputs react on each other.</w:t>
      </w:r>
    </w:p>
    <w:p w:rsidR="00A22072" w:rsidRDefault="00A22072" w:rsidP="00A22072">
      <w:pPr>
        <w:rPr>
          <w:lang w:val="en-US"/>
        </w:rPr>
      </w:pPr>
    </w:p>
    <w:p w:rsidR="00DA5601" w:rsidRDefault="00DA5601" w:rsidP="000F200F">
      <w:pPr>
        <w:numPr>
          <w:ilvl w:val="0"/>
          <w:numId w:val="15"/>
        </w:numPr>
        <w:rPr>
          <w:lang w:val="en-US"/>
        </w:rPr>
      </w:pPr>
      <w:r w:rsidRPr="00C2392C">
        <w:rPr>
          <w:b/>
          <w:lang w:val="en-US"/>
        </w:rPr>
        <w:lastRenderedPageBreak/>
        <w:t>Log</w:t>
      </w:r>
      <w:r>
        <w:rPr>
          <w:lang w:val="en-US"/>
        </w:rPr>
        <w:br/>
        <w:t>Setting and enabling/disabling logging for each field label.</w:t>
      </w:r>
    </w:p>
    <w:p w:rsidR="00DA5601" w:rsidRPr="00814A29" w:rsidRDefault="00DA5601" w:rsidP="00DA5601">
      <w:pPr>
        <w:pStyle w:val="Kop3"/>
        <w:numPr>
          <w:ilvl w:val="2"/>
          <w:numId w:val="3"/>
        </w:numPr>
        <w:rPr>
          <w:lang w:val="en-US"/>
        </w:rPr>
      </w:pPr>
      <w:bookmarkStart w:id="314" w:name="_Toc275956012"/>
      <w:bookmarkStart w:id="315" w:name="_Toc366768532"/>
      <w:r w:rsidRPr="00814A29">
        <w:rPr>
          <w:lang w:val="en-US"/>
        </w:rPr>
        <w:t>Alarm</w:t>
      </w:r>
      <w:bookmarkEnd w:id="314"/>
      <w:bookmarkEnd w:id="315"/>
    </w:p>
    <w:p w:rsidR="00A22072" w:rsidRDefault="00A22072" w:rsidP="000F200F">
      <w:pPr>
        <w:rPr>
          <w:lang w:val="en-US"/>
        </w:rPr>
      </w:pPr>
    </w:p>
    <w:p w:rsidR="00DA5601" w:rsidRDefault="00DA5601" w:rsidP="000F200F">
      <w:pPr>
        <w:rPr>
          <w:lang w:val="en-US"/>
        </w:rPr>
      </w:pPr>
      <w:r w:rsidRPr="00C2392C">
        <w:rPr>
          <w:lang w:val="en-US"/>
        </w:rPr>
        <w:t>Choose the field you would like to</w:t>
      </w:r>
      <w:r>
        <w:rPr>
          <w:lang w:val="en-US"/>
        </w:rPr>
        <w:t xml:space="preserve"> change the alarm settings for (e.g.</w:t>
      </w:r>
      <w:r w:rsidRPr="00C2392C">
        <w:rPr>
          <w:lang w:val="en-US"/>
        </w:rPr>
        <w:t xml:space="preserve"> </w:t>
      </w:r>
      <w:r>
        <w:rPr>
          <w:lang w:val="en-US"/>
        </w:rPr>
        <w:t xml:space="preserve">“Steering and Propulsion &gt;Rudder &gt; Angle”). </w:t>
      </w:r>
      <w:r>
        <w:rPr>
          <w:lang w:val="en-US"/>
        </w:rPr>
        <w:br/>
        <w:t>Depending on the field selection, a number of field settings are available. In this example the following settings are allowed:</w:t>
      </w:r>
    </w:p>
    <w:p w:rsidR="00DA5601" w:rsidRDefault="00DA5601" w:rsidP="000F200F">
      <w:pPr>
        <w:rPr>
          <w:lang w:val="en-US"/>
        </w:rPr>
      </w:pPr>
    </w:p>
    <w:p w:rsidR="00DA5601" w:rsidRPr="00CA0364" w:rsidRDefault="00DA5601" w:rsidP="000F200F">
      <w:pPr>
        <w:keepNext/>
        <w:rPr>
          <w:lang w:val="en-US"/>
        </w:rPr>
      </w:pPr>
      <w:r>
        <w:rPr>
          <w:noProof/>
          <w:lang w:val="nl-NL" w:eastAsia="nl-NL"/>
        </w:rPr>
        <w:drawing>
          <wp:inline distT="0" distB="0" distL="0" distR="0" wp14:anchorId="6B0E7907" wp14:editId="2545F11D">
            <wp:extent cx="5686425" cy="1381125"/>
            <wp:effectExtent l="0" t="0" r="9525" b="952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686425" cy="1381125"/>
                    </a:xfrm>
                    <a:prstGeom prst="rect">
                      <a:avLst/>
                    </a:prstGeom>
                  </pic:spPr>
                </pic:pic>
              </a:graphicData>
            </a:graphic>
          </wp:inline>
        </w:drawing>
      </w:r>
      <w:r w:rsidRPr="00625A8E">
        <w:rPr>
          <w:noProof/>
          <w:lang w:val="en-US"/>
        </w:rPr>
        <w:t xml:space="preserve"> </w:t>
      </w:r>
    </w:p>
    <w:p w:rsidR="00DA5601" w:rsidRPr="00D92197" w:rsidRDefault="00DA5601" w:rsidP="002309BE">
      <w:pPr>
        <w:pStyle w:val="Onderschrift"/>
      </w:pPr>
      <w:bookmarkStart w:id="316" w:name="_Toc366768738"/>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w:t>
      </w:r>
      <w:r w:rsidR="00ED7AB1">
        <w:fldChar w:fldCharType="end"/>
      </w:r>
      <w:r w:rsidRPr="00D92197">
        <w:t>: Alarm settings</w:t>
      </w:r>
      <w:bookmarkEnd w:id="316"/>
    </w:p>
    <w:p w:rsidR="00DA5601" w:rsidRDefault="00DA5601" w:rsidP="000F200F">
      <w:pPr>
        <w:rPr>
          <w:lang w:val="en-US"/>
        </w:rPr>
      </w:pPr>
      <w:r>
        <w:rPr>
          <w:lang w:val="en-US"/>
        </w:rPr>
        <w:t xml:space="preserve">An alarm field as this “rudder alarm” is not set as alarm by default. It gives an analogue value )in this case within the range -45 degree and +45 degree. Now within this range you can set a few alarms. </w:t>
      </w:r>
      <w:r w:rsidRPr="00651D6E">
        <w:rPr>
          <w:lang w:val="en-US"/>
        </w:rPr>
        <w:t>The settings that can be altered are the following:</w:t>
      </w:r>
    </w:p>
    <w:p w:rsidR="00DA5601" w:rsidRDefault="00DA5601" w:rsidP="000F200F">
      <w:pPr>
        <w:rPr>
          <w:lang w:val="en-US"/>
        </w:rPr>
      </w:pPr>
    </w:p>
    <w:p w:rsidR="00DA5601" w:rsidRPr="00A37D30" w:rsidRDefault="00DA5601" w:rsidP="00DA5601">
      <w:pPr>
        <w:pStyle w:val="Kop4"/>
        <w:numPr>
          <w:ilvl w:val="3"/>
          <w:numId w:val="3"/>
        </w:numPr>
        <w:rPr>
          <w:sz w:val="22"/>
          <w:szCs w:val="22"/>
          <w:lang w:val="en-US"/>
        </w:rPr>
      </w:pPr>
      <w:bookmarkStart w:id="317" w:name="_Toc366768533"/>
      <w:r w:rsidRPr="00A37D30">
        <w:rPr>
          <w:sz w:val="22"/>
          <w:szCs w:val="22"/>
          <w:lang w:val="en-US"/>
        </w:rPr>
        <w:t>Alarm levels</w:t>
      </w:r>
      <w:bookmarkEnd w:id="317"/>
      <w:r w:rsidRPr="00A37D30">
        <w:rPr>
          <w:sz w:val="22"/>
          <w:szCs w:val="22"/>
          <w:lang w:val="en-US"/>
        </w:rPr>
        <w:br/>
      </w:r>
    </w:p>
    <w:p w:rsidR="00DA5601" w:rsidRDefault="00DA5601" w:rsidP="000F200F">
      <w:pPr>
        <w:numPr>
          <w:ilvl w:val="1"/>
          <w:numId w:val="17"/>
        </w:numPr>
        <w:rPr>
          <w:lang w:val="en-US"/>
        </w:rPr>
      </w:pPr>
      <w:r>
        <w:rPr>
          <w:b/>
          <w:lang w:val="en-US"/>
        </w:rPr>
        <w:t>User</w:t>
      </w:r>
      <w:r>
        <w:rPr>
          <w:b/>
          <w:lang w:val="en-US"/>
        </w:rPr>
        <w:br/>
      </w:r>
      <w:r>
        <w:rPr>
          <w:lang w:val="en-US"/>
        </w:rPr>
        <w:t>Via this check box the user alarm settings are set. In this example you can set the alarm threshold (low and high). Usually you will not set them here but in the instrument itself (it is a user alarm) but you can check and/or change them here</w:t>
      </w:r>
    </w:p>
    <w:p w:rsidR="00DA5601" w:rsidRDefault="00DA5601" w:rsidP="000F200F">
      <w:pPr>
        <w:numPr>
          <w:ilvl w:val="1"/>
          <w:numId w:val="17"/>
        </w:numPr>
        <w:rPr>
          <w:lang w:val="en-US"/>
        </w:rPr>
      </w:pPr>
      <w:r w:rsidRPr="009F1D49">
        <w:rPr>
          <w:b/>
          <w:lang w:val="en-US"/>
        </w:rPr>
        <w:t>Warning</w:t>
      </w:r>
      <w:r w:rsidRPr="009F1D49">
        <w:rPr>
          <w:lang w:val="en-US"/>
        </w:rPr>
        <w:t xml:space="preserve"> </w:t>
      </w:r>
      <w:r w:rsidRPr="009F1D49">
        <w:rPr>
          <w:lang w:val="en-US"/>
        </w:rPr>
        <w:br/>
        <w:t>The warning alarm is a dedicated alarm to warn the user when certain thresholds are exceeded. This alarm can have a dedicated delay and a dedicated alarm group</w:t>
      </w:r>
      <w:r w:rsidR="00F159E2">
        <w:rPr>
          <w:lang w:val="en-US"/>
        </w:rPr>
        <w:t xml:space="preserve"> (i.e a high or low alarm)</w:t>
      </w:r>
      <w:r w:rsidRPr="009F1D49">
        <w:rPr>
          <w:lang w:val="en-US"/>
        </w:rPr>
        <w:t xml:space="preserve">. </w:t>
      </w:r>
      <w:r w:rsidRPr="009F1D49">
        <w:rPr>
          <w:lang w:val="en-US"/>
        </w:rPr>
        <w:br/>
        <w:t>Choose these thresholds widely within the boundaries of the capabilities of the attached device (check specific manual for the values)</w:t>
      </w:r>
    </w:p>
    <w:p w:rsidR="00DA5601" w:rsidRPr="009F1D49" w:rsidRDefault="00DA5601" w:rsidP="000F200F">
      <w:pPr>
        <w:numPr>
          <w:ilvl w:val="1"/>
          <w:numId w:val="17"/>
        </w:numPr>
        <w:rPr>
          <w:lang w:val="en-US"/>
        </w:rPr>
      </w:pPr>
      <w:r w:rsidRPr="009F1D49">
        <w:rPr>
          <w:b/>
          <w:lang w:val="en-US"/>
        </w:rPr>
        <w:t>Critical</w:t>
      </w:r>
      <w:r w:rsidRPr="009F1D49">
        <w:rPr>
          <w:b/>
          <w:lang w:val="en-US"/>
        </w:rPr>
        <w:br/>
      </w:r>
      <w:r w:rsidRPr="009F1D49">
        <w:rPr>
          <w:lang w:val="en-US"/>
        </w:rPr>
        <w:t>To set the critical alarm thresholds</w:t>
      </w:r>
      <w:r w:rsidR="00F159E2">
        <w:rPr>
          <w:lang w:val="en-US"/>
        </w:rPr>
        <w:t xml:space="preserve"> (i.e. too high or too low)</w:t>
      </w:r>
      <w:r w:rsidRPr="009F1D49">
        <w:rPr>
          <w:lang w:val="en-US"/>
        </w:rPr>
        <w:t xml:space="preserve"> (check specific manual for these values).</w:t>
      </w:r>
    </w:p>
    <w:p w:rsidR="00DA5601" w:rsidRPr="009F1D49" w:rsidRDefault="00DA5601" w:rsidP="000F200F">
      <w:pPr>
        <w:ind w:left="720"/>
        <w:rPr>
          <w:lang w:val="en-US"/>
        </w:rPr>
      </w:pPr>
    </w:p>
    <w:p w:rsidR="00DA5601" w:rsidRDefault="00DA5601" w:rsidP="000F200F">
      <w:pPr>
        <w:numPr>
          <w:ilvl w:val="0"/>
          <w:numId w:val="16"/>
        </w:numPr>
        <w:rPr>
          <w:lang w:val="en-US"/>
        </w:rPr>
      </w:pPr>
      <w:r w:rsidRPr="004446F5">
        <w:rPr>
          <w:b/>
          <w:lang w:val="en-US"/>
        </w:rPr>
        <w:t>Delay(s)</w:t>
      </w:r>
      <w:r>
        <w:rPr>
          <w:b/>
          <w:lang w:val="en-US"/>
        </w:rPr>
        <w:br/>
      </w:r>
      <w:r w:rsidRPr="00651D6E">
        <w:rPr>
          <w:lang w:val="en-US"/>
        </w:rPr>
        <w:t xml:space="preserve">The time (in seconds) </w:t>
      </w:r>
      <w:r>
        <w:rPr>
          <w:lang w:val="en-US"/>
        </w:rPr>
        <w:t>the system will wait before it will show the specific alarm that is triggered. This is necessary if a hysteresis is needed (i.e. a bilge alarm that is on the edge of the alarm by the rocking of the ship, will not go of all the time if you put in a delay)</w:t>
      </w:r>
    </w:p>
    <w:p w:rsidR="00DA5601" w:rsidRDefault="00DA5601" w:rsidP="000F200F">
      <w:pPr>
        <w:numPr>
          <w:ilvl w:val="0"/>
          <w:numId w:val="16"/>
        </w:numPr>
        <w:rPr>
          <w:lang w:val="en-US"/>
        </w:rPr>
      </w:pPr>
      <w:r w:rsidRPr="004446F5">
        <w:rPr>
          <w:b/>
          <w:lang w:val="en-US"/>
        </w:rPr>
        <w:t xml:space="preserve">Alarm </w:t>
      </w:r>
      <w:r>
        <w:rPr>
          <w:b/>
          <w:lang w:val="en-US"/>
        </w:rPr>
        <w:t>G</w:t>
      </w:r>
      <w:r w:rsidRPr="004446F5">
        <w:rPr>
          <w:b/>
          <w:lang w:val="en-US"/>
        </w:rPr>
        <w:t>roup</w:t>
      </w:r>
      <w:r>
        <w:rPr>
          <w:b/>
          <w:lang w:val="en-US"/>
        </w:rPr>
        <w:br/>
      </w:r>
      <w:r>
        <w:rPr>
          <w:lang w:val="en-US"/>
        </w:rPr>
        <w:t xml:space="preserve">Here you can put the alarm in a specific group. By putting it in a group you can manage the rights of different users on whether they can silence or acknowledge these alarms. For more detailed information please refer to </w:t>
      </w:r>
      <w:r w:rsidR="00F06842">
        <w:rPr>
          <w:lang w:val="en-US"/>
        </w:rPr>
        <w:t>section</w:t>
      </w:r>
      <w:r>
        <w:rPr>
          <w:lang w:val="en-US"/>
        </w:rPr>
        <w:t xml:space="preserve"> “Alarm stations”.</w:t>
      </w:r>
    </w:p>
    <w:p w:rsidR="00DA5601" w:rsidRDefault="00DA5601" w:rsidP="000F200F">
      <w:pPr>
        <w:ind w:left="720"/>
        <w:rPr>
          <w:b/>
          <w:lang w:val="en-US"/>
        </w:rPr>
      </w:pPr>
    </w:p>
    <w:p w:rsidR="00DA5601" w:rsidRDefault="00DA5601" w:rsidP="000F200F">
      <w:pPr>
        <w:rPr>
          <w:lang w:val="en-US"/>
        </w:rPr>
      </w:pPr>
      <w:r>
        <w:rPr>
          <w:lang w:val="en-US"/>
        </w:rPr>
        <w:lastRenderedPageBreak/>
        <w:t>By example it will look like this (</w:t>
      </w:r>
      <w:r w:rsidR="007270D5">
        <w:rPr>
          <w:lang w:val="en-US"/>
        </w:rPr>
        <w:fldChar w:fldCharType="begin"/>
      </w:r>
      <w:r w:rsidR="00F159E2">
        <w:rPr>
          <w:lang w:val="en-US"/>
        </w:rPr>
        <w:instrText xml:space="preserve"> REF _Ref333477518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6</w:t>
      </w:r>
      <w:r w:rsidR="007270D5">
        <w:rPr>
          <w:lang w:val="en-US"/>
        </w:rPr>
        <w:fldChar w:fldCharType="end"/>
      </w:r>
      <w:r>
        <w:rPr>
          <w:lang w:val="en-US"/>
        </w:rPr>
        <w:t>)</w:t>
      </w:r>
      <w:r w:rsidR="00F159E2">
        <w:rPr>
          <w:lang w:val="en-US"/>
        </w:rPr>
        <w:t>.</w:t>
      </w:r>
    </w:p>
    <w:p w:rsidR="00DA5601" w:rsidRDefault="00DA5601" w:rsidP="000F200F">
      <w:pPr>
        <w:rPr>
          <w:lang w:val="en-US"/>
        </w:rPr>
      </w:pPr>
    </w:p>
    <w:p w:rsidR="00DA5601" w:rsidRDefault="00DA5601" w:rsidP="000F200F">
      <w:pPr>
        <w:rPr>
          <w:lang w:val="en-US"/>
        </w:rPr>
      </w:pPr>
      <w:r>
        <w:rPr>
          <w:noProof/>
          <w:lang w:val="nl-NL" w:eastAsia="nl-NL"/>
        </w:rPr>
        <w:drawing>
          <wp:inline distT="0" distB="0" distL="0" distR="0" wp14:anchorId="073FAAD9" wp14:editId="3089FAFC">
            <wp:extent cx="5257800" cy="134302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257800" cy="1343025"/>
                    </a:xfrm>
                    <a:prstGeom prst="rect">
                      <a:avLst/>
                    </a:prstGeom>
                  </pic:spPr>
                </pic:pic>
              </a:graphicData>
            </a:graphic>
          </wp:inline>
        </w:drawing>
      </w:r>
    </w:p>
    <w:p w:rsidR="00DA5601" w:rsidRDefault="00DA5601" w:rsidP="002309BE">
      <w:pPr>
        <w:pStyle w:val="Onderschrift"/>
      </w:pPr>
      <w:bookmarkStart w:id="318" w:name="_Ref333477518"/>
      <w:bookmarkStart w:id="319" w:name="_Ref332276042"/>
      <w:bookmarkStart w:id="320" w:name="_Toc366768739"/>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w:t>
      </w:r>
      <w:r w:rsidR="00ED7AB1">
        <w:fldChar w:fldCharType="end"/>
      </w:r>
      <w:bookmarkEnd w:id="318"/>
      <w:r>
        <w:t>: Alarm example</w:t>
      </w:r>
      <w:bookmarkEnd w:id="319"/>
      <w:bookmarkEnd w:id="320"/>
    </w:p>
    <w:p w:rsidR="00DA5601" w:rsidRPr="00CA0364" w:rsidRDefault="00DA5601" w:rsidP="000F200F">
      <w:pPr>
        <w:rPr>
          <w:lang w:val="en-US"/>
        </w:rPr>
      </w:pPr>
      <w:r w:rsidRPr="00CA0364">
        <w:rPr>
          <w:lang w:val="en-US"/>
        </w:rPr>
        <w:t>The next tab is for the inhibit properties.</w:t>
      </w:r>
    </w:p>
    <w:p w:rsidR="00DA5601" w:rsidRPr="00CA0364" w:rsidRDefault="00DA5601" w:rsidP="000F200F">
      <w:pPr>
        <w:rPr>
          <w:lang w:val="en-US"/>
        </w:rPr>
      </w:pPr>
    </w:p>
    <w:p w:rsidR="00DA5601" w:rsidRPr="00A37D30" w:rsidRDefault="00DA5601" w:rsidP="00DA5601">
      <w:pPr>
        <w:pStyle w:val="Kop4"/>
        <w:numPr>
          <w:ilvl w:val="3"/>
          <w:numId w:val="3"/>
        </w:numPr>
        <w:rPr>
          <w:sz w:val="22"/>
          <w:szCs w:val="22"/>
        </w:rPr>
      </w:pPr>
      <w:bookmarkStart w:id="321" w:name="_Toc366768534"/>
      <w:r w:rsidRPr="00A37D30">
        <w:rPr>
          <w:sz w:val="22"/>
          <w:szCs w:val="22"/>
        </w:rPr>
        <w:t>Inhibit Properties</w:t>
      </w:r>
      <w:bookmarkEnd w:id="321"/>
    </w:p>
    <w:p w:rsidR="00DA5601" w:rsidRDefault="00DA5601" w:rsidP="000F200F"/>
    <w:p w:rsidR="00DA5601" w:rsidRDefault="00DA5601" w:rsidP="000F200F">
      <w:r>
        <w:rPr>
          <w:noProof/>
          <w:lang w:val="nl-NL" w:eastAsia="nl-NL"/>
        </w:rPr>
        <w:drawing>
          <wp:inline distT="0" distB="0" distL="0" distR="0" wp14:anchorId="386E5935" wp14:editId="7C6120EA">
            <wp:extent cx="5010150" cy="1352550"/>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010150" cy="1352550"/>
                    </a:xfrm>
                    <a:prstGeom prst="rect">
                      <a:avLst/>
                    </a:prstGeom>
                  </pic:spPr>
                </pic:pic>
              </a:graphicData>
            </a:graphic>
          </wp:inline>
        </w:drawing>
      </w:r>
    </w:p>
    <w:p w:rsidR="00DA5601" w:rsidRDefault="00DA5601" w:rsidP="002309BE">
      <w:pPr>
        <w:pStyle w:val="Onderschrift"/>
      </w:pPr>
      <w:bookmarkStart w:id="322" w:name="_Toc366768740"/>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w:t>
      </w:r>
      <w:r w:rsidR="00ED7AB1">
        <w:fldChar w:fldCharType="end"/>
      </w:r>
      <w:r>
        <w:t>: Inhibit Properties</w:t>
      </w:r>
      <w:bookmarkEnd w:id="322"/>
    </w:p>
    <w:p w:rsidR="00DA5601" w:rsidRPr="00CA0364" w:rsidRDefault="00DA5601" w:rsidP="000F200F">
      <w:pPr>
        <w:rPr>
          <w:lang w:val="en-US"/>
        </w:rPr>
      </w:pPr>
      <w:r w:rsidRPr="00CA0364">
        <w:rPr>
          <w:lang w:val="en-US"/>
        </w:rPr>
        <w:t>There will be certain occasions where you do not want the alarm to go off. For example an oil pressure alarm from an engine will normally also be in alarm when the engine is shut down. This is not wanted as an alarm. Or when a sensor is broken and there is no time to repair it for a while, it will be easier to inhibit the “Defect Alarm” of this sensor until you have time to repair it.</w:t>
      </w:r>
    </w:p>
    <w:p w:rsidR="00DA5601" w:rsidRPr="00CA0364" w:rsidRDefault="00DA5601" w:rsidP="000F200F">
      <w:pPr>
        <w:rPr>
          <w:lang w:val="en-US"/>
        </w:rPr>
      </w:pPr>
    </w:p>
    <w:p w:rsidR="00DA5601" w:rsidRDefault="00DA5601" w:rsidP="0004143D">
      <w:pPr>
        <w:pStyle w:val="Lijstalinea"/>
        <w:numPr>
          <w:ilvl w:val="0"/>
          <w:numId w:val="37"/>
        </w:numPr>
        <w:rPr>
          <w:b/>
        </w:rPr>
      </w:pPr>
      <w:r>
        <w:rPr>
          <w:b/>
        </w:rPr>
        <w:t xml:space="preserve">Inhibit All: </w:t>
      </w:r>
    </w:p>
    <w:p w:rsidR="00DA5601" w:rsidRPr="00AA7FC8" w:rsidRDefault="00DA5601" w:rsidP="000F200F">
      <w:pPr>
        <w:pStyle w:val="Lijstalinea"/>
        <w:ind w:left="1080"/>
      </w:pPr>
      <w:r>
        <w:t xml:space="preserve">This checkbox is used to inhibit all the alarms from this particular sensor. Especially when the sensor is defect, it will come in handy. In the alarmpage (See Alarmpage) you will constantly see that the sensor is inhibited, so you won’t forget. </w:t>
      </w:r>
    </w:p>
    <w:p w:rsidR="00DA5601" w:rsidRDefault="00DA5601" w:rsidP="0004143D">
      <w:pPr>
        <w:numPr>
          <w:ilvl w:val="0"/>
          <w:numId w:val="37"/>
        </w:numPr>
        <w:rPr>
          <w:lang w:val="en-US"/>
        </w:rPr>
      </w:pPr>
      <w:r>
        <w:rPr>
          <w:b/>
          <w:lang w:val="en-US"/>
        </w:rPr>
        <w:t>Inhibit Sensor Failure</w:t>
      </w:r>
      <w:r>
        <w:rPr>
          <w:b/>
          <w:lang w:val="en-US"/>
        </w:rPr>
        <w:br/>
      </w:r>
      <w:r>
        <w:rPr>
          <w:lang w:val="en-US"/>
        </w:rPr>
        <w:t xml:space="preserve">Some sensors (i.e. 4-20 mA) tends to go a little bit out of range. Normally this will be no problem. However if a 4-20 mA sensor drops below 4 mA or goes higher than 20 mA, </w:t>
      </w:r>
      <w:r w:rsidR="00DC7643">
        <w:rPr>
          <w:lang w:val="en-US"/>
        </w:rPr>
        <w:t>NavVision</w:t>
      </w:r>
      <w:r w:rsidR="00E63EE3">
        <w:rPr>
          <w:lang w:val="en-US"/>
        </w:rPr>
        <w:t xml:space="preserve">® </w:t>
      </w:r>
      <w:r>
        <w:rPr>
          <w:lang w:val="en-US"/>
        </w:rPr>
        <w:t>will see this as a sensor failure and will give an alarm. If you think it is just the range of the sensor that is giving the problem, you can check this box to stop these alarms.</w:t>
      </w:r>
    </w:p>
    <w:p w:rsidR="00DA5601" w:rsidRDefault="00DA5601" w:rsidP="0004143D">
      <w:pPr>
        <w:numPr>
          <w:ilvl w:val="0"/>
          <w:numId w:val="37"/>
        </w:numPr>
        <w:rPr>
          <w:lang w:val="en-US"/>
        </w:rPr>
      </w:pPr>
      <w:r>
        <w:rPr>
          <w:b/>
          <w:lang w:val="en-US"/>
        </w:rPr>
        <w:t>Inhibit Alarm Levels</w:t>
      </w:r>
      <w:r>
        <w:rPr>
          <w:b/>
          <w:lang w:val="en-US"/>
        </w:rPr>
        <w:br/>
      </w:r>
      <w:r>
        <w:rPr>
          <w:lang w:val="en-US"/>
        </w:rPr>
        <w:t>If you have set alarm levels as mentioned in “Alarm Levels” And you need them out for a while, check this box.</w:t>
      </w:r>
    </w:p>
    <w:p w:rsidR="00DA5601" w:rsidRDefault="00DA5601" w:rsidP="0004143D">
      <w:pPr>
        <w:numPr>
          <w:ilvl w:val="0"/>
          <w:numId w:val="37"/>
        </w:numPr>
        <w:rPr>
          <w:lang w:val="en-US"/>
        </w:rPr>
      </w:pPr>
      <w:r>
        <w:rPr>
          <w:b/>
          <w:lang w:val="en-US"/>
        </w:rPr>
        <w:t>Inhibit When</w:t>
      </w:r>
    </w:p>
    <w:p w:rsidR="00DA5601" w:rsidRDefault="00DA5601" w:rsidP="000F200F">
      <w:pPr>
        <w:ind w:left="1080"/>
        <w:rPr>
          <w:lang w:val="en-US"/>
        </w:rPr>
      </w:pPr>
      <w:r>
        <w:rPr>
          <w:lang w:val="en-US"/>
        </w:rPr>
        <w:t xml:space="preserve">In the earlier mentioned oil pressure alarm, you don’t want that alarm to go off when the engine is not running. This is where “Inhibit When” will help. In the inhibit properties of that particular sensor you mark the checkbox. Now you search the belonging engine running field in the box next to that, by clicking the </w:t>
      </w:r>
      <w:r>
        <w:rPr>
          <w:lang w:val="en-US"/>
        </w:rPr>
        <w:lastRenderedPageBreak/>
        <w:t xml:space="preserve">tab besides that. While you want the alarm to be inhibited when the engine is not running, in the next field you choose “&lt;” from the dropdown menu. Finally you set an amount (in this case 0.5) in the adjacent field. Now, when the engine is not running, the alarm will not sound. (see </w:t>
      </w:r>
      <w:r w:rsidR="007270D5">
        <w:rPr>
          <w:lang w:val="en-US"/>
        </w:rPr>
        <w:fldChar w:fldCharType="begin"/>
      </w:r>
      <w:r>
        <w:rPr>
          <w:lang w:val="en-US"/>
        </w:rPr>
        <w:instrText xml:space="preserve"> REF _Ref332278862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8</w:t>
      </w:r>
      <w:r w:rsidR="007270D5">
        <w:rPr>
          <w:lang w:val="en-US"/>
        </w:rPr>
        <w:fldChar w:fldCharType="end"/>
      </w:r>
      <w:r>
        <w:rPr>
          <w:lang w:val="en-US"/>
        </w:rPr>
        <w:t xml:space="preserve">). Finally you can choose an additional field (And/Or) to specify even further. For example you can use the Shaft Speed RPM as backup. (see </w:t>
      </w:r>
      <w:r w:rsidR="007270D5">
        <w:rPr>
          <w:lang w:val="en-US"/>
        </w:rPr>
        <w:fldChar w:fldCharType="begin"/>
      </w:r>
      <w:r>
        <w:rPr>
          <w:lang w:val="en-US"/>
        </w:rPr>
        <w:instrText xml:space="preserve"> REF _Ref332279468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9</w:t>
      </w:r>
      <w:r w:rsidR="007270D5">
        <w:rPr>
          <w:lang w:val="en-US"/>
        </w:rPr>
        <w:fldChar w:fldCharType="end"/>
      </w:r>
      <w:r>
        <w:rPr>
          <w:lang w:val="en-US"/>
        </w:rPr>
        <w:t>).</w:t>
      </w:r>
    </w:p>
    <w:p w:rsidR="00DA5601" w:rsidRDefault="00DA5601" w:rsidP="000F200F">
      <w:pPr>
        <w:ind w:left="1080"/>
        <w:rPr>
          <w:lang w:val="en-US"/>
        </w:rPr>
      </w:pPr>
    </w:p>
    <w:p w:rsidR="00DA5601" w:rsidRDefault="00DA5601" w:rsidP="000F200F">
      <w:pPr>
        <w:ind w:left="1080"/>
        <w:rPr>
          <w:lang w:val="en-US"/>
        </w:rPr>
      </w:pPr>
      <w:r>
        <w:rPr>
          <w:lang w:val="en-US"/>
        </w:rPr>
        <w:t>“Before Inhibit Delay” and “After Inhibit Delay” are delays to catch up for irregularities in the sensors behavior.</w:t>
      </w:r>
    </w:p>
    <w:p w:rsidR="00DA5601" w:rsidRDefault="00DA5601" w:rsidP="000F200F">
      <w:pPr>
        <w:ind w:left="1080"/>
        <w:rPr>
          <w:lang w:val="en-US"/>
        </w:rPr>
      </w:pPr>
    </w:p>
    <w:p w:rsidR="00DA5601" w:rsidRPr="00D74687" w:rsidRDefault="00DA5601" w:rsidP="000F200F">
      <w:pPr>
        <w:rPr>
          <w:lang w:val="en-US"/>
        </w:rPr>
      </w:pPr>
      <w:r>
        <w:rPr>
          <w:noProof/>
          <w:lang w:val="nl-NL" w:eastAsia="nl-NL"/>
        </w:rPr>
        <w:drawing>
          <wp:inline distT="0" distB="0" distL="0" distR="0" wp14:anchorId="3538A8F8" wp14:editId="59B70497">
            <wp:extent cx="5382000" cy="1376791"/>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5382000" cy="1376791"/>
                    </a:xfrm>
                    <a:prstGeom prst="rect">
                      <a:avLst/>
                    </a:prstGeom>
                  </pic:spPr>
                </pic:pic>
              </a:graphicData>
            </a:graphic>
          </wp:inline>
        </w:drawing>
      </w:r>
    </w:p>
    <w:p w:rsidR="00DA5601" w:rsidRDefault="00DA5601" w:rsidP="002309BE">
      <w:pPr>
        <w:pStyle w:val="Onderschrift"/>
      </w:pPr>
      <w:bookmarkStart w:id="323" w:name="_Ref332278862"/>
      <w:bookmarkStart w:id="324" w:name="_Toc366768741"/>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w:t>
      </w:r>
      <w:r w:rsidR="00ED7AB1">
        <w:fldChar w:fldCharType="end"/>
      </w:r>
      <w:bookmarkEnd w:id="323"/>
      <w:r>
        <w:t>: Inhibit When</w:t>
      </w:r>
      <w:bookmarkEnd w:id="324"/>
    </w:p>
    <w:p w:rsidR="00DA5601" w:rsidRDefault="00DA5601" w:rsidP="002309BE">
      <w:pPr>
        <w:pStyle w:val="Onderschrift"/>
      </w:pPr>
      <w:r>
        <w:rPr>
          <w:noProof/>
          <w:lang w:val="nl-NL" w:eastAsia="nl-NL"/>
        </w:rPr>
        <w:drawing>
          <wp:inline distT="0" distB="0" distL="0" distR="0" wp14:anchorId="5D37EE2B" wp14:editId="45B8D53E">
            <wp:extent cx="5381625" cy="1314450"/>
            <wp:effectExtent l="0" t="0" r="952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5381625" cy="1314450"/>
                    </a:xfrm>
                    <a:prstGeom prst="rect">
                      <a:avLst/>
                    </a:prstGeom>
                  </pic:spPr>
                </pic:pic>
              </a:graphicData>
            </a:graphic>
          </wp:inline>
        </w:drawing>
      </w:r>
    </w:p>
    <w:p w:rsidR="00DA5601" w:rsidRDefault="00DA5601" w:rsidP="002309BE">
      <w:pPr>
        <w:pStyle w:val="Onderschrift"/>
      </w:pPr>
      <w:bookmarkStart w:id="325" w:name="_Ref332279468"/>
      <w:bookmarkStart w:id="326" w:name="_Toc366768742"/>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9</w:t>
      </w:r>
      <w:r w:rsidR="00ED7AB1">
        <w:fldChar w:fldCharType="end"/>
      </w:r>
      <w:bookmarkEnd w:id="325"/>
      <w:r>
        <w:t>: Inhibit When 2</w:t>
      </w:r>
      <w:bookmarkEnd w:id="326"/>
    </w:p>
    <w:p w:rsidR="00DA5601" w:rsidRDefault="0024426C" w:rsidP="000F200F">
      <w:pPr>
        <w:rPr>
          <w:i/>
          <w:lang w:val="en-US"/>
        </w:rPr>
      </w:pPr>
      <w:r>
        <w:rPr>
          <w:noProof/>
          <w:lang w:val="nl-NL" w:eastAsia="nl-NL"/>
        </w:rPr>
        <w:drawing>
          <wp:inline distT="0" distB="0" distL="0" distR="0" wp14:anchorId="5ED97B65" wp14:editId="585FC3A8">
            <wp:extent cx="416379" cy="342900"/>
            <wp:effectExtent l="0" t="0" r="3175"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0F4609">
        <w:rPr>
          <w:i/>
          <w:lang w:val="en-US"/>
        </w:rPr>
        <w:t xml:space="preserve">  </w:t>
      </w:r>
      <w:r w:rsidR="00DA5601">
        <w:rPr>
          <w:i/>
          <w:lang w:val="en-US"/>
        </w:rPr>
        <w:t>If you specify just</w:t>
      </w:r>
      <w:r w:rsidR="00DA5601" w:rsidRPr="009F08DB">
        <w:rPr>
          <w:i/>
          <w:lang w:val="en-US"/>
        </w:rPr>
        <w:t xml:space="preserve"> one inhibit field, make sure the “and/or” box is s</w:t>
      </w:r>
      <w:r w:rsidR="00DA5601">
        <w:rPr>
          <w:i/>
          <w:lang w:val="en-US"/>
        </w:rPr>
        <w:t xml:space="preserve">et to “and”. Otherwise the </w:t>
      </w:r>
      <w:r w:rsidR="00DA5601" w:rsidRPr="009F08DB">
        <w:rPr>
          <w:i/>
          <w:lang w:val="en-US"/>
        </w:rPr>
        <w:t>alarm field will not work.</w:t>
      </w:r>
    </w:p>
    <w:p w:rsidR="00DA5601" w:rsidRPr="009F08DB" w:rsidRDefault="00DA5601" w:rsidP="000F200F">
      <w:pPr>
        <w:jc w:val="center"/>
        <w:rPr>
          <w:i/>
          <w:lang w:val="en-US"/>
        </w:rPr>
      </w:pPr>
    </w:p>
    <w:p w:rsidR="00DA5601" w:rsidRDefault="00DA5601" w:rsidP="00DA5601">
      <w:pPr>
        <w:pStyle w:val="Kop4"/>
        <w:numPr>
          <w:ilvl w:val="3"/>
          <w:numId w:val="3"/>
        </w:numPr>
        <w:rPr>
          <w:sz w:val="22"/>
          <w:szCs w:val="22"/>
          <w:lang w:val="en-US"/>
        </w:rPr>
      </w:pPr>
      <w:bookmarkStart w:id="327" w:name="_Toc366768535"/>
      <w:r w:rsidRPr="00A37D30">
        <w:rPr>
          <w:sz w:val="22"/>
          <w:szCs w:val="22"/>
          <w:lang w:val="en-US"/>
        </w:rPr>
        <w:t>Auxiliary Properties</w:t>
      </w:r>
      <w:bookmarkEnd w:id="327"/>
    </w:p>
    <w:p w:rsidR="00ED6240" w:rsidRPr="00ED6240" w:rsidRDefault="00ED6240" w:rsidP="00ED6240">
      <w:pPr>
        <w:rPr>
          <w:lang w:val="en-US"/>
        </w:rPr>
      </w:pPr>
    </w:p>
    <w:p w:rsidR="00ED6240" w:rsidRDefault="00ED6240" w:rsidP="00ED6240">
      <w:pPr>
        <w:rPr>
          <w:lang w:val="en-US"/>
        </w:rPr>
      </w:pPr>
      <w:r>
        <w:rPr>
          <w:noProof/>
          <w:lang w:val="nl-NL" w:eastAsia="nl-NL"/>
        </w:rPr>
        <w:drawing>
          <wp:inline distT="0" distB="0" distL="0" distR="0" wp14:anchorId="6CE1E86F" wp14:editId="319ED373">
            <wp:extent cx="5382000" cy="1407600"/>
            <wp:effectExtent l="0" t="0" r="0" b="2540"/>
            <wp:docPr id="38" name="Afbeelding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382000" cy="1407600"/>
                    </a:xfrm>
                    <a:prstGeom prst="rect">
                      <a:avLst/>
                    </a:prstGeom>
                  </pic:spPr>
                </pic:pic>
              </a:graphicData>
            </a:graphic>
          </wp:inline>
        </w:drawing>
      </w:r>
    </w:p>
    <w:p w:rsidR="00386F9B" w:rsidRDefault="00386F9B" w:rsidP="00386F9B">
      <w:pPr>
        <w:pStyle w:val="Onderschrift"/>
      </w:pPr>
      <w:bookmarkStart w:id="328" w:name="_Toc366768743"/>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10</w:t>
      </w:r>
      <w:r w:rsidR="00ED7AB1">
        <w:fldChar w:fldCharType="end"/>
      </w:r>
      <w:r>
        <w:t>: Inhibit when 3</w:t>
      </w:r>
      <w:bookmarkEnd w:id="328"/>
    </w:p>
    <w:p w:rsidR="00ED6240" w:rsidRDefault="00ED6240" w:rsidP="00ED6240">
      <w:pPr>
        <w:ind w:left="720"/>
        <w:rPr>
          <w:lang w:val="en-US"/>
        </w:rPr>
      </w:pPr>
    </w:p>
    <w:p w:rsidR="00ED6240" w:rsidRDefault="00ED6240" w:rsidP="00ED6240">
      <w:pPr>
        <w:ind w:left="720"/>
        <w:rPr>
          <w:lang w:val="en-US"/>
        </w:rPr>
      </w:pPr>
    </w:p>
    <w:p w:rsidR="00ED6240" w:rsidRDefault="00ED6240" w:rsidP="00ED6240">
      <w:pPr>
        <w:ind w:left="720"/>
        <w:rPr>
          <w:lang w:val="en-US"/>
        </w:rPr>
      </w:pPr>
    </w:p>
    <w:p w:rsidR="00ED6240" w:rsidRDefault="00ED6240" w:rsidP="00ED6240">
      <w:pPr>
        <w:ind w:left="720"/>
        <w:rPr>
          <w:lang w:val="en-US"/>
        </w:rPr>
      </w:pPr>
    </w:p>
    <w:p w:rsidR="00ED6240" w:rsidRDefault="00ED6240" w:rsidP="00ED6240">
      <w:pPr>
        <w:ind w:left="720"/>
        <w:rPr>
          <w:lang w:val="en-US"/>
        </w:rPr>
      </w:pPr>
    </w:p>
    <w:p w:rsidR="00ED6240" w:rsidRPr="00547D7C" w:rsidRDefault="00ED6240" w:rsidP="00ED6240">
      <w:pPr>
        <w:ind w:left="720"/>
        <w:rPr>
          <w:lang w:val="en-US"/>
        </w:rPr>
      </w:pPr>
    </w:p>
    <w:p w:rsidR="00DA5601" w:rsidRPr="00AA7FC8" w:rsidRDefault="00DA5601" w:rsidP="0004143D">
      <w:pPr>
        <w:pStyle w:val="Lijstalinea"/>
        <w:numPr>
          <w:ilvl w:val="0"/>
          <w:numId w:val="49"/>
        </w:numPr>
      </w:pPr>
      <w:r w:rsidRPr="00ED6240">
        <w:rPr>
          <w:b/>
        </w:rPr>
        <w:t>Alarm So</w:t>
      </w:r>
      <w:r w:rsidR="000F4609" w:rsidRPr="00ED6240">
        <w:rPr>
          <w:b/>
        </w:rPr>
        <w:t>und:</w:t>
      </w:r>
      <w:r>
        <w:t xml:space="preserve">Obsolete </w:t>
      </w:r>
    </w:p>
    <w:p w:rsidR="00DA5601" w:rsidRDefault="00DA5601" w:rsidP="0004143D">
      <w:pPr>
        <w:numPr>
          <w:ilvl w:val="0"/>
          <w:numId w:val="48"/>
        </w:numPr>
        <w:rPr>
          <w:lang w:val="en-US"/>
        </w:rPr>
      </w:pPr>
      <w:r>
        <w:rPr>
          <w:b/>
          <w:lang w:val="en-US"/>
        </w:rPr>
        <w:t>Send SMS When Alarm Active</w:t>
      </w:r>
      <w:r>
        <w:rPr>
          <w:b/>
          <w:lang w:val="en-US"/>
        </w:rPr>
        <w:br/>
      </w:r>
      <w:r>
        <w:rPr>
          <w:lang w:val="en-US"/>
        </w:rPr>
        <w:t>If you have the SMS Alert License you can tick this checkbox to send a text message to your phone, every time the alarm is triggered.</w:t>
      </w:r>
    </w:p>
    <w:p w:rsidR="00ED6240" w:rsidRPr="00ED6240" w:rsidRDefault="00ED6240" w:rsidP="0004143D">
      <w:pPr>
        <w:numPr>
          <w:ilvl w:val="0"/>
          <w:numId w:val="48"/>
        </w:numPr>
        <w:rPr>
          <w:lang w:val="en-US"/>
        </w:rPr>
      </w:pPr>
      <w:r>
        <w:rPr>
          <w:b/>
          <w:lang w:val="en-US"/>
        </w:rPr>
        <w:t>Send Email when alarm active</w:t>
      </w:r>
    </w:p>
    <w:p w:rsidR="00ED6240" w:rsidRPr="00ED6240" w:rsidRDefault="00ED6240" w:rsidP="00ED6240">
      <w:pPr>
        <w:ind w:left="720"/>
        <w:rPr>
          <w:lang w:val="en-US"/>
        </w:rPr>
      </w:pPr>
      <w:r>
        <w:rPr>
          <w:lang w:val="en-US"/>
        </w:rPr>
        <w:t>If you have the Email license and connection to the internet, you can get an email for this field in your inbox</w:t>
      </w:r>
    </w:p>
    <w:p w:rsidR="00DA5601" w:rsidRDefault="00DA5601" w:rsidP="0004143D">
      <w:pPr>
        <w:numPr>
          <w:ilvl w:val="0"/>
          <w:numId w:val="48"/>
        </w:numPr>
        <w:rPr>
          <w:lang w:val="en-US"/>
        </w:rPr>
      </w:pPr>
      <w:r>
        <w:rPr>
          <w:b/>
          <w:lang w:val="en-US"/>
        </w:rPr>
        <w:t>Alarm On Request Timeout</w:t>
      </w:r>
      <w:r>
        <w:rPr>
          <w:b/>
          <w:lang w:val="en-US"/>
        </w:rPr>
        <w:br/>
      </w:r>
      <w:r>
        <w:rPr>
          <w:lang w:val="en-US"/>
        </w:rPr>
        <w:t>Especially valves will have a long time to open or close. You can set a timeout on the time to get an alarm if the conditions aren’t met in the given time.</w:t>
      </w:r>
    </w:p>
    <w:p w:rsidR="00DA5601" w:rsidRPr="00547D7C" w:rsidRDefault="00DA5601" w:rsidP="0004143D">
      <w:pPr>
        <w:numPr>
          <w:ilvl w:val="0"/>
          <w:numId w:val="48"/>
        </w:numPr>
        <w:rPr>
          <w:lang w:val="en-US"/>
        </w:rPr>
      </w:pPr>
      <w:r>
        <w:rPr>
          <w:b/>
          <w:lang w:val="en-US"/>
        </w:rPr>
        <w:t>Alarm When Not Ready</w:t>
      </w:r>
    </w:p>
    <w:p w:rsidR="00DA5601" w:rsidRPr="00ED6240" w:rsidRDefault="00DA5601" w:rsidP="00ED6240">
      <w:pPr>
        <w:ind w:left="708"/>
        <w:rPr>
          <w:lang w:val="en-US"/>
        </w:rPr>
      </w:pPr>
      <w:r w:rsidRPr="00ED6240">
        <w:rPr>
          <w:lang w:val="en-US"/>
        </w:rPr>
        <w:t>If the sensor is equipped whit an output to state that it is not ready, tick this checkbox to get an alarm.</w:t>
      </w:r>
    </w:p>
    <w:p w:rsidR="00DA5601" w:rsidRDefault="00DA5601" w:rsidP="000F200F">
      <w:pPr>
        <w:rPr>
          <w:lang w:val="en-US"/>
        </w:rPr>
      </w:pPr>
      <w:bookmarkStart w:id="329" w:name="_Toc275956013"/>
    </w:p>
    <w:p w:rsidR="00B13D58" w:rsidRPr="00EE52A3" w:rsidRDefault="00B13D58" w:rsidP="00B13D58">
      <w:pPr>
        <w:pStyle w:val="Kop3"/>
        <w:numPr>
          <w:ilvl w:val="2"/>
          <w:numId w:val="3"/>
        </w:numPr>
        <w:rPr>
          <w:lang w:val="en-US"/>
        </w:rPr>
      </w:pPr>
      <w:bookmarkStart w:id="330" w:name="_Toc358748646"/>
      <w:bookmarkStart w:id="331" w:name="_Toc275956014"/>
      <w:bookmarkStart w:id="332" w:name="_Toc366768536"/>
      <w:bookmarkEnd w:id="329"/>
      <w:r w:rsidRPr="00EE52A3">
        <w:rPr>
          <w:lang w:val="en-US"/>
        </w:rPr>
        <w:t>Min/Max</w:t>
      </w:r>
      <w:bookmarkEnd w:id="330"/>
      <w:bookmarkEnd w:id="332"/>
    </w:p>
    <w:p w:rsidR="00B13D58" w:rsidRDefault="00B13D58" w:rsidP="00B13D58">
      <w:pPr>
        <w:rPr>
          <w:lang w:val="en-US"/>
        </w:rPr>
      </w:pPr>
      <w:r>
        <w:rPr>
          <w:lang w:val="en-US"/>
        </w:rPr>
        <w:t>Under “Tools &gt; Field Settings</w:t>
      </w:r>
      <w:r>
        <w:rPr>
          <w:lang w:val="en-US"/>
        </w:rPr>
        <w:fldChar w:fldCharType="begin"/>
      </w:r>
      <w:r>
        <w:rPr>
          <w:lang w:val="en-US"/>
        </w:rPr>
        <w:instrText xml:space="preserve"> XE "</w:instrText>
      </w:r>
      <w:r w:rsidRPr="00CA46A0">
        <w:rPr>
          <w:lang w:val="en-US"/>
        </w:rPr>
        <w:instrText>Settings"</w:instrText>
      </w:r>
      <w:r>
        <w:rPr>
          <w:lang w:val="en-US"/>
        </w:rPr>
        <w:instrText xml:space="preserve"> </w:instrText>
      </w:r>
      <w:r>
        <w:rPr>
          <w:lang w:val="en-US"/>
        </w:rPr>
        <w:fldChar w:fldCharType="end"/>
      </w:r>
      <w:r>
        <w:rPr>
          <w:lang w:val="en-US"/>
        </w:rPr>
        <w:t xml:space="preserve"> &gt; Min/Max” (see </w:t>
      </w:r>
      <w:r>
        <w:rPr>
          <w:lang w:val="en-US"/>
        </w:rPr>
        <w:fldChar w:fldCharType="begin"/>
      </w:r>
      <w:r>
        <w:rPr>
          <w:lang w:val="en-US"/>
        </w:rPr>
        <w:instrText xml:space="preserve"> REF _Ref333477819 \h </w:instrText>
      </w:r>
      <w:r>
        <w:rPr>
          <w:lang w:val="en-US"/>
        </w:rPr>
      </w:r>
      <w:r>
        <w:rPr>
          <w:lang w:val="en-US"/>
        </w:rPr>
        <w:fldChar w:fldCharType="separate"/>
      </w:r>
      <w:r w:rsidR="00ED7AB1" w:rsidRPr="00D92197">
        <w:t xml:space="preserve">Figure </w:t>
      </w:r>
      <w:r w:rsidR="00ED7AB1">
        <w:rPr>
          <w:noProof/>
        </w:rPr>
        <w:t>11</w:t>
      </w:r>
      <w:r w:rsidR="00ED7AB1">
        <w:noBreakHyphen/>
      </w:r>
      <w:r w:rsidR="00ED7AB1">
        <w:rPr>
          <w:noProof/>
        </w:rPr>
        <w:t>11</w:t>
      </w:r>
      <w:r>
        <w:rPr>
          <w:lang w:val="en-US"/>
        </w:rPr>
        <w:fldChar w:fldCharType="end"/>
      </w:r>
      <w:r>
        <w:rPr>
          <w:lang w:val="en-US"/>
        </w:rPr>
        <w:t>) the instrument boundaries can be set. For example the “Engine 1 Oil Pressure” instrument can be set as follows:</w:t>
      </w:r>
    </w:p>
    <w:p w:rsidR="00B13D58" w:rsidRDefault="00B13D58" w:rsidP="00B13D58">
      <w:pPr>
        <w:jc w:val="both"/>
        <w:rPr>
          <w:lang w:val="en-US"/>
        </w:rPr>
      </w:pPr>
    </w:p>
    <w:p w:rsidR="00B13D58" w:rsidRDefault="00B13D58" w:rsidP="00B13D58">
      <w:pPr>
        <w:keepNext/>
      </w:pPr>
      <w:r>
        <w:rPr>
          <w:noProof/>
          <w:lang w:val="nl-NL" w:eastAsia="nl-NL"/>
        </w:rPr>
        <w:drawing>
          <wp:inline distT="0" distB="0" distL="0" distR="0" wp14:anchorId="3522B6A0" wp14:editId="0FC4D56B">
            <wp:extent cx="5429250" cy="2000250"/>
            <wp:effectExtent l="0" t="0" r="0" b="0"/>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29250" cy="2000250"/>
                    </a:xfrm>
                    <a:prstGeom prst="rect">
                      <a:avLst/>
                    </a:prstGeom>
                  </pic:spPr>
                </pic:pic>
              </a:graphicData>
            </a:graphic>
          </wp:inline>
        </w:drawing>
      </w:r>
    </w:p>
    <w:p w:rsidR="00B13D58" w:rsidRPr="00D92197" w:rsidRDefault="00B13D58" w:rsidP="00B13D58">
      <w:pPr>
        <w:pStyle w:val="Onderschrift"/>
      </w:pPr>
      <w:bookmarkStart w:id="333" w:name="_Ref333477819"/>
      <w:bookmarkStart w:id="334" w:name="_Toc358748879"/>
      <w:bookmarkStart w:id="335" w:name="_Toc366768744"/>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11</w:t>
      </w:r>
      <w:r w:rsidR="00ED7AB1">
        <w:fldChar w:fldCharType="end"/>
      </w:r>
      <w:bookmarkEnd w:id="333"/>
      <w:r w:rsidRPr="00D92197">
        <w:t>: Min/Max settings</w:t>
      </w:r>
      <w:bookmarkEnd w:id="334"/>
      <w:bookmarkEnd w:id="335"/>
    </w:p>
    <w:p w:rsidR="00B13D58" w:rsidRDefault="00B13D58" w:rsidP="00B13D58">
      <w:pPr>
        <w:pStyle w:val="Kop4"/>
        <w:numPr>
          <w:ilvl w:val="3"/>
          <w:numId w:val="3"/>
        </w:numPr>
        <w:rPr>
          <w:lang w:val="en-US"/>
        </w:rPr>
      </w:pPr>
      <w:bookmarkStart w:id="336" w:name="_Toc358748647"/>
      <w:bookmarkStart w:id="337" w:name="_Toc366768537"/>
      <w:r w:rsidRPr="000D09AE">
        <w:rPr>
          <w:lang w:val="en-US"/>
        </w:rPr>
        <w:t>Instrument range</w:t>
      </w:r>
      <w:bookmarkEnd w:id="336"/>
      <w:bookmarkEnd w:id="337"/>
    </w:p>
    <w:p w:rsidR="00B13D58" w:rsidRPr="005B39E3" w:rsidRDefault="00B13D58" w:rsidP="00B13D58">
      <w:pPr>
        <w:rPr>
          <w:b/>
          <w:lang w:val="en-US"/>
        </w:rPr>
      </w:pPr>
      <w:r>
        <w:rPr>
          <w:b/>
          <w:lang w:val="en-US"/>
        </w:rPr>
        <w:br/>
      </w:r>
      <w:r>
        <w:rPr>
          <w:lang w:val="en-US"/>
        </w:rPr>
        <w:t xml:space="preserve">The instrument range field is used to define the measuring range (scale) of the instrument. </w:t>
      </w:r>
      <w:r>
        <w:rPr>
          <w:lang w:val="en-US"/>
        </w:rPr>
        <w:br/>
        <w:t xml:space="preserve">For example: the indicator below is scaled from 0 to 30 bar. </w:t>
      </w:r>
    </w:p>
    <w:p w:rsidR="00B13D58" w:rsidRDefault="00B13D58" w:rsidP="00B13D58">
      <w:pPr>
        <w:rPr>
          <w:lang w:val="en-US"/>
        </w:rPr>
      </w:pPr>
    </w:p>
    <w:p w:rsidR="00B13D58" w:rsidRDefault="00B13D58" w:rsidP="00B13D58">
      <w:pPr>
        <w:keepNext/>
      </w:pPr>
      <w:r>
        <w:rPr>
          <w:noProof/>
          <w:lang w:val="nl-NL" w:eastAsia="nl-NL"/>
        </w:rPr>
        <w:lastRenderedPageBreak/>
        <w:drawing>
          <wp:inline distT="0" distB="0" distL="0" distR="0" wp14:anchorId="0D3C33AE" wp14:editId="59974A77">
            <wp:extent cx="2819400" cy="2800350"/>
            <wp:effectExtent l="19050" t="0" r="0" b="0"/>
            <wp:docPr id="35" name="Afbeelding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151" cstate="print"/>
                    <a:srcRect/>
                    <a:stretch>
                      <a:fillRect/>
                    </a:stretch>
                  </pic:blipFill>
                  <pic:spPr bwMode="auto">
                    <a:xfrm>
                      <a:off x="0" y="0"/>
                      <a:ext cx="2819400" cy="2800350"/>
                    </a:xfrm>
                    <a:prstGeom prst="rect">
                      <a:avLst/>
                    </a:prstGeom>
                    <a:noFill/>
                    <a:ln w="9525">
                      <a:noFill/>
                      <a:miter lim="800000"/>
                      <a:headEnd/>
                      <a:tailEnd/>
                    </a:ln>
                  </pic:spPr>
                </pic:pic>
              </a:graphicData>
            </a:graphic>
          </wp:inline>
        </w:drawing>
      </w:r>
    </w:p>
    <w:p w:rsidR="00B13D58" w:rsidRPr="00D92197" w:rsidRDefault="00B13D58" w:rsidP="00B13D58">
      <w:pPr>
        <w:pStyle w:val="Onderschrift"/>
      </w:pPr>
      <w:bookmarkStart w:id="338" w:name="_Toc358748880"/>
      <w:bookmarkStart w:id="339" w:name="_Toc366768745"/>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12</w:t>
      </w:r>
      <w:r w:rsidR="00ED7AB1">
        <w:fldChar w:fldCharType="end"/>
      </w:r>
      <w:r w:rsidRPr="00D92197">
        <w:t>: Engine 1 oil pressure indicator (0 - 30 bar)</w:t>
      </w:r>
      <w:bookmarkEnd w:id="338"/>
      <w:bookmarkEnd w:id="339"/>
    </w:p>
    <w:p w:rsidR="00B13D58" w:rsidRPr="00862E9E" w:rsidRDefault="00B13D58" w:rsidP="00B13D58">
      <w:pPr>
        <w:pStyle w:val="Text"/>
        <w:rPr>
          <w:i/>
          <w:lang w:val="en-US"/>
        </w:rPr>
      </w:pPr>
      <w:r>
        <w:rPr>
          <w:noProof/>
          <w:lang w:val="nl-NL" w:eastAsia="nl-NL"/>
        </w:rPr>
        <w:drawing>
          <wp:inline distT="0" distB="0" distL="0" distR="0" wp14:anchorId="1C10902C" wp14:editId="4277B2C3">
            <wp:extent cx="416379" cy="342900"/>
            <wp:effectExtent l="0" t="0" r="3175"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6379" cy="342900"/>
                    </a:xfrm>
                    <a:prstGeom prst="rect">
                      <a:avLst/>
                    </a:prstGeom>
                  </pic:spPr>
                </pic:pic>
              </a:graphicData>
            </a:graphic>
          </wp:inline>
        </w:drawing>
      </w:r>
      <w:r>
        <w:rPr>
          <w:i/>
          <w:lang w:val="en-US"/>
        </w:rPr>
        <w:t>:</w:t>
      </w:r>
    </w:p>
    <w:p w:rsidR="00B13D58" w:rsidRPr="00862E9E" w:rsidRDefault="00B13D58" w:rsidP="00B13D58">
      <w:pPr>
        <w:pStyle w:val="Text"/>
        <w:rPr>
          <w:i/>
          <w:lang w:val="en-US"/>
        </w:rPr>
      </w:pPr>
      <w:r>
        <w:rPr>
          <w:i/>
          <w:lang w:val="en-US"/>
        </w:rPr>
        <w:t xml:space="preserve">In order to detect and identify a deviating function, make sure that </w:t>
      </w:r>
      <w:r w:rsidRPr="00862E9E">
        <w:rPr>
          <w:i/>
          <w:lang w:val="en-US"/>
        </w:rPr>
        <w:t>al</w:t>
      </w:r>
      <w:r>
        <w:rPr>
          <w:i/>
          <w:lang w:val="en-US"/>
        </w:rPr>
        <w:t>l instrument (in a column or row) pointers are aligned to the same position (</w:t>
      </w:r>
      <w:r w:rsidRPr="00862E9E">
        <w:rPr>
          <w:i/>
          <w:lang w:val="en-US"/>
        </w:rPr>
        <w:t>default mode</w:t>
      </w:r>
      <w:r>
        <w:rPr>
          <w:i/>
          <w:lang w:val="en-US"/>
        </w:rPr>
        <w:t>).</w:t>
      </w:r>
      <w:r>
        <w:rPr>
          <w:i/>
          <w:lang w:val="en-US"/>
        </w:rPr>
        <w:br/>
        <w:t>C</w:t>
      </w:r>
      <w:r w:rsidRPr="00862E9E">
        <w:rPr>
          <w:i/>
          <w:lang w:val="en-US"/>
        </w:rPr>
        <w:t>heck the default values of each instrument and set the instrument range accordingly.</w:t>
      </w:r>
    </w:p>
    <w:p w:rsidR="00B13D58" w:rsidRDefault="00B13D58" w:rsidP="00B13D58">
      <w:pPr>
        <w:keepNext/>
      </w:pPr>
      <w:r>
        <w:rPr>
          <w:noProof/>
          <w:lang w:val="nl-NL" w:eastAsia="nl-NL"/>
        </w:rPr>
        <w:drawing>
          <wp:inline distT="0" distB="0" distL="0" distR="0" wp14:anchorId="0511C753" wp14:editId="16185E85">
            <wp:extent cx="5762625" cy="3600450"/>
            <wp:effectExtent l="19050" t="0" r="9525" b="0"/>
            <wp:docPr id="3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153"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B13D58" w:rsidRPr="00D92197" w:rsidRDefault="00B13D58" w:rsidP="00B13D58">
      <w:pPr>
        <w:pStyle w:val="Onderschrift"/>
      </w:pPr>
      <w:bookmarkStart w:id="340" w:name="_Ref263339713"/>
      <w:bookmarkStart w:id="341" w:name="_Toc358748881"/>
      <w:bookmarkStart w:id="342" w:name="_Toc366768746"/>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13</w:t>
      </w:r>
      <w:r w:rsidR="00ED7AB1">
        <w:fldChar w:fldCharType="end"/>
      </w:r>
      <w:bookmarkEnd w:id="340"/>
      <w:r w:rsidRPr="00D92197">
        <w:t>: Instrument pointers</w:t>
      </w:r>
      <w:bookmarkEnd w:id="341"/>
      <w:bookmarkEnd w:id="342"/>
    </w:p>
    <w:p w:rsidR="00B13D58" w:rsidRPr="00546FDB" w:rsidRDefault="00B13D58" w:rsidP="00B13D58">
      <w:pPr>
        <w:rPr>
          <w:lang w:val="en-US"/>
        </w:rPr>
      </w:pPr>
      <w:r>
        <w:rPr>
          <w:lang w:val="en-US"/>
        </w:rPr>
        <w:t>By aligning</w:t>
      </w:r>
      <w:r w:rsidRPr="00546FDB">
        <w:rPr>
          <w:lang w:val="en-US"/>
        </w:rPr>
        <w:t xml:space="preserve"> the instrument </w:t>
      </w:r>
      <w:r>
        <w:rPr>
          <w:lang w:val="en-US"/>
        </w:rPr>
        <w:t>pointers</w:t>
      </w:r>
      <w:r w:rsidRPr="00546FDB">
        <w:rPr>
          <w:lang w:val="en-US"/>
        </w:rPr>
        <w:t xml:space="preserve"> </w:t>
      </w:r>
      <w:r>
        <w:rPr>
          <w:lang w:val="en-US"/>
        </w:rPr>
        <w:t xml:space="preserve">to the same position (see </w:t>
      </w:r>
      <w:r>
        <w:rPr>
          <w:lang w:val="en-US"/>
        </w:rPr>
        <w:fldChar w:fldCharType="begin"/>
      </w:r>
      <w:r>
        <w:rPr>
          <w:lang w:val="en-US"/>
        </w:rPr>
        <w:instrText xml:space="preserve"> REF _Ref263339713 \h </w:instrText>
      </w:r>
      <w:r>
        <w:rPr>
          <w:lang w:val="en-US"/>
        </w:rPr>
      </w:r>
      <w:r>
        <w:rPr>
          <w:lang w:val="en-US"/>
        </w:rPr>
        <w:fldChar w:fldCharType="separate"/>
      </w:r>
      <w:r w:rsidR="00ED7AB1" w:rsidRPr="00D92197">
        <w:t xml:space="preserve">Figure </w:t>
      </w:r>
      <w:r w:rsidR="00ED7AB1">
        <w:rPr>
          <w:noProof/>
        </w:rPr>
        <w:t>11</w:t>
      </w:r>
      <w:r w:rsidR="00ED7AB1">
        <w:noBreakHyphen/>
      </w:r>
      <w:r w:rsidR="00ED7AB1">
        <w:rPr>
          <w:noProof/>
        </w:rPr>
        <w:t>13</w:t>
      </w:r>
      <w:r>
        <w:rPr>
          <w:lang w:val="en-US"/>
        </w:rPr>
        <w:fldChar w:fldCharType="end"/>
      </w:r>
      <w:r>
        <w:rPr>
          <w:lang w:val="en-US"/>
        </w:rPr>
        <w:t>)</w:t>
      </w:r>
      <w:r w:rsidRPr="00546FDB">
        <w:rPr>
          <w:lang w:val="en-US"/>
        </w:rPr>
        <w:t xml:space="preserve"> </w:t>
      </w:r>
      <w:r>
        <w:rPr>
          <w:lang w:val="en-US"/>
        </w:rPr>
        <w:t>it will be easier to detect a deviating function</w:t>
      </w:r>
      <w:r w:rsidRPr="00546FDB">
        <w:rPr>
          <w:lang w:val="en-US"/>
        </w:rPr>
        <w:t>.</w:t>
      </w:r>
    </w:p>
    <w:p w:rsidR="00B13D58" w:rsidRPr="00814A29" w:rsidRDefault="00B13D58" w:rsidP="00B13D58">
      <w:pPr>
        <w:rPr>
          <w:u w:val="single"/>
          <w:lang w:val="en-US"/>
        </w:rPr>
      </w:pPr>
    </w:p>
    <w:p w:rsidR="00B13D58" w:rsidRDefault="00B13D58" w:rsidP="00B13D58">
      <w:pPr>
        <w:pStyle w:val="Kop4"/>
        <w:numPr>
          <w:ilvl w:val="3"/>
          <w:numId w:val="3"/>
        </w:numPr>
        <w:rPr>
          <w:lang w:val="en-US"/>
        </w:rPr>
      </w:pPr>
      <w:bookmarkStart w:id="343" w:name="_Toc358748648"/>
      <w:bookmarkStart w:id="344" w:name="_Toc366768538"/>
      <w:r>
        <w:rPr>
          <w:lang w:val="en-US"/>
        </w:rPr>
        <w:lastRenderedPageBreak/>
        <w:t>Setpoints</w:t>
      </w:r>
      <w:bookmarkEnd w:id="343"/>
      <w:bookmarkEnd w:id="344"/>
    </w:p>
    <w:p w:rsidR="00B13D58" w:rsidRDefault="00B13D58" w:rsidP="00B13D58">
      <w:pPr>
        <w:rPr>
          <w:lang w:val="en-US"/>
        </w:rPr>
      </w:pPr>
      <w:r>
        <w:rPr>
          <w:lang w:val="en-US"/>
        </w:rPr>
        <w:t>If the sensor values and their working ranges are known, you can set a zone marking. It puts a grid over the desired values on the instrument, to verify if the readings are correct.</w:t>
      </w:r>
    </w:p>
    <w:p w:rsidR="00B13D58" w:rsidRDefault="00B13D58" w:rsidP="00B13D58">
      <w:pPr>
        <w:rPr>
          <w:lang w:val="en-US"/>
        </w:rPr>
      </w:pPr>
    </w:p>
    <w:p w:rsidR="00B13D58" w:rsidRDefault="00B13D58" w:rsidP="00B13D58">
      <w:pPr>
        <w:keepNext/>
      </w:pPr>
      <w:r>
        <w:rPr>
          <w:noProof/>
          <w:lang w:val="nl-NL" w:eastAsia="nl-NL"/>
        </w:rPr>
        <w:drawing>
          <wp:inline distT="0" distB="0" distL="0" distR="0" wp14:anchorId="3FEEE3F7" wp14:editId="4AAC57CB">
            <wp:extent cx="1952625" cy="1666875"/>
            <wp:effectExtent l="19050" t="0" r="9525" b="0"/>
            <wp:docPr id="37"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
                    <pic:cNvPicPr>
                      <a:picLocks noChangeAspect="1" noChangeArrowheads="1"/>
                    </pic:cNvPicPr>
                  </pic:nvPicPr>
                  <pic:blipFill>
                    <a:blip r:embed="rId154" cstate="print"/>
                    <a:srcRect/>
                    <a:stretch>
                      <a:fillRect/>
                    </a:stretch>
                  </pic:blipFill>
                  <pic:spPr bwMode="auto">
                    <a:xfrm>
                      <a:off x="0" y="0"/>
                      <a:ext cx="1952625" cy="1666875"/>
                    </a:xfrm>
                    <a:prstGeom prst="rect">
                      <a:avLst/>
                    </a:prstGeom>
                    <a:noFill/>
                    <a:ln w="9525">
                      <a:noFill/>
                      <a:miter lim="800000"/>
                      <a:headEnd/>
                      <a:tailEnd/>
                    </a:ln>
                  </pic:spPr>
                </pic:pic>
              </a:graphicData>
            </a:graphic>
          </wp:inline>
        </w:drawing>
      </w:r>
    </w:p>
    <w:p w:rsidR="00B13D58" w:rsidRDefault="00B13D58" w:rsidP="00B13D58">
      <w:pPr>
        <w:pStyle w:val="Onderschrift"/>
      </w:pPr>
      <w:bookmarkStart w:id="345" w:name="_Toc358748882"/>
      <w:bookmarkStart w:id="346" w:name="_Toc366768747"/>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14</w:t>
      </w:r>
      <w:r w:rsidR="00ED7AB1">
        <w:fldChar w:fldCharType="end"/>
      </w:r>
      <w:r w:rsidRPr="00D92197">
        <w:t>: Zone marking</w:t>
      </w:r>
      <w:bookmarkEnd w:id="345"/>
      <w:bookmarkEnd w:id="346"/>
    </w:p>
    <w:p w:rsidR="00B13D58" w:rsidRDefault="00B13D58" w:rsidP="003F1D4C">
      <w:pPr>
        <w:rPr>
          <w:b/>
          <w:szCs w:val="22"/>
          <w:lang w:val="en-US"/>
        </w:rPr>
      </w:pPr>
      <w:bookmarkStart w:id="347" w:name="_Toc358748649"/>
      <w:r>
        <w:rPr>
          <w:noProof/>
          <w:lang w:val="nl-NL" w:eastAsia="nl-NL"/>
        </w:rPr>
        <w:drawing>
          <wp:inline distT="0" distB="0" distL="0" distR="0" wp14:anchorId="50B0D126" wp14:editId="2A5486CF">
            <wp:extent cx="416379" cy="342900"/>
            <wp:effectExtent l="0" t="0" r="3175" b="0"/>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6379" cy="342900"/>
                    </a:xfrm>
                    <a:prstGeom prst="rect">
                      <a:avLst/>
                    </a:prstGeom>
                  </pic:spPr>
                </pic:pic>
              </a:graphicData>
            </a:graphic>
          </wp:inline>
        </w:drawing>
      </w:r>
      <w:r>
        <w:rPr>
          <w:i/>
          <w:lang w:val="en-US"/>
        </w:rPr>
        <w:t xml:space="preserve">: </w:t>
      </w:r>
      <w:r w:rsidRPr="00FD4B4E">
        <w:rPr>
          <w:i/>
          <w:szCs w:val="22"/>
          <w:lang w:val="en-US"/>
        </w:rPr>
        <w:t>For now this is only working in regular instruments. It will be implemented later for mimic instruments.</w:t>
      </w:r>
      <w:bookmarkEnd w:id="347"/>
    </w:p>
    <w:p w:rsidR="00B13D58" w:rsidRDefault="00B13D58" w:rsidP="00B13D58">
      <w:pPr>
        <w:pStyle w:val="Kop4"/>
        <w:numPr>
          <w:ilvl w:val="3"/>
          <w:numId w:val="3"/>
        </w:numPr>
        <w:rPr>
          <w:lang w:val="en-US"/>
        </w:rPr>
      </w:pPr>
      <w:bookmarkStart w:id="348" w:name="_Toc358748650"/>
      <w:bookmarkStart w:id="349" w:name="_Toc366768539"/>
      <w:r>
        <w:rPr>
          <w:lang w:val="en-US"/>
        </w:rPr>
        <w:t>Setpoint delay</w:t>
      </w:r>
      <w:bookmarkEnd w:id="348"/>
      <w:bookmarkEnd w:id="349"/>
    </w:p>
    <w:p w:rsidR="00B13D58" w:rsidRDefault="00B13D58" w:rsidP="00B13D58">
      <w:pPr>
        <w:rPr>
          <w:lang w:val="en-US"/>
        </w:rPr>
      </w:pPr>
      <w:r>
        <w:rPr>
          <w:lang w:val="en-US"/>
        </w:rPr>
        <w:t>Whit the delay you can set a time in milliseconds before an alarm will be triggered. This prevents recurring alarms if the sensor is working on the edge of the setpoint</w:t>
      </w:r>
    </w:p>
    <w:p w:rsidR="00B13D58" w:rsidRDefault="00B13D58" w:rsidP="00B13D58">
      <w:pPr>
        <w:rPr>
          <w:lang w:val="en-US"/>
        </w:rPr>
      </w:pPr>
    </w:p>
    <w:p w:rsidR="00B13D58" w:rsidRDefault="00B13D58" w:rsidP="00B13D58">
      <w:pPr>
        <w:pStyle w:val="Kop4"/>
        <w:numPr>
          <w:ilvl w:val="3"/>
          <w:numId w:val="3"/>
        </w:numPr>
        <w:rPr>
          <w:lang w:val="en-US"/>
        </w:rPr>
      </w:pPr>
      <w:bookmarkStart w:id="350" w:name="_Toc358748651"/>
      <w:bookmarkStart w:id="351" w:name="_Toc366768540"/>
      <w:r>
        <w:rPr>
          <w:lang w:val="en-US"/>
        </w:rPr>
        <w:t>Decimals</w:t>
      </w:r>
      <w:bookmarkEnd w:id="350"/>
      <w:bookmarkEnd w:id="351"/>
    </w:p>
    <w:p w:rsidR="00B13D58" w:rsidRDefault="00B13D58" w:rsidP="00B13D58">
      <w:pPr>
        <w:rPr>
          <w:lang w:val="en-US"/>
        </w:rPr>
      </w:pPr>
      <w:r>
        <w:rPr>
          <w:lang w:val="en-US"/>
        </w:rPr>
        <w:t>To make sure that in a mimic all the decimals in a value are of the same length, you can choose the number of decimals here. This will make it easier to get the same decimals for different values as FT NavVision© will calculate its own decimals. Standard is “Auto”.</w:t>
      </w:r>
    </w:p>
    <w:p w:rsidR="00B13D58" w:rsidRDefault="00B13D58" w:rsidP="00B13D58">
      <w:pPr>
        <w:rPr>
          <w:lang w:val="en-US"/>
        </w:rPr>
      </w:pPr>
    </w:p>
    <w:p w:rsidR="00B13D58" w:rsidRDefault="00B13D58" w:rsidP="00B13D58">
      <w:pPr>
        <w:rPr>
          <w:lang w:val="en-US"/>
        </w:rPr>
      </w:pPr>
      <w:r>
        <w:rPr>
          <w:noProof/>
          <w:lang w:val="nl-NL" w:eastAsia="nl-NL"/>
        </w:rPr>
        <w:drawing>
          <wp:inline distT="0" distB="0" distL="0" distR="0" wp14:anchorId="07C46B2D" wp14:editId="155044C3">
            <wp:extent cx="5219700" cy="2105025"/>
            <wp:effectExtent l="0" t="0" r="0" b="9525"/>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19700" cy="2105025"/>
                    </a:xfrm>
                    <a:prstGeom prst="rect">
                      <a:avLst/>
                    </a:prstGeom>
                  </pic:spPr>
                </pic:pic>
              </a:graphicData>
            </a:graphic>
          </wp:inline>
        </w:drawing>
      </w:r>
    </w:p>
    <w:p w:rsidR="00B13D58" w:rsidRDefault="00B13D58" w:rsidP="00B13D58">
      <w:pPr>
        <w:pStyle w:val="Onderschrift"/>
      </w:pPr>
      <w:bookmarkStart w:id="352" w:name="_Toc358748883"/>
      <w:bookmarkStart w:id="353" w:name="_Toc366768748"/>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15</w:t>
      </w:r>
      <w:r w:rsidR="00ED7AB1">
        <w:fldChar w:fldCharType="end"/>
      </w:r>
      <w:r>
        <w:t>: Decimals</w:t>
      </w:r>
      <w:bookmarkEnd w:id="352"/>
      <w:bookmarkEnd w:id="353"/>
    </w:p>
    <w:p w:rsidR="00B13D58" w:rsidRDefault="00B13D58" w:rsidP="00B13D58">
      <w:pPr>
        <w:pStyle w:val="Kop4"/>
        <w:numPr>
          <w:ilvl w:val="0"/>
          <w:numId w:val="0"/>
        </w:numPr>
        <w:rPr>
          <w:b w:val="0"/>
          <w:sz w:val="22"/>
          <w:szCs w:val="22"/>
          <w:lang w:val="en-US"/>
        </w:rPr>
      </w:pPr>
    </w:p>
    <w:p w:rsidR="00B13D58" w:rsidRDefault="00B13D58" w:rsidP="00B13D58">
      <w:pPr>
        <w:pStyle w:val="Kop4"/>
        <w:numPr>
          <w:ilvl w:val="3"/>
          <w:numId w:val="3"/>
        </w:numPr>
        <w:rPr>
          <w:lang w:val="en-US"/>
        </w:rPr>
      </w:pPr>
      <w:bookmarkStart w:id="354" w:name="_Toc358748652"/>
      <w:bookmarkStart w:id="355" w:name="_Toc366768541"/>
      <w:r w:rsidRPr="00AC3937">
        <w:rPr>
          <w:lang w:val="en-US"/>
        </w:rPr>
        <w:t>Default unit</w:t>
      </w:r>
      <w:bookmarkEnd w:id="354"/>
      <w:bookmarkEnd w:id="355"/>
    </w:p>
    <w:p w:rsidR="00B13D58" w:rsidRDefault="00B13D58" w:rsidP="00B13D58">
      <w:pPr>
        <w:rPr>
          <w:lang w:val="en-US"/>
        </w:rPr>
      </w:pPr>
      <w:r>
        <w:rPr>
          <w:lang w:val="en-US"/>
        </w:rPr>
        <w:t xml:space="preserve">At startup each instrument will show the unity in which it will display the data. Depending on the sensor type select the desired unity (see </w:t>
      </w:r>
      <w:r>
        <w:rPr>
          <w:lang w:val="en-US"/>
        </w:rPr>
        <w:fldChar w:fldCharType="begin"/>
      </w:r>
      <w:r>
        <w:rPr>
          <w:lang w:val="en-US"/>
        </w:rPr>
        <w:instrText xml:space="preserve"> REF _Ref263340579 \h </w:instrText>
      </w:r>
      <w:r>
        <w:rPr>
          <w:lang w:val="en-US"/>
        </w:rPr>
      </w:r>
      <w:r>
        <w:rPr>
          <w:lang w:val="en-US"/>
        </w:rPr>
        <w:fldChar w:fldCharType="separate"/>
      </w:r>
      <w:r w:rsidR="00ED7AB1" w:rsidRPr="00D92197">
        <w:t xml:space="preserve">Figure </w:t>
      </w:r>
      <w:r w:rsidR="00ED7AB1">
        <w:rPr>
          <w:noProof/>
        </w:rPr>
        <w:t>11</w:t>
      </w:r>
      <w:r w:rsidR="00ED7AB1">
        <w:noBreakHyphen/>
      </w:r>
      <w:r w:rsidR="00ED7AB1">
        <w:rPr>
          <w:noProof/>
        </w:rPr>
        <w:t>16</w:t>
      </w:r>
      <w:r>
        <w:rPr>
          <w:lang w:val="en-US"/>
        </w:rPr>
        <w:fldChar w:fldCharType="end"/>
      </w:r>
      <w:r>
        <w:rPr>
          <w:lang w:val="en-US"/>
        </w:rPr>
        <w:t>).</w:t>
      </w:r>
    </w:p>
    <w:p w:rsidR="00B13D58" w:rsidRDefault="00B13D58" w:rsidP="00B13D58">
      <w:pPr>
        <w:rPr>
          <w:lang w:val="en-US"/>
        </w:rPr>
      </w:pPr>
    </w:p>
    <w:p w:rsidR="00B13D58" w:rsidRDefault="00B13D58" w:rsidP="00B13D58">
      <w:pPr>
        <w:keepNext/>
      </w:pPr>
      <w:r>
        <w:rPr>
          <w:noProof/>
          <w:lang w:val="nl-NL" w:eastAsia="nl-NL"/>
        </w:rPr>
        <w:lastRenderedPageBreak/>
        <w:drawing>
          <wp:inline distT="0" distB="0" distL="0" distR="0" wp14:anchorId="436AB525" wp14:editId="6FB43124">
            <wp:extent cx="5172075" cy="1924050"/>
            <wp:effectExtent l="0" t="0" r="9525" b="0"/>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72075" cy="1924050"/>
                    </a:xfrm>
                    <a:prstGeom prst="rect">
                      <a:avLst/>
                    </a:prstGeom>
                  </pic:spPr>
                </pic:pic>
              </a:graphicData>
            </a:graphic>
          </wp:inline>
        </w:drawing>
      </w:r>
    </w:p>
    <w:p w:rsidR="00B13D58" w:rsidRDefault="00B13D58" w:rsidP="00B13D58">
      <w:pPr>
        <w:pStyle w:val="Onderschrift"/>
      </w:pPr>
      <w:bookmarkStart w:id="356" w:name="_Ref263340579"/>
      <w:bookmarkStart w:id="357" w:name="_Toc358748884"/>
      <w:bookmarkStart w:id="358" w:name="_Toc366768749"/>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16</w:t>
      </w:r>
      <w:r w:rsidR="00ED7AB1">
        <w:fldChar w:fldCharType="end"/>
      </w:r>
      <w:bookmarkEnd w:id="356"/>
      <w:r w:rsidRPr="00D92197">
        <w:t>: Default unit</w:t>
      </w:r>
      <w:bookmarkEnd w:id="357"/>
      <w:bookmarkEnd w:id="358"/>
    </w:p>
    <w:p w:rsidR="00B13D58" w:rsidRPr="0024426C" w:rsidRDefault="00B13D58" w:rsidP="00B13D58">
      <w:pPr>
        <w:rPr>
          <w:lang w:val="en-US"/>
        </w:rPr>
      </w:pPr>
      <w:r>
        <w:rPr>
          <w:noProof/>
          <w:lang w:val="nl-NL" w:eastAsia="nl-NL"/>
        </w:rPr>
        <w:drawing>
          <wp:inline distT="0" distB="0" distL="0" distR="0" wp14:anchorId="6ECE3713" wp14:editId="7823BDA0">
            <wp:extent cx="416379" cy="342900"/>
            <wp:effectExtent l="0" t="0" r="3175"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6379" cy="342900"/>
                    </a:xfrm>
                    <a:prstGeom prst="rect">
                      <a:avLst/>
                    </a:prstGeom>
                  </pic:spPr>
                </pic:pic>
              </a:graphicData>
            </a:graphic>
          </wp:inline>
        </w:drawing>
      </w:r>
      <w:r w:rsidRPr="00CA0364">
        <w:rPr>
          <w:i/>
          <w:lang w:val="en-US"/>
        </w:rPr>
        <w:t xml:space="preserve">: in a mimic you can choose a secondary value to show in the mimic itself. </w:t>
      </w:r>
      <w:r w:rsidRPr="0024426C">
        <w:rPr>
          <w:i/>
          <w:lang w:val="en-US"/>
        </w:rPr>
        <w:t>See chapter about mimics</w:t>
      </w:r>
      <w:r w:rsidRPr="0024426C">
        <w:rPr>
          <w:lang w:val="en-US"/>
        </w:rPr>
        <w:t>.</w:t>
      </w:r>
    </w:p>
    <w:p w:rsidR="00B13D58" w:rsidRPr="0024426C" w:rsidRDefault="00B13D58" w:rsidP="00B13D58">
      <w:pPr>
        <w:rPr>
          <w:lang w:val="en-US"/>
        </w:rPr>
      </w:pPr>
    </w:p>
    <w:p w:rsidR="00B13D58" w:rsidRDefault="00B13D58" w:rsidP="00B13D58">
      <w:pPr>
        <w:pStyle w:val="Kop4"/>
        <w:numPr>
          <w:ilvl w:val="3"/>
          <w:numId w:val="3"/>
        </w:numPr>
        <w:rPr>
          <w:lang w:val="en-US"/>
        </w:rPr>
      </w:pPr>
      <w:bookmarkStart w:id="359" w:name="_Toc358748653"/>
      <w:bookmarkStart w:id="360" w:name="_Toc366768542"/>
      <w:r w:rsidRPr="00D24535">
        <w:rPr>
          <w:lang w:val="en-US"/>
        </w:rPr>
        <w:t>Filter</w:t>
      </w:r>
      <w:bookmarkEnd w:id="359"/>
      <w:bookmarkEnd w:id="360"/>
    </w:p>
    <w:p w:rsidR="00B13D58" w:rsidRDefault="00B13D58" w:rsidP="00B13D58">
      <w:pPr>
        <w:rPr>
          <w:lang w:val="en-US"/>
        </w:rPr>
      </w:pPr>
      <w:r>
        <w:rPr>
          <w:lang w:val="en-US"/>
        </w:rPr>
        <w:t xml:space="preserve">If an instrument reading seems to be a little erratic, you can select a higher number (see </w:t>
      </w:r>
      <w:r>
        <w:rPr>
          <w:lang w:val="en-US"/>
        </w:rPr>
        <w:fldChar w:fldCharType="begin"/>
      </w:r>
      <w:r>
        <w:rPr>
          <w:lang w:val="en-US"/>
        </w:rPr>
        <w:instrText xml:space="preserve"> REF _Ref263340579 \h </w:instrText>
      </w:r>
      <w:r>
        <w:rPr>
          <w:lang w:val="en-US"/>
        </w:rPr>
      </w:r>
      <w:r>
        <w:rPr>
          <w:lang w:val="en-US"/>
        </w:rPr>
        <w:fldChar w:fldCharType="separate"/>
      </w:r>
      <w:r w:rsidR="00ED7AB1" w:rsidRPr="00D92197">
        <w:t xml:space="preserve">Figure </w:t>
      </w:r>
      <w:r w:rsidR="00ED7AB1">
        <w:rPr>
          <w:noProof/>
        </w:rPr>
        <w:t>11</w:t>
      </w:r>
      <w:r w:rsidR="00ED7AB1">
        <w:noBreakHyphen/>
      </w:r>
      <w:r w:rsidR="00ED7AB1">
        <w:rPr>
          <w:noProof/>
        </w:rPr>
        <w:t>16</w:t>
      </w:r>
      <w:r>
        <w:rPr>
          <w:lang w:val="en-US"/>
        </w:rPr>
        <w:fldChar w:fldCharType="end"/>
      </w:r>
      <w:r>
        <w:rPr>
          <w:lang w:val="en-US"/>
        </w:rPr>
        <w:t>) to dampen the movement of the instrument pointer.</w:t>
      </w:r>
    </w:p>
    <w:p w:rsidR="00B13D58" w:rsidRDefault="00B13D58" w:rsidP="00B13D58">
      <w:pPr>
        <w:rPr>
          <w:lang w:val="en-US"/>
        </w:rPr>
      </w:pPr>
    </w:p>
    <w:p w:rsidR="00B13D58" w:rsidRDefault="00B13D58" w:rsidP="00B13D58">
      <w:pPr>
        <w:pStyle w:val="Kop4"/>
        <w:numPr>
          <w:ilvl w:val="3"/>
          <w:numId w:val="3"/>
        </w:numPr>
        <w:rPr>
          <w:lang w:val="en-US"/>
        </w:rPr>
      </w:pPr>
      <w:bookmarkStart w:id="361" w:name="_Toc358748654"/>
      <w:bookmarkStart w:id="362" w:name="_Toc366768543"/>
      <w:r>
        <w:rPr>
          <w:lang w:val="en-US"/>
        </w:rPr>
        <w:t>Pulse/Request time</w:t>
      </w:r>
      <w:bookmarkEnd w:id="361"/>
      <w:bookmarkEnd w:id="362"/>
    </w:p>
    <w:p w:rsidR="00B13D58" w:rsidRDefault="00B13D58" w:rsidP="00B13D58">
      <w:pPr>
        <w:rPr>
          <w:lang w:val="en-US"/>
        </w:rPr>
      </w:pPr>
      <w:r>
        <w:rPr>
          <w:lang w:val="en-US"/>
        </w:rPr>
        <w:t>The pulse time is the time a pulse will last after pressing the button in milliseconds. If you need a longer pulse (i.e. for starting or stopping a generator) you can change it here.</w:t>
      </w:r>
    </w:p>
    <w:p w:rsidR="00B13D58" w:rsidRDefault="00B13D58" w:rsidP="00B13D58">
      <w:pPr>
        <w:rPr>
          <w:lang w:val="en-US"/>
        </w:rPr>
      </w:pPr>
    </w:p>
    <w:p w:rsidR="00B13D58" w:rsidRDefault="00B13D58" w:rsidP="00B13D58">
      <w:pPr>
        <w:rPr>
          <w:lang w:val="en-US"/>
        </w:rPr>
      </w:pPr>
      <w:r>
        <w:rPr>
          <w:lang w:val="en-US"/>
        </w:rPr>
        <w:t>The request time is how long a request stays active. For example: some valves will take up to 30 seconds to open or close. If the time is set to 1250 ms and the valve didn’t get a feedback that it was opened or closed, it will stop or give an alarm. If you increase the amount of time here, FT NavVision© will wait for that longer time to give an alarm.</w:t>
      </w:r>
    </w:p>
    <w:p w:rsidR="00B13D58" w:rsidRDefault="00B13D58" w:rsidP="00B13D58">
      <w:pPr>
        <w:rPr>
          <w:lang w:val="en-US"/>
        </w:rPr>
      </w:pPr>
    </w:p>
    <w:p w:rsidR="00B13D58" w:rsidRDefault="00B13D58" w:rsidP="00B13D58">
      <w:pPr>
        <w:rPr>
          <w:lang w:val="en-US"/>
        </w:rPr>
      </w:pPr>
      <w:r>
        <w:rPr>
          <w:lang w:val="en-US"/>
        </w:rPr>
        <w:t>This also goes for requests that are send over Modbus etc. sometimes you need to let it wait for a longer time.</w:t>
      </w:r>
    </w:p>
    <w:p w:rsidR="00DA5601" w:rsidRDefault="00DA5601" w:rsidP="00DA5601">
      <w:pPr>
        <w:pStyle w:val="Kop3"/>
        <w:numPr>
          <w:ilvl w:val="2"/>
          <w:numId w:val="3"/>
        </w:numPr>
        <w:rPr>
          <w:lang w:val="en-US"/>
        </w:rPr>
      </w:pPr>
      <w:bookmarkStart w:id="363" w:name="_Toc366768544"/>
      <w:r>
        <w:rPr>
          <w:lang w:val="en-US"/>
        </w:rPr>
        <w:t>Tune</w:t>
      </w:r>
      <w:bookmarkEnd w:id="331"/>
      <w:bookmarkEnd w:id="363"/>
    </w:p>
    <w:p w:rsidR="00DA5601" w:rsidRPr="00981F99"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364" w:name="_Toc366768545"/>
      <w:r w:rsidRPr="0051357D">
        <w:rPr>
          <w:sz w:val="22"/>
          <w:szCs w:val="22"/>
          <w:lang w:val="en-US"/>
        </w:rPr>
        <w:t>Tune table</w:t>
      </w:r>
      <w:bookmarkEnd w:id="364"/>
    </w:p>
    <w:p w:rsidR="00DA5601" w:rsidRPr="003C7215" w:rsidRDefault="00DA5601" w:rsidP="000F200F">
      <w:pPr>
        <w:ind w:left="720"/>
        <w:rPr>
          <w:b/>
          <w:lang w:val="en-US"/>
        </w:rPr>
      </w:pPr>
      <w:r>
        <w:rPr>
          <w:b/>
          <w:lang w:val="en-US"/>
        </w:rPr>
        <w:br/>
      </w:r>
      <w:r>
        <w:rPr>
          <w:lang w:val="en-US"/>
        </w:rPr>
        <w:t xml:space="preserve">The “Tune table” settings allows the user to fine-tune the output of </w:t>
      </w:r>
      <w:r w:rsidR="005B1ABD">
        <w:rPr>
          <w:lang w:val="en-US"/>
        </w:rPr>
        <w:t>a</w:t>
      </w:r>
      <w:r>
        <w:rPr>
          <w:lang w:val="en-US"/>
        </w:rPr>
        <w:t xml:space="preserve"> sender.</w:t>
      </w:r>
      <w:r>
        <w:rPr>
          <w:lang w:val="en-US"/>
        </w:rPr>
        <w:br/>
      </w:r>
      <w:r>
        <w:rPr>
          <w:b/>
          <w:lang w:val="en-US"/>
        </w:rPr>
        <w:br/>
      </w:r>
      <w:r w:rsidRPr="00794812">
        <w:rPr>
          <w:b/>
          <w:lang w:val="en-US"/>
        </w:rPr>
        <w:t>Example 1: Sensor value too low.</w:t>
      </w:r>
      <w:r>
        <w:rPr>
          <w:lang w:val="en-US"/>
        </w:rPr>
        <w:br/>
        <w:t>In such a case you must change the second input value. You can change the input value as follows:</w:t>
      </w:r>
      <w:r>
        <w:rPr>
          <w:b/>
          <w:lang w:val="en-US"/>
        </w:rPr>
        <w:t xml:space="preserve"> </w:t>
      </w:r>
      <w:r w:rsidRPr="00EA763C">
        <w:rPr>
          <w:lang w:val="en-US"/>
        </w:rPr>
        <w:t>Input value</w:t>
      </w:r>
      <w:r>
        <w:rPr>
          <w:b/>
          <w:lang w:val="en-US"/>
        </w:rPr>
        <w:t xml:space="preserve"> </w:t>
      </w:r>
      <w:r w:rsidRPr="00EA763C">
        <w:rPr>
          <w:lang w:val="en-US"/>
        </w:rPr>
        <w:t>= 0</w:t>
      </w:r>
      <w:r>
        <w:rPr>
          <w:lang w:val="en-US"/>
        </w:rPr>
        <w:t xml:space="preserve">.8 </w:t>
      </w:r>
      <w:r>
        <w:rPr>
          <w:lang w:val="en-US"/>
        </w:rPr>
        <w:sym w:font="Symbol" w:char="F0AE"/>
      </w:r>
      <w:r>
        <w:rPr>
          <w:lang w:val="en-US"/>
        </w:rPr>
        <w:t xml:space="preserve">  Real value = 1.</w:t>
      </w:r>
      <w:r>
        <w:rPr>
          <w:lang w:val="en-US"/>
        </w:rPr>
        <w:br/>
        <w:t xml:space="preserve">The statement above implies that for every input of 0.8 bar the output (actual reading) is 1 bar. In other words, any sensor input value of 4 bar corresponds with an instrument reading of 5 bar. </w:t>
      </w:r>
      <w:r>
        <w:rPr>
          <w:lang w:val="en-US"/>
        </w:rPr>
        <w:br/>
      </w:r>
      <w:r>
        <w:rPr>
          <w:lang w:val="en-US"/>
        </w:rPr>
        <w:br/>
      </w:r>
      <w:r w:rsidRPr="00794812">
        <w:rPr>
          <w:b/>
          <w:lang w:val="en-US"/>
        </w:rPr>
        <w:t>Example 2: Sensor value too high.</w:t>
      </w:r>
      <w:r>
        <w:rPr>
          <w:b/>
          <w:lang w:val="en-US"/>
        </w:rPr>
        <w:br/>
      </w:r>
      <w:r>
        <w:rPr>
          <w:lang w:val="en-US"/>
        </w:rPr>
        <w:t>Change the input value as follows:</w:t>
      </w:r>
      <w:r>
        <w:rPr>
          <w:lang w:val="en-US"/>
        </w:rPr>
        <w:br/>
        <w:t xml:space="preserve">Input value = 1.2 </w:t>
      </w:r>
      <w:r>
        <w:rPr>
          <w:lang w:val="en-US"/>
        </w:rPr>
        <w:sym w:font="Symbol" w:char="F0AE"/>
      </w:r>
      <w:r>
        <w:rPr>
          <w:lang w:val="en-US"/>
        </w:rPr>
        <w:t xml:space="preserve"> Real value = 1.</w:t>
      </w:r>
      <w:r>
        <w:rPr>
          <w:lang w:val="en-US"/>
        </w:rPr>
        <w:br/>
      </w:r>
      <w:r>
        <w:rPr>
          <w:lang w:val="en-US"/>
        </w:rPr>
        <w:lastRenderedPageBreak/>
        <w:t xml:space="preserve">The statement above implies that for every input of 1.2 bar the output (actual reading) is 1 bar. In other words, any sensor input value of 5 bar corresponds with an instrument reading of around 4 bar. </w:t>
      </w:r>
      <w:r>
        <w:rPr>
          <w:lang w:val="en-US"/>
        </w:rPr>
        <w:br/>
        <w:t xml:space="preserve">For threshold values you can change the first input value. If the pressure indication has to start later than given, you can put in “Input value = 0.2 </w:t>
      </w:r>
      <w:r>
        <w:rPr>
          <w:lang w:val="en-US"/>
        </w:rPr>
        <w:sym w:font="Symbol" w:char="F0AE"/>
      </w:r>
      <w:r>
        <w:rPr>
          <w:lang w:val="en-US"/>
        </w:rPr>
        <w:t xml:space="preserve"> Real value = 0” </w:t>
      </w:r>
      <w:r>
        <w:rPr>
          <w:lang w:val="en-US"/>
        </w:rPr>
        <w:br/>
        <w:t>This will make the instrument starts displaying as soon as the threshold of 0.2 bar has been reached. This can be accomplished the other way around.</w:t>
      </w:r>
    </w:p>
    <w:p w:rsidR="00DA5601" w:rsidRPr="00D90631" w:rsidRDefault="00DA5601" w:rsidP="000F200F">
      <w:pPr>
        <w:rPr>
          <w:b/>
          <w:lang w:val="en-US"/>
        </w:rPr>
      </w:pPr>
    </w:p>
    <w:p w:rsidR="00DA5601" w:rsidRDefault="00DA5601" w:rsidP="000F200F">
      <w:pPr>
        <w:keepNext/>
      </w:pPr>
      <w:r>
        <w:rPr>
          <w:noProof/>
          <w:lang w:val="nl-NL" w:eastAsia="nl-NL"/>
        </w:rPr>
        <w:drawing>
          <wp:inline distT="0" distB="0" distL="0" distR="0" wp14:anchorId="0E2E885B" wp14:editId="2A31CDD2">
            <wp:extent cx="5553075" cy="2162175"/>
            <wp:effectExtent l="19050" t="0" r="9525" b="0"/>
            <wp:docPr id="3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57" cstate="print"/>
                    <a:srcRect/>
                    <a:stretch>
                      <a:fillRect/>
                    </a:stretch>
                  </pic:blipFill>
                  <pic:spPr bwMode="auto">
                    <a:xfrm>
                      <a:off x="0" y="0"/>
                      <a:ext cx="5553075" cy="216217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365" w:name="_Ref263407045"/>
      <w:bookmarkStart w:id="366" w:name="_Ref263407014"/>
      <w:bookmarkStart w:id="367" w:name="_Toc366768750"/>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17</w:t>
      </w:r>
      <w:r w:rsidR="00ED7AB1">
        <w:fldChar w:fldCharType="end"/>
      </w:r>
      <w:bookmarkEnd w:id="365"/>
      <w:r w:rsidRPr="00D92197">
        <w:t>: Tune table</w:t>
      </w:r>
      <w:bookmarkEnd w:id="366"/>
      <w:bookmarkEnd w:id="367"/>
    </w:p>
    <w:p w:rsidR="00DA5601" w:rsidRPr="0051357D" w:rsidRDefault="00DA5601" w:rsidP="00DA5601">
      <w:pPr>
        <w:pStyle w:val="Kop4"/>
        <w:numPr>
          <w:ilvl w:val="3"/>
          <w:numId w:val="3"/>
        </w:numPr>
        <w:rPr>
          <w:sz w:val="22"/>
          <w:szCs w:val="22"/>
          <w:lang w:val="en-US"/>
        </w:rPr>
      </w:pPr>
      <w:bookmarkStart w:id="368" w:name="_Toc366768546"/>
      <w:r w:rsidRPr="0051357D">
        <w:rPr>
          <w:sz w:val="22"/>
          <w:szCs w:val="22"/>
          <w:lang w:val="en-US"/>
        </w:rPr>
        <w:t>Result</w:t>
      </w:r>
      <w:bookmarkEnd w:id="368"/>
    </w:p>
    <w:p w:rsidR="00DA5601" w:rsidRDefault="00DA5601" w:rsidP="000F200F">
      <w:pPr>
        <w:ind w:left="720"/>
        <w:rPr>
          <w:lang w:val="en-US"/>
        </w:rPr>
      </w:pPr>
      <w:r>
        <w:rPr>
          <w:b/>
          <w:lang w:val="en-US"/>
        </w:rPr>
        <w:br/>
      </w:r>
      <w:r>
        <w:rPr>
          <w:lang w:val="en-US"/>
        </w:rPr>
        <w:t xml:space="preserve">The “Result” box displays the exact incoming measuring data. The second box displays this data via the respective instrument that is connected to the sensor. </w:t>
      </w:r>
      <w:r>
        <w:rPr>
          <w:lang w:val="en-US"/>
        </w:rPr>
        <w:br/>
        <w:t xml:space="preserve">If for example the sensor gives a pressure (bar) output for every 20 mV, the real time result may read “100 </w:t>
      </w:r>
      <w:r>
        <w:rPr>
          <w:lang w:val="en-US"/>
        </w:rPr>
        <w:sym w:font="Symbol" w:char="F0AE"/>
      </w:r>
      <w:r>
        <w:rPr>
          <w:lang w:val="en-US"/>
        </w:rPr>
        <w:t xml:space="preserve"> 5 bar” (see </w:t>
      </w:r>
      <w:r w:rsidR="007270D5">
        <w:rPr>
          <w:lang w:val="en-US"/>
        </w:rPr>
        <w:fldChar w:fldCharType="begin"/>
      </w:r>
      <w:r>
        <w:rPr>
          <w:lang w:val="en-US"/>
        </w:rPr>
        <w:instrText xml:space="preserve"> REF _Ref263407045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17</w:t>
      </w:r>
      <w:r w:rsidR="007270D5">
        <w:rPr>
          <w:lang w:val="en-US"/>
        </w:rPr>
        <w:fldChar w:fldCharType="end"/>
      </w:r>
      <w:r>
        <w:rPr>
          <w:lang w:val="en-US"/>
        </w:rPr>
        <w:t xml:space="preserve">).  As a result the sensor reads “100 mV” and indicated as “5 bar” on the instrument. </w:t>
      </w:r>
    </w:p>
    <w:p w:rsidR="00DA5601" w:rsidRDefault="00DA5601" w:rsidP="000F200F">
      <w:pPr>
        <w:ind w:left="360"/>
        <w:rPr>
          <w:lang w:val="en-US"/>
        </w:rPr>
      </w:pPr>
    </w:p>
    <w:p w:rsidR="00DA5601" w:rsidRPr="000A50AD" w:rsidRDefault="0024426C" w:rsidP="000F200F">
      <w:pPr>
        <w:ind w:left="360"/>
        <w:rPr>
          <w:i/>
          <w:lang w:val="en-US"/>
        </w:rPr>
      </w:pPr>
      <w:r>
        <w:rPr>
          <w:noProof/>
          <w:lang w:val="nl-NL" w:eastAsia="nl-NL"/>
        </w:rPr>
        <w:drawing>
          <wp:inline distT="0" distB="0" distL="0" distR="0" wp14:anchorId="53B1C50F" wp14:editId="65E1AD22">
            <wp:extent cx="416379" cy="342900"/>
            <wp:effectExtent l="0" t="0" r="3175"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DA5601">
        <w:rPr>
          <w:i/>
          <w:lang w:val="en-US"/>
        </w:rPr>
        <w:t>:</w:t>
      </w:r>
    </w:p>
    <w:p w:rsidR="00DA5601" w:rsidRDefault="00DA5601" w:rsidP="000F200F">
      <w:pPr>
        <w:ind w:left="360"/>
        <w:rPr>
          <w:i/>
          <w:lang w:val="en-US"/>
        </w:rPr>
      </w:pPr>
      <w:r w:rsidRPr="000A50AD">
        <w:rPr>
          <w:i/>
          <w:lang w:val="en-US"/>
        </w:rPr>
        <w:t xml:space="preserve">Values </w:t>
      </w:r>
      <w:r>
        <w:rPr>
          <w:i/>
          <w:lang w:val="en-US"/>
        </w:rPr>
        <w:t xml:space="preserve">may </w:t>
      </w:r>
      <w:r w:rsidRPr="000A50AD">
        <w:rPr>
          <w:i/>
          <w:lang w:val="en-US"/>
        </w:rPr>
        <w:t>differ per sensor type.</w:t>
      </w:r>
    </w:p>
    <w:p w:rsidR="00DA5601" w:rsidRPr="000A50AD" w:rsidRDefault="00DA5601" w:rsidP="000F200F">
      <w:pPr>
        <w:ind w:left="360"/>
        <w:jc w:val="center"/>
        <w:rPr>
          <w:lang w:val="en-US"/>
        </w:rPr>
      </w:pPr>
    </w:p>
    <w:p w:rsidR="00DA5601" w:rsidRPr="0051357D" w:rsidRDefault="00DA5601" w:rsidP="00DA5601">
      <w:pPr>
        <w:pStyle w:val="Kop4"/>
        <w:numPr>
          <w:ilvl w:val="3"/>
          <w:numId w:val="3"/>
        </w:numPr>
        <w:rPr>
          <w:sz w:val="22"/>
          <w:szCs w:val="22"/>
          <w:lang w:val="en-US"/>
        </w:rPr>
      </w:pPr>
      <w:bookmarkStart w:id="369" w:name="_Toc366768547"/>
      <w:r w:rsidRPr="0051357D">
        <w:rPr>
          <w:sz w:val="22"/>
          <w:szCs w:val="22"/>
          <w:lang w:val="en-US"/>
        </w:rPr>
        <w:t>Sender</w:t>
      </w:r>
      <w:bookmarkEnd w:id="369"/>
    </w:p>
    <w:p w:rsidR="00DA5601" w:rsidRDefault="00DA5601" w:rsidP="000F200F">
      <w:pPr>
        <w:ind w:left="720"/>
        <w:rPr>
          <w:lang w:val="en-US"/>
        </w:rPr>
      </w:pPr>
      <w:r>
        <w:rPr>
          <w:b/>
          <w:lang w:val="en-US"/>
        </w:rPr>
        <w:br/>
      </w:r>
      <w:r>
        <w:rPr>
          <w:lang w:val="en-US"/>
        </w:rPr>
        <w:t xml:space="preserve">The “Sender” box (see </w:t>
      </w:r>
      <w:r w:rsidR="007270D5">
        <w:rPr>
          <w:lang w:val="en-US"/>
        </w:rPr>
        <w:fldChar w:fldCharType="begin"/>
      </w:r>
      <w:r>
        <w:rPr>
          <w:lang w:val="en-US"/>
        </w:rPr>
        <w:instrText xml:space="preserve"> REF _Ref263409321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18</w:t>
      </w:r>
      <w:r w:rsidR="007270D5">
        <w:rPr>
          <w:lang w:val="en-US"/>
        </w:rPr>
        <w:fldChar w:fldCharType="end"/>
      </w:r>
      <w:r>
        <w:rPr>
          <w:lang w:val="en-US"/>
        </w:rPr>
        <w:t xml:space="preserve">) displays the device name where the data is coming from. If the sender field shows “Not available” indicates that that the sensor isn’t giving any data (for a reason why it is not giving data, check the troubleshooting section). </w:t>
      </w:r>
      <w:r>
        <w:rPr>
          <w:lang w:val="en-US"/>
        </w:rPr>
        <w:br/>
        <w:t>Other items you can see in the box “sender” are: NMEA, Wago, Serial, Modbus, Calculated in, etc. this gives you an indication where the signal is coming from.</w:t>
      </w:r>
    </w:p>
    <w:p w:rsidR="00DA5601" w:rsidRDefault="00DA5601" w:rsidP="000F200F">
      <w:pPr>
        <w:rPr>
          <w:lang w:val="en-US"/>
        </w:rPr>
      </w:pPr>
    </w:p>
    <w:p w:rsidR="00DA5601" w:rsidRDefault="00DA5601" w:rsidP="000F200F">
      <w:pPr>
        <w:keepNext/>
      </w:pPr>
      <w:r>
        <w:rPr>
          <w:noProof/>
          <w:lang w:val="nl-NL" w:eastAsia="nl-NL"/>
        </w:rPr>
        <w:lastRenderedPageBreak/>
        <w:drawing>
          <wp:inline distT="0" distB="0" distL="0" distR="0" wp14:anchorId="1DBBE5A5" wp14:editId="4C659AD2">
            <wp:extent cx="4819650" cy="2105025"/>
            <wp:effectExtent l="19050" t="0" r="0" b="0"/>
            <wp:docPr id="40" name="Afbeelding 40" descr="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ݱ°"/>
                    <pic:cNvPicPr>
                      <a:picLocks noChangeAspect="1" noChangeArrowheads="1"/>
                    </pic:cNvPicPr>
                  </pic:nvPicPr>
                  <pic:blipFill>
                    <a:blip r:embed="rId158" cstate="print"/>
                    <a:srcRect/>
                    <a:stretch>
                      <a:fillRect/>
                    </a:stretch>
                  </pic:blipFill>
                  <pic:spPr bwMode="auto">
                    <a:xfrm>
                      <a:off x="0" y="0"/>
                      <a:ext cx="4819650" cy="21050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370" w:name="_Ref263409321"/>
      <w:bookmarkStart w:id="371" w:name="_Toc366768751"/>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18</w:t>
      </w:r>
      <w:r w:rsidR="00ED7AB1">
        <w:fldChar w:fldCharType="end"/>
      </w:r>
      <w:bookmarkEnd w:id="370"/>
      <w:r w:rsidRPr="00D92197">
        <w:t>: Sender box</w:t>
      </w:r>
      <w:bookmarkEnd w:id="371"/>
    </w:p>
    <w:p w:rsidR="00DA5601" w:rsidRPr="002E7BC9" w:rsidRDefault="00DA5601" w:rsidP="000F200F">
      <w:pPr>
        <w:pStyle w:val="Text"/>
      </w:pPr>
    </w:p>
    <w:p w:rsidR="00DA5601" w:rsidRDefault="00DA5601" w:rsidP="00DA5601">
      <w:pPr>
        <w:pStyle w:val="Kop3"/>
        <w:numPr>
          <w:ilvl w:val="2"/>
          <w:numId w:val="3"/>
        </w:numPr>
        <w:rPr>
          <w:lang w:val="en-US"/>
        </w:rPr>
      </w:pPr>
      <w:bookmarkStart w:id="372" w:name="_Toc366768548"/>
      <w:r>
        <w:rPr>
          <w:lang w:val="en-US"/>
        </w:rPr>
        <w:t>Comment</w:t>
      </w:r>
      <w:bookmarkEnd w:id="372"/>
    </w:p>
    <w:p w:rsidR="00DA5601" w:rsidRPr="004D1A43" w:rsidRDefault="00DA5601" w:rsidP="000F200F">
      <w:pPr>
        <w:pStyle w:val="Text"/>
      </w:pPr>
      <w:r>
        <w:rPr>
          <w:rStyle w:val="TextChar"/>
        </w:rPr>
        <w:t>In the “C</w:t>
      </w:r>
      <w:r w:rsidRPr="002E7BC9">
        <w:rPr>
          <w:rStyle w:val="TextChar"/>
        </w:rPr>
        <w:t>omment</w:t>
      </w:r>
      <w:r>
        <w:rPr>
          <w:rStyle w:val="TextChar"/>
        </w:rPr>
        <w:t>”</w:t>
      </w:r>
      <w:r w:rsidRPr="002E7BC9">
        <w:rPr>
          <w:rStyle w:val="TextChar"/>
        </w:rPr>
        <w:t xml:space="preserve"> section you can change the names of different fields to get an overall clarity. These names can be changed for the clarity in an instrument or a logbook if the sensor has an explicit name. Sometimes you have t</w:t>
      </w:r>
      <w:r>
        <w:rPr>
          <w:rStyle w:val="TextChar"/>
        </w:rPr>
        <w:t>o use an auxiliary field when</w:t>
      </w:r>
      <w:r w:rsidRPr="002E7BC9">
        <w:rPr>
          <w:rStyle w:val="TextChar"/>
        </w:rPr>
        <w:t xml:space="preserve"> the name for that sensor is not availa</w:t>
      </w:r>
      <w:r>
        <w:rPr>
          <w:rStyle w:val="TextChar"/>
        </w:rPr>
        <w:t>ble.</w:t>
      </w:r>
      <w:r>
        <w:rPr>
          <w:lang w:val="en-US"/>
        </w:rPr>
        <w:br/>
      </w:r>
    </w:p>
    <w:p w:rsidR="00DA5601" w:rsidRDefault="00DA5601" w:rsidP="000F200F">
      <w:pPr>
        <w:keepNext/>
      </w:pPr>
      <w:r>
        <w:rPr>
          <w:noProof/>
          <w:lang w:val="nl-NL" w:eastAsia="nl-NL"/>
        </w:rPr>
        <w:drawing>
          <wp:inline distT="0" distB="0" distL="0" distR="0" wp14:anchorId="70F146BF" wp14:editId="73341322">
            <wp:extent cx="5743575" cy="1828800"/>
            <wp:effectExtent l="19050" t="0" r="9525" b="0"/>
            <wp:docPr id="4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159" cstate="print"/>
                    <a:srcRect/>
                    <a:stretch>
                      <a:fillRect/>
                    </a:stretch>
                  </pic:blipFill>
                  <pic:spPr bwMode="auto">
                    <a:xfrm>
                      <a:off x="0" y="0"/>
                      <a:ext cx="5743575" cy="18288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373" w:name="_Toc366768752"/>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19</w:t>
      </w:r>
      <w:r w:rsidR="00ED7AB1">
        <w:fldChar w:fldCharType="end"/>
      </w:r>
      <w:r w:rsidRPr="00D92197">
        <w:t>: Comment</w:t>
      </w:r>
      <w:bookmarkEnd w:id="373"/>
    </w:p>
    <w:p w:rsidR="00DA5601" w:rsidRPr="0051357D" w:rsidRDefault="00DA5601" w:rsidP="00DA5601">
      <w:pPr>
        <w:pStyle w:val="Kop4"/>
        <w:numPr>
          <w:ilvl w:val="3"/>
          <w:numId w:val="3"/>
        </w:numPr>
        <w:rPr>
          <w:sz w:val="22"/>
          <w:szCs w:val="22"/>
          <w:lang w:val="en-US"/>
        </w:rPr>
      </w:pPr>
      <w:bookmarkStart w:id="374" w:name="_Toc366768549"/>
      <w:r w:rsidRPr="0051357D">
        <w:rPr>
          <w:sz w:val="22"/>
          <w:szCs w:val="22"/>
          <w:lang w:val="en-US"/>
        </w:rPr>
        <w:t>Group label</w:t>
      </w:r>
      <w:bookmarkEnd w:id="374"/>
    </w:p>
    <w:p w:rsidR="00DA5601" w:rsidRPr="00FD654F" w:rsidRDefault="00DA5601" w:rsidP="000F200F">
      <w:pPr>
        <w:ind w:left="720"/>
        <w:rPr>
          <w:lang w:val="en-US"/>
        </w:rPr>
      </w:pPr>
      <w:r>
        <w:rPr>
          <w:b/>
          <w:lang w:val="en-US"/>
        </w:rPr>
        <w:br/>
      </w:r>
      <w:r>
        <w:rPr>
          <w:lang w:val="en-US"/>
        </w:rPr>
        <w:t xml:space="preserve">Via “Group label” you can assigns a field to a specific “Alarm” group. The name is written in full so there will be no misunderstanding. It is especially handy if you have different sensors, which are arranged in different groups. Once grouped, you change them in “Group label”. </w:t>
      </w:r>
      <w:r w:rsidRPr="00E90AA5">
        <w:rPr>
          <w:lang w:val="en-US"/>
        </w:rPr>
        <w:t xml:space="preserve">For more detailed information concerning alarm groups please refer to </w:t>
      </w:r>
      <w:r w:rsidR="00F06842">
        <w:rPr>
          <w:lang w:val="en-US"/>
        </w:rPr>
        <w:t>section</w:t>
      </w:r>
      <w:r w:rsidRPr="00E90AA5">
        <w:rPr>
          <w:lang w:val="en-US"/>
        </w:rPr>
        <w:t xml:space="preserve"> “Alarm stations”.</w:t>
      </w:r>
    </w:p>
    <w:p w:rsidR="00DA5601" w:rsidRPr="0051357D" w:rsidRDefault="00DA5601" w:rsidP="00DA5601">
      <w:pPr>
        <w:pStyle w:val="Kop4"/>
        <w:numPr>
          <w:ilvl w:val="3"/>
          <w:numId w:val="3"/>
        </w:numPr>
        <w:rPr>
          <w:sz w:val="22"/>
          <w:szCs w:val="22"/>
          <w:lang w:val="en-US"/>
        </w:rPr>
      </w:pPr>
      <w:bookmarkStart w:id="375" w:name="_Toc366768550"/>
      <w:r w:rsidRPr="0051357D">
        <w:rPr>
          <w:sz w:val="22"/>
          <w:szCs w:val="22"/>
          <w:lang w:val="en-US"/>
        </w:rPr>
        <w:t>Group label logbook</w:t>
      </w:r>
      <w:bookmarkEnd w:id="375"/>
    </w:p>
    <w:p w:rsidR="00DA5601" w:rsidRDefault="00DA5601" w:rsidP="000F200F">
      <w:pPr>
        <w:ind w:left="720"/>
        <w:rPr>
          <w:lang w:val="en-US"/>
        </w:rPr>
      </w:pPr>
      <w:r>
        <w:rPr>
          <w:lang w:val="en-US"/>
        </w:rPr>
        <w:br/>
      </w:r>
      <w:r w:rsidR="00133286">
        <w:rPr>
          <w:lang w:val="en-US"/>
        </w:rPr>
        <w:t xml:space="preserve">A group label logbook </w:t>
      </w:r>
      <w:r>
        <w:rPr>
          <w:lang w:val="en-US"/>
        </w:rPr>
        <w:t xml:space="preserve">is </w:t>
      </w:r>
      <w:r w:rsidR="00301E4E">
        <w:rPr>
          <w:lang w:val="en-US"/>
        </w:rPr>
        <w:t>the abbreviation of t</w:t>
      </w:r>
      <w:r w:rsidR="00157428">
        <w:rPr>
          <w:lang w:val="en-US"/>
        </w:rPr>
        <w:t>he corresponding group label</w:t>
      </w:r>
      <w:r>
        <w:rPr>
          <w:lang w:val="en-US"/>
        </w:rPr>
        <w:t>. T</w:t>
      </w:r>
      <w:r w:rsidR="00083FA4">
        <w:rPr>
          <w:lang w:val="en-US"/>
        </w:rPr>
        <w:t xml:space="preserve">he abbreviated group label </w:t>
      </w:r>
      <w:r w:rsidR="00301E4E">
        <w:rPr>
          <w:lang w:val="en-US"/>
        </w:rPr>
        <w:t>is shown in column “GROUP” in the logbook</w:t>
      </w:r>
      <w:r w:rsidR="00157428">
        <w:rPr>
          <w:lang w:val="en-US"/>
        </w:rPr>
        <w:t xml:space="preserve"> (see section logbook)</w:t>
      </w:r>
      <w:r w:rsidR="00083FA4">
        <w:rPr>
          <w:lang w:val="en-US"/>
        </w:rPr>
        <w:t xml:space="preserve"> and the extensive alarm viewer</w:t>
      </w:r>
      <w:r>
        <w:rPr>
          <w:lang w:val="en-US"/>
        </w:rPr>
        <w:t>.</w:t>
      </w:r>
    </w:p>
    <w:p w:rsidR="00DA5601" w:rsidRPr="0051357D" w:rsidRDefault="00DA5601" w:rsidP="00DA5601">
      <w:pPr>
        <w:pStyle w:val="Kop4"/>
        <w:numPr>
          <w:ilvl w:val="3"/>
          <w:numId w:val="3"/>
        </w:numPr>
        <w:rPr>
          <w:sz w:val="22"/>
          <w:szCs w:val="22"/>
          <w:lang w:val="en-US"/>
        </w:rPr>
      </w:pPr>
      <w:bookmarkStart w:id="376" w:name="_Toc366768551"/>
      <w:r w:rsidRPr="0051357D">
        <w:rPr>
          <w:sz w:val="22"/>
          <w:szCs w:val="22"/>
          <w:lang w:val="en-US"/>
        </w:rPr>
        <w:t>Field label</w:t>
      </w:r>
      <w:bookmarkEnd w:id="376"/>
    </w:p>
    <w:p w:rsidR="00F72D5C" w:rsidRDefault="00DA5601" w:rsidP="00941932">
      <w:pPr>
        <w:ind w:left="720"/>
        <w:rPr>
          <w:lang w:val="en-US"/>
        </w:rPr>
      </w:pPr>
      <w:r>
        <w:rPr>
          <w:b/>
          <w:lang w:val="en-US"/>
        </w:rPr>
        <w:br/>
      </w:r>
      <w:r w:rsidR="00BE04D7">
        <w:rPr>
          <w:lang w:val="en-US"/>
        </w:rPr>
        <w:t>A</w:t>
      </w:r>
      <w:r>
        <w:rPr>
          <w:lang w:val="en-US"/>
        </w:rPr>
        <w:t xml:space="preserve"> field label is the </w:t>
      </w:r>
      <w:r w:rsidR="00BE04D7">
        <w:rPr>
          <w:lang w:val="en-US"/>
        </w:rPr>
        <w:t>unique</w:t>
      </w:r>
      <w:r>
        <w:rPr>
          <w:lang w:val="en-US"/>
        </w:rPr>
        <w:t xml:space="preserve"> </w:t>
      </w:r>
      <w:r w:rsidR="00BE04D7">
        <w:rPr>
          <w:lang w:val="en-US"/>
        </w:rPr>
        <w:t>name of a</w:t>
      </w:r>
      <w:r>
        <w:rPr>
          <w:lang w:val="en-US"/>
        </w:rPr>
        <w:t xml:space="preserve"> sensor</w:t>
      </w:r>
      <w:r w:rsidR="00BE04D7">
        <w:rPr>
          <w:lang w:val="en-US"/>
        </w:rPr>
        <w:t>, pump, valve, etc..</w:t>
      </w:r>
      <w:r>
        <w:rPr>
          <w:lang w:val="en-US"/>
        </w:rPr>
        <w:t xml:space="preserve">. For every </w:t>
      </w:r>
      <w:r w:rsidR="00BE04D7">
        <w:rPr>
          <w:lang w:val="en-US"/>
        </w:rPr>
        <w:t xml:space="preserve">platform </w:t>
      </w:r>
      <w:r w:rsidR="00BE04D7">
        <w:rPr>
          <w:lang w:val="en-US"/>
        </w:rPr>
        <w:lastRenderedPageBreak/>
        <w:t>object</w:t>
      </w:r>
      <w:r>
        <w:rPr>
          <w:lang w:val="en-US"/>
        </w:rPr>
        <w:t xml:space="preserve"> </w:t>
      </w:r>
      <w:r w:rsidR="00BA4518">
        <w:rPr>
          <w:lang w:val="en-US"/>
        </w:rPr>
        <w:t xml:space="preserve">that is connected to the AM(C)S </w:t>
      </w:r>
      <w:r>
        <w:rPr>
          <w:lang w:val="en-US"/>
        </w:rPr>
        <w:t xml:space="preserve">a unique </w:t>
      </w:r>
      <w:r w:rsidR="00BE04D7">
        <w:rPr>
          <w:lang w:val="en-US"/>
        </w:rPr>
        <w:t>field label</w:t>
      </w:r>
      <w:r w:rsidR="00BA4518" w:rsidRPr="00BA4518">
        <w:rPr>
          <w:lang w:val="en-US"/>
        </w:rPr>
        <w:t xml:space="preserve"> </w:t>
      </w:r>
      <w:r w:rsidR="00133286">
        <w:rPr>
          <w:lang w:val="en-US"/>
        </w:rPr>
        <w:t>must be</w:t>
      </w:r>
      <w:r w:rsidR="00BA4518">
        <w:rPr>
          <w:lang w:val="en-US"/>
        </w:rPr>
        <w:t xml:space="preserve"> specified in NavVision®</w:t>
      </w:r>
      <w:r w:rsidR="00BE04D7">
        <w:rPr>
          <w:lang w:val="en-US"/>
        </w:rPr>
        <w:t xml:space="preserve">. </w:t>
      </w:r>
      <w:r w:rsidR="00BA4518">
        <w:rPr>
          <w:lang w:val="en-US"/>
        </w:rPr>
        <w:t xml:space="preserve">NavVision contains an extensive list of default field labels and when a new field label is needed because an extra platform object is to be connected to the AM(C)S </w:t>
      </w:r>
      <w:r w:rsidR="00133286">
        <w:rPr>
          <w:lang w:val="en-US"/>
        </w:rPr>
        <w:t>one of the unused default field labels must be selected. Af</w:t>
      </w:r>
      <w:r w:rsidR="00157428">
        <w:rPr>
          <w:lang w:val="en-US"/>
        </w:rPr>
        <w:t xml:space="preserve">ter selecting an unused </w:t>
      </w:r>
      <w:r w:rsidR="00133286">
        <w:rPr>
          <w:lang w:val="en-US"/>
        </w:rPr>
        <w:t xml:space="preserve">label </w:t>
      </w:r>
      <w:r w:rsidR="00157428">
        <w:rPr>
          <w:lang w:val="en-US"/>
        </w:rPr>
        <w:t xml:space="preserve">it </w:t>
      </w:r>
      <w:r w:rsidR="00F72D5C">
        <w:rPr>
          <w:lang w:val="en-US"/>
        </w:rPr>
        <w:t>should</w:t>
      </w:r>
      <w:r w:rsidR="00133286">
        <w:rPr>
          <w:lang w:val="en-US"/>
        </w:rPr>
        <w:t xml:space="preserve"> be renamed </w:t>
      </w:r>
      <w:r w:rsidR="00F72D5C">
        <w:rPr>
          <w:lang w:val="en-US"/>
        </w:rPr>
        <w:t>into the</w:t>
      </w:r>
      <w:r w:rsidR="00941932">
        <w:rPr>
          <w:lang w:val="en-US"/>
        </w:rPr>
        <w:t xml:space="preserve"> text you like (watch maximum number of characters), the renamed</w:t>
      </w:r>
      <w:r>
        <w:rPr>
          <w:lang w:val="en-US"/>
        </w:rPr>
        <w:t xml:space="preserve"> field label represents from then on the </w:t>
      </w:r>
      <w:r w:rsidR="00941932">
        <w:rPr>
          <w:lang w:val="en-US"/>
        </w:rPr>
        <w:t>new platform object. In</w:t>
      </w:r>
      <w:r>
        <w:rPr>
          <w:lang w:val="en-US"/>
        </w:rPr>
        <w:t xml:space="preserve"> NavVision </w:t>
      </w:r>
      <w:r w:rsidR="00941932">
        <w:rPr>
          <w:lang w:val="en-US"/>
        </w:rPr>
        <w:t xml:space="preserve">you </w:t>
      </w:r>
      <w:r>
        <w:rPr>
          <w:lang w:val="en-US"/>
        </w:rPr>
        <w:t xml:space="preserve">can connect this </w:t>
      </w:r>
      <w:r w:rsidR="00941932">
        <w:rPr>
          <w:lang w:val="en-US"/>
        </w:rPr>
        <w:t xml:space="preserve">field label to a mimic object, </w:t>
      </w:r>
      <w:r w:rsidR="00F72D5C">
        <w:rPr>
          <w:lang w:val="en-US"/>
        </w:rPr>
        <w:t>use it as a variable for calculations</w:t>
      </w:r>
      <w:r w:rsidR="00941932">
        <w:rPr>
          <w:lang w:val="en-US"/>
        </w:rPr>
        <w:t xml:space="preserve">, connect it to a Wago I/O module, </w:t>
      </w:r>
      <w:r>
        <w:rPr>
          <w:lang w:val="en-US"/>
        </w:rPr>
        <w:t>etc</w:t>
      </w:r>
      <w:r w:rsidR="00941932">
        <w:rPr>
          <w:lang w:val="en-US"/>
        </w:rPr>
        <w:t>…</w:t>
      </w:r>
    </w:p>
    <w:p w:rsidR="00DA5601" w:rsidRDefault="00941932" w:rsidP="00941932">
      <w:pPr>
        <w:ind w:left="720"/>
        <w:rPr>
          <w:lang w:val="en-US"/>
        </w:rPr>
      </w:pPr>
      <w:r>
        <w:rPr>
          <w:lang w:val="en-US"/>
        </w:rPr>
        <w:t>Y</w:t>
      </w:r>
      <w:r w:rsidR="00F72D5C">
        <w:rPr>
          <w:lang w:val="en-US"/>
        </w:rPr>
        <w:t xml:space="preserve">ou </w:t>
      </w:r>
      <w:r>
        <w:rPr>
          <w:lang w:val="en-US"/>
        </w:rPr>
        <w:t>see the representation of</w:t>
      </w:r>
      <w:r w:rsidR="00DA5601">
        <w:rPr>
          <w:lang w:val="en-US"/>
        </w:rPr>
        <w:t xml:space="preserve"> field label</w:t>
      </w:r>
      <w:r>
        <w:rPr>
          <w:lang w:val="en-US"/>
        </w:rPr>
        <w:t>s</w:t>
      </w:r>
      <w:r w:rsidR="00DA5601">
        <w:rPr>
          <w:lang w:val="en-US"/>
        </w:rPr>
        <w:t xml:space="preserve"> in the Wago</w:t>
      </w:r>
      <w:r>
        <w:rPr>
          <w:lang w:val="en-US"/>
        </w:rPr>
        <w:t xml:space="preserve"> viewer</w:t>
      </w:r>
      <w:r w:rsidR="00DA5601">
        <w:rPr>
          <w:lang w:val="en-US"/>
        </w:rPr>
        <w:t xml:space="preserve"> (see </w:t>
      </w:r>
      <w:r>
        <w:rPr>
          <w:lang w:val="en-US"/>
        </w:rPr>
        <w:t xml:space="preserve">section Wago), </w:t>
      </w:r>
      <w:r w:rsidR="00F72D5C">
        <w:rPr>
          <w:lang w:val="en-US"/>
        </w:rPr>
        <w:t>the extensive alarm viewer (column “ITEM”), the logbook (column “MESSAGE”), etc…</w:t>
      </w:r>
    </w:p>
    <w:p w:rsidR="00DA5601" w:rsidRPr="0051357D" w:rsidRDefault="00DA5601" w:rsidP="00DA5601">
      <w:pPr>
        <w:pStyle w:val="Kop4"/>
        <w:numPr>
          <w:ilvl w:val="3"/>
          <w:numId w:val="3"/>
        </w:numPr>
        <w:rPr>
          <w:sz w:val="22"/>
          <w:szCs w:val="22"/>
          <w:lang w:val="en-US"/>
        </w:rPr>
      </w:pPr>
      <w:bookmarkStart w:id="377" w:name="_Toc366768552"/>
      <w:r w:rsidRPr="0051357D">
        <w:rPr>
          <w:sz w:val="22"/>
          <w:szCs w:val="22"/>
          <w:lang w:val="en-US"/>
        </w:rPr>
        <w:t>Field label instrument</w:t>
      </w:r>
      <w:bookmarkEnd w:id="377"/>
    </w:p>
    <w:p w:rsidR="00DA5601" w:rsidRDefault="00DA5601" w:rsidP="000F200F">
      <w:pPr>
        <w:ind w:left="720"/>
        <w:rPr>
          <w:lang w:val="en-US"/>
        </w:rPr>
      </w:pPr>
      <w:r>
        <w:rPr>
          <w:b/>
          <w:lang w:val="en-US"/>
        </w:rPr>
        <w:br/>
      </w:r>
      <w:r w:rsidRPr="00D326A6">
        <w:rPr>
          <w:lang w:val="en-US"/>
        </w:rPr>
        <w:t>T</w:t>
      </w:r>
      <w:r w:rsidRPr="00527809">
        <w:rPr>
          <w:lang w:val="en-US"/>
        </w:rPr>
        <w:t xml:space="preserve">he name of the sensor </w:t>
      </w:r>
      <w:r>
        <w:rPr>
          <w:lang w:val="en-US"/>
        </w:rPr>
        <w:t xml:space="preserve">showed </w:t>
      </w:r>
      <w:r w:rsidRPr="00527809">
        <w:rPr>
          <w:lang w:val="en-US"/>
        </w:rPr>
        <w:t>in the instrument</w:t>
      </w:r>
      <w:r>
        <w:rPr>
          <w:lang w:val="en-US"/>
        </w:rPr>
        <w:t xml:space="preserve"> is set in the field label instrument. While there isn’t always that much space in an instrument, we use an abbreviation of the “Field label”. If you have to make up a name yourself be sure to choose a name that is representing the sensor and is clear, even in the abbreviation.</w:t>
      </w:r>
    </w:p>
    <w:p w:rsidR="00DA5601" w:rsidRDefault="00DA5601" w:rsidP="00DA5601">
      <w:pPr>
        <w:pStyle w:val="Kop3"/>
        <w:numPr>
          <w:ilvl w:val="2"/>
          <w:numId w:val="3"/>
        </w:numPr>
        <w:rPr>
          <w:lang w:val="en-US"/>
        </w:rPr>
      </w:pPr>
      <w:bookmarkStart w:id="378" w:name="_Toc275956016"/>
      <w:bookmarkStart w:id="379" w:name="_Toc366768553"/>
      <w:r>
        <w:rPr>
          <w:lang w:val="en-US"/>
        </w:rPr>
        <w:t>Auto Switch</w:t>
      </w:r>
      <w:bookmarkEnd w:id="379"/>
    </w:p>
    <w:p w:rsidR="00DA5601" w:rsidRPr="0051357D" w:rsidRDefault="00DA5601" w:rsidP="00DA5601">
      <w:pPr>
        <w:pStyle w:val="Kop4"/>
        <w:numPr>
          <w:ilvl w:val="3"/>
          <w:numId w:val="3"/>
        </w:numPr>
        <w:rPr>
          <w:sz w:val="22"/>
          <w:szCs w:val="22"/>
          <w:lang w:val="en-US"/>
        </w:rPr>
      </w:pPr>
      <w:bookmarkStart w:id="380" w:name="_Toc366768554"/>
      <w:r w:rsidRPr="0051357D">
        <w:rPr>
          <w:sz w:val="22"/>
          <w:szCs w:val="22"/>
          <w:lang w:val="en-US"/>
        </w:rPr>
        <w:t>General</w:t>
      </w:r>
      <w:bookmarkEnd w:id="380"/>
    </w:p>
    <w:p w:rsidR="00DA5601" w:rsidRDefault="00DA5601" w:rsidP="000F200F">
      <w:pPr>
        <w:rPr>
          <w:lang w:val="en-US"/>
        </w:rPr>
      </w:pPr>
      <w:r>
        <w:rPr>
          <w:lang w:val="en-US"/>
        </w:rPr>
        <w:t>Under auto switch you can automate some of the actions of I/O in a decent easy manner, without knowledge of PLC programming. It is u</w:t>
      </w:r>
      <w:r w:rsidR="006E427A">
        <w:rPr>
          <w:lang w:val="en-US"/>
        </w:rPr>
        <w:t>sed to make small automations in NavVision</w:t>
      </w:r>
      <w:r>
        <w:rPr>
          <w:lang w:val="en-US"/>
        </w:rPr>
        <w:t>.</w:t>
      </w:r>
    </w:p>
    <w:p w:rsidR="00DA5601" w:rsidRPr="0051357D" w:rsidRDefault="00DA5601" w:rsidP="00DA5601">
      <w:pPr>
        <w:pStyle w:val="Kop4"/>
        <w:numPr>
          <w:ilvl w:val="3"/>
          <w:numId w:val="3"/>
        </w:numPr>
        <w:rPr>
          <w:sz w:val="22"/>
          <w:szCs w:val="22"/>
          <w:lang w:val="en-US"/>
        </w:rPr>
      </w:pPr>
      <w:bookmarkStart w:id="381" w:name="_Toc366768555"/>
      <w:r w:rsidRPr="0051357D">
        <w:rPr>
          <w:sz w:val="22"/>
          <w:szCs w:val="22"/>
          <w:lang w:val="en-US"/>
        </w:rPr>
        <w:t>Autoswitch Method</w:t>
      </w:r>
      <w:bookmarkEnd w:id="381"/>
    </w:p>
    <w:p w:rsidR="00DA5601" w:rsidRPr="00632351" w:rsidRDefault="00DA5601" w:rsidP="000F200F">
      <w:pPr>
        <w:rPr>
          <w:lang w:val="en-US"/>
        </w:rPr>
      </w:pPr>
    </w:p>
    <w:p w:rsidR="00DA5601" w:rsidRDefault="00DA5601" w:rsidP="000F200F">
      <w:pPr>
        <w:rPr>
          <w:lang w:val="en-US"/>
        </w:rPr>
      </w:pPr>
      <w:r>
        <w:rPr>
          <w:noProof/>
          <w:lang w:val="nl-NL" w:eastAsia="nl-NL"/>
        </w:rPr>
        <w:drawing>
          <wp:inline distT="0" distB="0" distL="0" distR="0" wp14:anchorId="2FCEE209" wp14:editId="2EC22F4A">
            <wp:extent cx="3705225" cy="1066800"/>
            <wp:effectExtent l="0" t="0" r="9525"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3705225" cy="1066800"/>
                    </a:xfrm>
                    <a:prstGeom prst="rect">
                      <a:avLst/>
                    </a:prstGeom>
                  </pic:spPr>
                </pic:pic>
              </a:graphicData>
            </a:graphic>
          </wp:inline>
        </w:drawing>
      </w:r>
    </w:p>
    <w:p w:rsidR="00DA5601" w:rsidRPr="00053426" w:rsidRDefault="00DA5601" w:rsidP="002309BE">
      <w:pPr>
        <w:pStyle w:val="Onderschrift"/>
      </w:pPr>
      <w:bookmarkStart w:id="382" w:name="_Toc366768753"/>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20</w:t>
      </w:r>
      <w:r w:rsidR="00ED7AB1">
        <w:fldChar w:fldCharType="end"/>
      </w:r>
      <w:r>
        <w:t>: Autoswitch</w:t>
      </w:r>
      <w:bookmarkEnd w:id="382"/>
      <w:r>
        <w:t xml:space="preserve"> </w:t>
      </w:r>
      <w:r w:rsidRPr="00053426">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76"/>
        <w:gridCol w:w="6836"/>
      </w:tblGrid>
      <w:tr w:rsidR="00DA5601" w:rsidRPr="00281C08" w:rsidTr="000F200F">
        <w:tc>
          <w:tcPr>
            <w:tcW w:w="2376" w:type="dxa"/>
            <w:shd w:val="clear" w:color="auto" w:fill="0C0C0C"/>
          </w:tcPr>
          <w:p w:rsidR="00DA5601" w:rsidRPr="00281C08" w:rsidRDefault="00DA5601" w:rsidP="000F200F">
            <w:pPr>
              <w:rPr>
                <w:b/>
                <w:lang w:val="en-US"/>
              </w:rPr>
            </w:pPr>
            <w:r>
              <w:rPr>
                <w:b/>
                <w:lang w:val="en-US"/>
              </w:rPr>
              <w:t>Autoswitch option</w:t>
            </w:r>
          </w:p>
        </w:tc>
        <w:tc>
          <w:tcPr>
            <w:tcW w:w="6836" w:type="dxa"/>
            <w:shd w:val="clear" w:color="auto" w:fill="0C0C0C"/>
          </w:tcPr>
          <w:p w:rsidR="00DA5601" w:rsidRPr="00281C08" w:rsidRDefault="00DA5601" w:rsidP="000F200F">
            <w:pPr>
              <w:rPr>
                <w:b/>
                <w:lang w:val="en-US"/>
              </w:rPr>
            </w:pPr>
            <w:r w:rsidRPr="00281C08">
              <w:rPr>
                <w:b/>
                <w:lang w:val="en-US"/>
              </w:rPr>
              <w:t xml:space="preserve">Explanation </w:t>
            </w:r>
          </w:p>
        </w:tc>
      </w:tr>
      <w:tr w:rsidR="00DA5601" w:rsidRPr="000F200F" w:rsidTr="000F200F">
        <w:tc>
          <w:tcPr>
            <w:tcW w:w="2376" w:type="dxa"/>
          </w:tcPr>
          <w:p w:rsidR="00DA5601" w:rsidRPr="009417AF" w:rsidRDefault="00DA5601" w:rsidP="000F200F">
            <w:pPr>
              <w:rPr>
                <w:lang w:val="en-US"/>
              </w:rPr>
            </w:pPr>
            <w:r>
              <w:rPr>
                <w:lang w:val="en-US"/>
              </w:rPr>
              <w:t>Autoswitch Method</w:t>
            </w:r>
          </w:p>
        </w:tc>
        <w:tc>
          <w:tcPr>
            <w:tcW w:w="6836" w:type="dxa"/>
          </w:tcPr>
          <w:p w:rsidR="00DA5601" w:rsidRDefault="00DA5601" w:rsidP="000F200F">
            <w:pPr>
              <w:rPr>
                <w:lang w:val="en-US"/>
              </w:rPr>
            </w:pPr>
            <w:r>
              <w:rPr>
                <w:lang w:val="en-US"/>
              </w:rPr>
              <w:t>Here you choose how the switch works</w:t>
            </w:r>
          </w:p>
          <w:p w:rsidR="00DA5601" w:rsidRDefault="00DA5601" w:rsidP="000F200F">
            <w:pPr>
              <w:rPr>
                <w:lang w:val="en-US"/>
              </w:rPr>
            </w:pPr>
            <w:r>
              <w:rPr>
                <w:lang w:val="en-US"/>
              </w:rPr>
              <w:t>Disabled: not working</w:t>
            </w:r>
          </w:p>
          <w:p w:rsidR="00DA5601" w:rsidRDefault="00DA5601" w:rsidP="000F200F">
            <w:pPr>
              <w:rPr>
                <w:lang w:val="en-US"/>
              </w:rPr>
            </w:pPr>
            <w:r>
              <w:rPr>
                <w:lang w:val="en-US"/>
              </w:rPr>
              <w:t>Set over Reset: Set is standard position</w:t>
            </w:r>
          </w:p>
          <w:p w:rsidR="00DA5601" w:rsidRDefault="00DA5601" w:rsidP="000F200F">
            <w:pPr>
              <w:rPr>
                <w:lang w:val="en-US"/>
              </w:rPr>
            </w:pPr>
            <w:r>
              <w:rPr>
                <w:lang w:val="en-US"/>
              </w:rPr>
              <w:t>Reset over Set: Reset is standard position</w:t>
            </w:r>
          </w:p>
          <w:p w:rsidR="00DA5601" w:rsidRPr="009417AF" w:rsidRDefault="00DA5601" w:rsidP="000F200F">
            <w:pPr>
              <w:rPr>
                <w:lang w:val="en-US"/>
              </w:rPr>
            </w:pPr>
            <w:r>
              <w:rPr>
                <w:lang w:val="en-US"/>
              </w:rPr>
              <w:t>Mimic Switch: for use in a mimic without attached sensor</w:t>
            </w:r>
          </w:p>
        </w:tc>
      </w:tr>
      <w:tr w:rsidR="00DA5601" w:rsidRPr="000F200F" w:rsidTr="000F200F">
        <w:tc>
          <w:tcPr>
            <w:tcW w:w="2376" w:type="dxa"/>
          </w:tcPr>
          <w:p w:rsidR="00DA5601" w:rsidRPr="009417AF" w:rsidRDefault="00DA5601" w:rsidP="000F200F">
            <w:pPr>
              <w:rPr>
                <w:lang w:val="en-US"/>
              </w:rPr>
            </w:pPr>
            <w:r>
              <w:rPr>
                <w:lang w:val="en-US"/>
              </w:rPr>
              <w:t>Set Delay</w:t>
            </w:r>
          </w:p>
        </w:tc>
        <w:tc>
          <w:tcPr>
            <w:tcW w:w="6836" w:type="dxa"/>
          </w:tcPr>
          <w:p w:rsidR="00DA5601" w:rsidRPr="009417AF" w:rsidRDefault="00DA5601" w:rsidP="000F200F">
            <w:pPr>
              <w:rPr>
                <w:lang w:val="en-US"/>
              </w:rPr>
            </w:pPr>
            <w:r>
              <w:rPr>
                <w:lang w:val="en-US"/>
              </w:rPr>
              <w:t>Delay time for Set condition</w:t>
            </w:r>
          </w:p>
        </w:tc>
      </w:tr>
      <w:tr w:rsidR="00DA5601" w:rsidRPr="000F200F" w:rsidTr="000F200F">
        <w:tc>
          <w:tcPr>
            <w:tcW w:w="2376" w:type="dxa"/>
          </w:tcPr>
          <w:p w:rsidR="00DA5601" w:rsidRPr="009417AF" w:rsidRDefault="00DA5601" w:rsidP="000F200F">
            <w:pPr>
              <w:rPr>
                <w:lang w:val="en-US"/>
              </w:rPr>
            </w:pPr>
            <w:r>
              <w:rPr>
                <w:lang w:val="en-US"/>
              </w:rPr>
              <w:t>Reset Delay</w:t>
            </w:r>
          </w:p>
        </w:tc>
        <w:tc>
          <w:tcPr>
            <w:tcW w:w="6836" w:type="dxa"/>
          </w:tcPr>
          <w:p w:rsidR="00DA5601" w:rsidRPr="009417AF" w:rsidRDefault="00DA5601" w:rsidP="000F200F">
            <w:pPr>
              <w:rPr>
                <w:lang w:val="en-US"/>
              </w:rPr>
            </w:pPr>
            <w:r>
              <w:rPr>
                <w:lang w:val="en-US"/>
              </w:rPr>
              <w:t>Delay time for Reset condition</w:t>
            </w:r>
          </w:p>
        </w:tc>
      </w:tr>
      <w:tr w:rsidR="00DA5601" w:rsidRPr="000F200F" w:rsidTr="000F200F">
        <w:tc>
          <w:tcPr>
            <w:tcW w:w="2376" w:type="dxa"/>
          </w:tcPr>
          <w:p w:rsidR="00DA5601" w:rsidRPr="009417AF" w:rsidRDefault="00DA5601" w:rsidP="000F200F">
            <w:pPr>
              <w:rPr>
                <w:lang w:val="en-US"/>
              </w:rPr>
            </w:pPr>
            <w:r>
              <w:rPr>
                <w:lang w:val="en-US"/>
              </w:rPr>
              <w:t>Set conditions</w:t>
            </w:r>
          </w:p>
        </w:tc>
        <w:tc>
          <w:tcPr>
            <w:tcW w:w="6836" w:type="dxa"/>
          </w:tcPr>
          <w:p w:rsidR="00DA5601" w:rsidRPr="009417AF" w:rsidRDefault="00DA5601" w:rsidP="000F200F">
            <w:pPr>
              <w:rPr>
                <w:lang w:val="en-US"/>
              </w:rPr>
            </w:pPr>
            <w:r>
              <w:rPr>
                <w:lang w:val="en-US"/>
              </w:rPr>
              <w:t xml:space="preserve">Set conditions on how to react (see </w:t>
            </w:r>
            <w:r w:rsidR="007270D5">
              <w:rPr>
                <w:lang w:val="en-US"/>
              </w:rPr>
              <w:fldChar w:fldCharType="begin"/>
            </w:r>
            <w:r>
              <w:rPr>
                <w:lang w:val="en-US"/>
              </w:rPr>
              <w:instrText xml:space="preserve"> REF _Ref333590749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21</w:t>
            </w:r>
            <w:r w:rsidR="007270D5">
              <w:rPr>
                <w:lang w:val="en-US"/>
              </w:rPr>
              <w:fldChar w:fldCharType="end"/>
            </w:r>
            <w:r>
              <w:rPr>
                <w:lang w:val="en-US"/>
              </w:rPr>
              <w:t>)</w:t>
            </w:r>
          </w:p>
        </w:tc>
      </w:tr>
      <w:tr w:rsidR="00DA5601" w:rsidRPr="000F200F" w:rsidTr="000F200F">
        <w:tc>
          <w:tcPr>
            <w:tcW w:w="2376" w:type="dxa"/>
          </w:tcPr>
          <w:p w:rsidR="00DA5601" w:rsidRPr="009417AF" w:rsidRDefault="00DA5601" w:rsidP="000F200F">
            <w:pPr>
              <w:rPr>
                <w:lang w:val="en-US"/>
              </w:rPr>
            </w:pPr>
            <w:r>
              <w:rPr>
                <w:lang w:val="en-US"/>
              </w:rPr>
              <w:t>Reset conditions</w:t>
            </w:r>
          </w:p>
        </w:tc>
        <w:tc>
          <w:tcPr>
            <w:tcW w:w="6836" w:type="dxa"/>
          </w:tcPr>
          <w:p w:rsidR="00DA5601" w:rsidRPr="009417AF" w:rsidRDefault="00DA5601" w:rsidP="000F200F">
            <w:pPr>
              <w:rPr>
                <w:lang w:val="en-US"/>
              </w:rPr>
            </w:pPr>
            <w:r>
              <w:rPr>
                <w:lang w:val="en-US"/>
              </w:rPr>
              <w:t xml:space="preserve">Set conditions on how to react (see </w:t>
            </w:r>
            <w:r w:rsidR="007270D5">
              <w:rPr>
                <w:lang w:val="en-US"/>
              </w:rPr>
              <w:fldChar w:fldCharType="begin"/>
            </w:r>
            <w:r>
              <w:rPr>
                <w:lang w:val="en-US"/>
              </w:rPr>
              <w:instrText xml:space="preserve"> REF _Ref333590749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21</w:t>
            </w:r>
            <w:r w:rsidR="007270D5">
              <w:rPr>
                <w:lang w:val="en-US"/>
              </w:rPr>
              <w:fldChar w:fldCharType="end"/>
            </w:r>
            <w:r>
              <w:rPr>
                <w:lang w:val="en-US"/>
              </w:rPr>
              <w:t>)</w:t>
            </w:r>
          </w:p>
        </w:tc>
      </w:tr>
    </w:tbl>
    <w:p w:rsidR="00DA5601" w:rsidRDefault="00DA5601" w:rsidP="000F200F">
      <w:pPr>
        <w:rPr>
          <w:lang w:val="en-US"/>
        </w:rPr>
      </w:pPr>
      <w:r>
        <w:rPr>
          <w:noProof/>
          <w:lang w:val="nl-NL" w:eastAsia="nl-NL"/>
        </w:rPr>
        <w:lastRenderedPageBreak/>
        <w:drawing>
          <wp:inline distT="0" distB="0" distL="0" distR="0" wp14:anchorId="6A9CF050" wp14:editId="21BC2360">
            <wp:extent cx="5939790" cy="2512065"/>
            <wp:effectExtent l="0" t="0" r="3810" b="254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939790" cy="2512065"/>
                    </a:xfrm>
                    <a:prstGeom prst="rect">
                      <a:avLst/>
                    </a:prstGeom>
                  </pic:spPr>
                </pic:pic>
              </a:graphicData>
            </a:graphic>
          </wp:inline>
        </w:drawing>
      </w:r>
    </w:p>
    <w:p w:rsidR="00DA5601" w:rsidRDefault="00DA5601" w:rsidP="002309BE">
      <w:pPr>
        <w:pStyle w:val="Onderschrift"/>
      </w:pPr>
      <w:bookmarkStart w:id="383" w:name="_Ref333590749"/>
      <w:bookmarkStart w:id="384" w:name="_Toc366768754"/>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21</w:t>
      </w:r>
      <w:r w:rsidR="00ED7AB1">
        <w:fldChar w:fldCharType="end"/>
      </w:r>
      <w:bookmarkEnd w:id="383"/>
      <w:r>
        <w:t>: Auto Switch Conditions</w:t>
      </w:r>
      <w:bookmarkEnd w:id="38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085"/>
        <w:gridCol w:w="6127"/>
      </w:tblGrid>
      <w:tr w:rsidR="00DA5601" w:rsidRPr="00281C08" w:rsidTr="000F200F">
        <w:tc>
          <w:tcPr>
            <w:tcW w:w="3085" w:type="dxa"/>
            <w:shd w:val="clear" w:color="auto" w:fill="0C0C0C"/>
          </w:tcPr>
          <w:p w:rsidR="00DA5601" w:rsidRPr="00281C08" w:rsidRDefault="00DA5601" w:rsidP="000F200F">
            <w:pPr>
              <w:rPr>
                <w:b/>
                <w:lang w:val="en-US"/>
              </w:rPr>
            </w:pPr>
            <w:r>
              <w:rPr>
                <w:b/>
                <w:lang w:val="en-US"/>
              </w:rPr>
              <w:t>Autoswitch conditions</w:t>
            </w:r>
          </w:p>
        </w:tc>
        <w:tc>
          <w:tcPr>
            <w:tcW w:w="6127" w:type="dxa"/>
            <w:shd w:val="clear" w:color="auto" w:fill="0C0C0C"/>
          </w:tcPr>
          <w:p w:rsidR="00DA5601" w:rsidRPr="00281C08" w:rsidRDefault="00DA5601" w:rsidP="000F200F">
            <w:pPr>
              <w:rPr>
                <w:b/>
                <w:lang w:val="en-US"/>
              </w:rPr>
            </w:pPr>
            <w:r w:rsidRPr="00281C08">
              <w:rPr>
                <w:b/>
                <w:lang w:val="en-US"/>
              </w:rPr>
              <w:t xml:space="preserve">Explanation </w:t>
            </w:r>
          </w:p>
        </w:tc>
      </w:tr>
      <w:tr w:rsidR="00DA5601" w:rsidRPr="000F200F" w:rsidTr="000F200F">
        <w:tc>
          <w:tcPr>
            <w:tcW w:w="3085" w:type="dxa"/>
          </w:tcPr>
          <w:p w:rsidR="00DA5601" w:rsidRPr="009417AF" w:rsidRDefault="00DA5601" w:rsidP="000F200F">
            <w:pPr>
              <w:rPr>
                <w:lang w:val="en-US"/>
              </w:rPr>
            </w:pPr>
            <w:r>
              <w:rPr>
                <w:lang w:val="en-US"/>
              </w:rPr>
              <w:t>Always turn switch on</w:t>
            </w:r>
          </w:p>
        </w:tc>
        <w:tc>
          <w:tcPr>
            <w:tcW w:w="6127" w:type="dxa"/>
          </w:tcPr>
          <w:p w:rsidR="00DA5601" w:rsidRPr="009417AF" w:rsidRDefault="00DA5601" w:rsidP="000F200F">
            <w:pPr>
              <w:rPr>
                <w:lang w:val="en-US"/>
              </w:rPr>
            </w:pPr>
            <w:r>
              <w:rPr>
                <w:lang w:val="en-US"/>
              </w:rPr>
              <w:t>Switch is always on/visible</w:t>
            </w:r>
          </w:p>
        </w:tc>
      </w:tr>
      <w:tr w:rsidR="00DA5601" w:rsidRPr="000F200F" w:rsidTr="000F200F">
        <w:tc>
          <w:tcPr>
            <w:tcW w:w="3085" w:type="dxa"/>
          </w:tcPr>
          <w:p w:rsidR="00DA5601" w:rsidRPr="009417AF" w:rsidRDefault="00DA5601" w:rsidP="000F200F">
            <w:pPr>
              <w:rPr>
                <w:lang w:val="en-US"/>
              </w:rPr>
            </w:pPr>
            <w:r>
              <w:rPr>
                <w:lang w:val="en-US"/>
              </w:rPr>
              <w:t>Never turn switch on</w:t>
            </w:r>
          </w:p>
        </w:tc>
        <w:tc>
          <w:tcPr>
            <w:tcW w:w="6127" w:type="dxa"/>
          </w:tcPr>
          <w:p w:rsidR="00DA5601" w:rsidRPr="009417AF" w:rsidRDefault="00DA5601" w:rsidP="000F200F">
            <w:pPr>
              <w:rPr>
                <w:lang w:val="en-US"/>
              </w:rPr>
            </w:pPr>
            <w:r>
              <w:rPr>
                <w:lang w:val="en-US"/>
              </w:rPr>
              <w:t>Switch is always off/unvisible</w:t>
            </w:r>
          </w:p>
        </w:tc>
      </w:tr>
      <w:tr w:rsidR="00DA5601" w:rsidRPr="000F200F" w:rsidTr="000F200F">
        <w:tc>
          <w:tcPr>
            <w:tcW w:w="3085" w:type="dxa"/>
          </w:tcPr>
          <w:p w:rsidR="00DA5601" w:rsidRPr="009417AF" w:rsidRDefault="00DA5601" w:rsidP="000F200F">
            <w:pPr>
              <w:rPr>
                <w:lang w:val="en-US"/>
              </w:rPr>
            </w:pPr>
            <w:r>
              <w:rPr>
                <w:lang w:val="en-US"/>
              </w:rPr>
              <w:t>Turn switch on when</w:t>
            </w:r>
          </w:p>
        </w:tc>
        <w:tc>
          <w:tcPr>
            <w:tcW w:w="6127" w:type="dxa"/>
          </w:tcPr>
          <w:p w:rsidR="00DA5601" w:rsidRPr="009417AF" w:rsidRDefault="00DA5601" w:rsidP="000F200F">
            <w:pPr>
              <w:rPr>
                <w:lang w:val="en-US"/>
              </w:rPr>
            </w:pPr>
            <w:r>
              <w:rPr>
                <w:lang w:val="en-US"/>
              </w:rPr>
              <w:t>Let you add logic to turn a switch on</w:t>
            </w:r>
          </w:p>
        </w:tc>
      </w:tr>
      <w:tr w:rsidR="00DA5601" w:rsidRPr="000F200F" w:rsidTr="000F200F">
        <w:tc>
          <w:tcPr>
            <w:tcW w:w="3085" w:type="dxa"/>
          </w:tcPr>
          <w:p w:rsidR="00DA5601" w:rsidRPr="009417AF" w:rsidRDefault="00DA5601" w:rsidP="000F200F">
            <w:pPr>
              <w:rPr>
                <w:lang w:val="en-US"/>
              </w:rPr>
            </w:pPr>
            <w:r>
              <w:rPr>
                <w:lang w:val="en-US"/>
              </w:rPr>
              <w:t>Add Condition</w:t>
            </w:r>
          </w:p>
        </w:tc>
        <w:tc>
          <w:tcPr>
            <w:tcW w:w="6127" w:type="dxa"/>
          </w:tcPr>
          <w:p w:rsidR="00DA5601" w:rsidRPr="009417AF" w:rsidRDefault="00DA5601" w:rsidP="000F200F">
            <w:pPr>
              <w:rPr>
                <w:lang w:val="en-US"/>
              </w:rPr>
            </w:pPr>
            <w:r>
              <w:rPr>
                <w:lang w:val="en-US"/>
              </w:rPr>
              <w:t>Alter the conditions that you need to make the switch work</w:t>
            </w:r>
          </w:p>
        </w:tc>
      </w:tr>
    </w:tbl>
    <w:p w:rsidR="00DA5601" w:rsidRDefault="00DA5601" w:rsidP="00FF7E0A">
      <w:pPr>
        <w:pStyle w:val="Kop3"/>
        <w:numPr>
          <w:ilvl w:val="0"/>
          <w:numId w:val="0"/>
        </w:numPr>
      </w:pPr>
    </w:p>
    <w:p w:rsidR="00DA5601" w:rsidRPr="00CA0364" w:rsidRDefault="00DA5601" w:rsidP="000F200F">
      <w:pPr>
        <w:rPr>
          <w:lang w:val="en-US"/>
        </w:rPr>
      </w:pPr>
      <w:r w:rsidRPr="00CA0364">
        <w:rPr>
          <w:lang w:val="en-US"/>
        </w:rPr>
        <w:t xml:space="preserve">For example if you have a switch that turns on the bilge pump, you can also let it switch on when a certain event occur. So if you have a high alarm from that bilge, you can make the switch go on by saying so in the conditions field (see </w:t>
      </w:r>
      <w:r w:rsidR="007270D5">
        <w:fldChar w:fldCharType="begin"/>
      </w:r>
      <w:r w:rsidRPr="00CA0364">
        <w:rPr>
          <w:lang w:val="en-US"/>
        </w:rPr>
        <w:instrText xml:space="preserve"> REF _Ref333591782 \h </w:instrText>
      </w:r>
      <w:r w:rsidR="007270D5">
        <w:fldChar w:fldCharType="separate"/>
      </w:r>
      <w:r w:rsidR="00ED7AB1">
        <w:t xml:space="preserve">Figure </w:t>
      </w:r>
      <w:r w:rsidR="00ED7AB1">
        <w:rPr>
          <w:noProof/>
        </w:rPr>
        <w:t>11</w:t>
      </w:r>
      <w:r w:rsidR="00ED7AB1">
        <w:noBreakHyphen/>
      </w:r>
      <w:r w:rsidR="00ED7AB1">
        <w:rPr>
          <w:noProof/>
        </w:rPr>
        <w:t>22</w:t>
      </w:r>
      <w:r w:rsidR="007270D5">
        <w:fldChar w:fldCharType="end"/>
      </w:r>
      <w:r w:rsidRPr="00CA0364">
        <w:rPr>
          <w:lang w:val="en-US"/>
        </w:rPr>
        <w:t>)</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49A5EC72" wp14:editId="7D6CB1B2">
            <wp:extent cx="5939790" cy="2515854"/>
            <wp:effectExtent l="0" t="0" r="381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939790" cy="2515854"/>
                    </a:xfrm>
                    <a:prstGeom prst="rect">
                      <a:avLst/>
                    </a:prstGeom>
                  </pic:spPr>
                </pic:pic>
              </a:graphicData>
            </a:graphic>
          </wp:inline>
        </w:drawing>
      </w:r>
    </w:p>
    <w:p w:rsidR="00DA5601" w:rsidRDefault="00DA5601" w:rsidP="002309BE">
      <w:pPr>
        <w:pStyle w:val="Onderschrift"/>
      </w:pPr>
      <w:bookmarkStart w:id="385" w:name="_Ref333591782"/>
      <w:bookmarkStart w:id="386" w:name="_Toc366768755"/>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22</w:t>
      </w:r>
      <w:r w:rsidR="00ED7AB1">
        <w:fldChar w:fldCharType="end"/>
      </w:r>
      <w:bookmarkEnd w:id="385"/>
      <w:r>
        <w:t>: Auto Switch condition</w:t>
      </w:r>
      <w:bookmarkEnd w:id="386"/>
    </w:p>
    <w:p w:rsidR="00DA5601" w:rsidRPr="0024426C" w:rsidRDefault="0024426C" w:rsidP="000F200F">
      <w:pPr>
        <w:rPr>
          <w:lang w:val="en-US"/>
        </w:rPr>
      </w:pPr>
      <w:r>
        <w:rPr>
          <w:noProof/>
          <w:lang w:val="nl-NL" w:eastAsia="nl-NL"/>
        </w:rPr>
        <w:drawing>
          <wp:inline distT="0" distB="0" distL="0" distR="0" wp14:anchorId="4DE9E32A" wp14:editId="20BC9282">
            <wp:extent cx="416379" cy="342900"/>
            <wp:effectExtent l="0" t="0" r="317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0F4609">
        <w:rPr>
          <w:lang w:val="en-US"/>
        </w:rPr>
        <w:t xml:space="preserve">  U</w:t>
      </w:r>
      <w:r w:rsidR="00DA5601" w:rsidRPr="00CA0364">
        <w:rPr>
          <w:lang w:val="en-US"/>
        </w:rPr>
        <w:t xml:space="preserve">nder conditions you find a lot of possibilities where you can experiment to get the right adjustments you need. </w:t>
      </w:r>
      <w:r w:rsidR="00DA5601" w:rsidRPr="0024426C">
        <w:rPr>
          <w:lang w:val="en-US"/>
        </w:rPr>
        <w:t xml:space="preserve">For some of those you can refer to </w:t>
      </w:r>
      <w:r w:rsidR="00F06842">
        <w:rPr>
          <w:lang w:val="en-US"/>
        </w:rPr>
        <w:t>section</w:t>
      </w:r>
      <w:r w:rsidR="00DA5601" w:rsidRPr="0024426C">
        <w:rPr>
          <w:lang w:val="en-US"/>
        </w:rPr>
        <w:t xml:space="preserve"> </w:t>
      </w:r>
      <w:r w:rsidR="007270D5">
        <w:fldChar w:fldCharType="begin"/>
      </w:r>
      <w:r w:rsidR="00DA5601" w:rsidRPr="0024426C">
        <w:rPr>
          <w:lang w:val="en-US"/>
        </w:rPr>
        <w:instrText xml:space="preserve"> REF _Ref331580129 \r \h </w:instrText>
      </w:r>
      <w:r w:rsidR="007270D5">
        <w:fldChar w:fldCharType="separate"/>
      </w:r>
      <w:r w:rsidR="00ED7AB1">
        <w:rPr>
          <w:lang w:val="en-US"/>
        </w:rPr>
        <w:t>11.10.3</w:t>
      </w:r>
      <w:r w:rsidR="007270D5">
        <w:fldChar w:fldCharType="end"/>
      </w:r>
      <w:r w:rsidR="00DA5601" w:rsidRPr="0024426C">
        <w:rPr>
          <w:lang w:val="en-US"/>
        </w:rPr>
        <w:t>.</w:t>
      </w:r>
    </w:p>
    <w:p w:rsidR="00DA5601" w:rsidRPr="00CD1949" w:rsidRDefault="00DA5601" w:rsidP="00DA5601">
      <w:pPr>
        <w:pStyle w:val="Kop3"/>
        <w:numPr>
          <w:ilvl w:val="2"/>
          <w:numId w:val="3"/>
        </w:numPr>
      </w:pPr>
      <w:r w:rsidRPr="00CD1949">
        <w:br w:type="page"/>
      </w:r>
      <w:bookmarkStart w:id="387" w:name="_Toc366768556"/>
      <w:r w:rsidRPr="00CD1949">
        <w:lastRenderedPageBreak/>
        <w:t>Log</w:t>
      </w:r>
      <w:bookmarkEnd w:id="378"/>
      <w:bookmarkEnd w:id="387"/>
    </w:p>
    <w:p w:rsidR="00DA5601" w:rsidRDefault="00DA5601" w:rsidP="000F200F">
      <w:pPr>
        <w:rPr>
          <w:lang w:val="en-US"/>
        </w:rPr>
      </w:pPr>
      <w:r>
        <w:rPr>
          <w:lang w:val="en-US"/>
        </w:rPr>
        <w:t>For troubleshooting and examination purposes you can log all the fields. All the data coming in on each specific field can be saved to a log file.</w:t>
      </w:r>
    </w:p>
    <w:p w:rsidR="00DA5601" w:rsidRDefault="00DA5601" w:rsidP="000F200F">
      <w:pPr>
        <w:rPr>
          <w:lang w:val="en-US"/>
        </w:rPr>
      </w:pPr>
      <w:r>
        <w:rPr>
          <w:lang w:val="en-US"/>
        </w:rPr>
        <w:t xml:space="preserve">Go to “Tools &gt; </w:t>
      </w:r>
      <w:r w:rsidRPr="00A87D5B">
        <w:rPr>
          <w:lang w:val="en-US"/>
        </w:rPr>
        <w:t>Field Settings</w:t>
      </w:r>
      <w:r>
        <w:rPr>
          <w:lang w:val="en-US"/>
        </w:rPr>
        <w:t xml:space="preserve"> </w:t>
      </w:r>
      <w:r w:rsidRPr="00A87D5B">
        <w:rPr>
          <w:lang w:val="en-US"/>
        </w:rPr>
        <w:t>&gt;</w:t>
      </w:r>
      <w:r>
        <w:rPr>
          <w:lang w:val="en-US"/>
        </w:rPr>
        <w:t xml:space="preserve"> </w:t>
      </w:r>
      <w:r w:rsidRPr="00A87D5B">
        <w:rPr>
          <w:lang w:val="en-US"/>
        </w:rPr>
        <w:t>Log</w:t>
      </w:r>
      <w:r>
        <w:rPr>
          <w:lang w:val="en-US"/>
        </w:rPr>
        <w:t>”</w:t>
      </w:r>
      <w:r w:rsidRPr="00A87D5B">
        <w:rPr>
          <w:lang w:val="en-US"/>
        </w:rPr>
        <w:t xml:space="preserve"> and choose the right field (</w:t>
      </w:r>
      <w:r>
        <w:rPr>
          <w:lang w:val="en-US"/>
        </w:rPr>
        <w:t>e.g.</w:t>
      </w:r>
      <w:r w:rsidRPr="00A87D5B">
        <w:rPr>
          <w:lang w:val="en-US"/>
        </w:rPr>
        <w:t xml:space="preserve"> Engine 1 Oil Pressure). </w:t>
      </w:r>
    </w:p>
    <w:p w:rsidR="00DA5601" w:rsidRDefault="00DA5601" w:rsidP="000F200F">
      <w:pPr>
        <w:rPr>
          <w:lang w:val="en-US"/>
        </w:rPr>
      </w:pPr>
    </w:p>
    <w:p w:rsidR="00DA5601" w:rsidRDefault="00B3261F" w:rsidP="000F200F">
      <w:pPr>
        <w:rPr>
          <w:lang w:val="en-US"/>
        </w:rPr>
      </w:pPr>
      <w:r>
        <w:rPr>
          <w:noProof/>
          <w:lang w:val="nl-NL" w:eastAsia="nl-NL"/>
        </w:rPr>
        <w:drawing>
          <wp:inline distT="0" distB="0" distL="0" distR="0" wp14:anchorId="7D4D4D4E" wp14:editId="199B9F80">
            <wp:extent cx="4600575" cy="1247775"/>
            <wp:effectExtent l="0" t="0" r="9525" b="9525"/>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600575" cy="1247775"/>
                    </a:xfrm>
                    <a:prstGeom prst="rect">
                      <a:avLst/>
                    </a:prstGeom>
                  </pic:spPr>
                </pic:pic>
              </a:graphicData>
            </a:graphic>
          </wp:inline>
        </w:drawing>
      </w:r>
    </w:p>
    <w:p w:rsidR="00DA5601" w:rsidRDefault="00DA5601" w:rsidP="002309BE">
      <w:pPr>
        <w:pStyle w:val="Onderschrift"/>
      </w:pPr>
      <w:bookmarkStart w:id="388" w:name="_Toc366768756"/>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23</w:t>
      </w:r>
      <w:r w:rsidR="00ED7AB1">
        <w:fldChar w:fldCharType="end"/>
      </w:r>
      <w:r>
        <w:t>: Logging</w:t>
      </w:r>
      <w:bookmarkEnd w:id="388"/>
    </w:p>
    <w:p w:rsidR="00DA5601"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389" w:name="_Toc366768557"/>
      <w:r w:rsidRPr="0051357D">
        <w:rPr>
          <w:sz w:val="22"/>
          <w:szCs w:val="22"/>
          <w:lang w:val="en-US"/>
        </w:rPr>
        <w:t>Logging</w:t>
      </w:r>
      <w:bookmarkEnd w:id="389"/>
      <w:r w:rsidRPr="0051357D">
        <w:rPr>
          <w:sz w:val="22"/>
          <w:szCs w:val="22"/>
          <w:lang w:val="en-US"/>
        </w:rPr>
        <w:t xml:space="preserve"> </w:t>
      </w:r>
    </w:p>
    <w:p w:rsidR="00DA5601" w:rsidRDefault="00DA5601" w:rsidP="000F200F">
      <w:pPr>
        <w:ind w:left="720"/>
        <w:rPr>
          <w:lang w:val="en-US"/>
        </w:rPr>
      </w:pPr>
      <w:r>
        <w:rPr>
          <w:b/>
          <w:lang w:val="en-US"/>
        </w:rPr>
        <w:br/>
      </w:r>
      <w:r>
        <w:rPr>
          <w:lang w:val="en-US"/>
        </w:rPr>
        <w:t>Choose whether to enable or disable the logging on this field.</w:t>
      </w:r>
    </w:p>
    <w:p w:rsidR="00B3261F" w:rsidRDefault="00B3261F" w:rsidP="000F200F">
      <w:pPr>
        <w:ind w:left="720"/>
        <w:rPr>
          <w:lang w:val="en-US"/>
        </w:rPr>
      </w:pPr>
    </w:p>
    <w:p w:rsidR="00B3261F" w:rsidRDefault="00B3261F" w:rsidP="00B3261F">
      <w:pPr>
        <w:pStyle w:val="Kop4"/>
        <w:rPr>
          <w:sz w:val="22"/>
          <w:szCs w:val="22"/>
          <w:lang w:val="en-US"/>
        </w:rPr>
      </w:pPr>
      <w:bookmarkStart w:id="390" w:name="_Toc366768558"/>
      <w:r w:rsidRPr="00B3261F">
        <w:rPr>
          <w:sz w:val="22"/>
          <w:szCs w:val="22"/>
          <w:lang w:val="en-US"/>
        </w:rPr>
        <w:t>Time indication</w:t>
      </w:r>
      <w:bookmarkEnd w:id="390"/>
    </w:p>
    <w:p w:rsidR="00B3261F" w:rsidRDefault="00B3261F" w:rsidP="00B3261F">
      <w:pPr>
        <w:rPr>
          <w:lang w:val="en-US"/>
        </w:rPr>
      </w:pPr>
    </w:p>
    <w:p w:rsidR="00B3261F" w:rsidRPr="00B3261F" w:rsidRDefault="00B3261F" w:rsidP="00B3261F">
      <w:pPr>
        <w:ind w:left="708"/>
        <w:rPr>
          <w:lang w:val="en-US"/>
        </w:rPr>
      </w:pPr>
      <w:r>
        <w:rPr>
          <w:lang w:val="en-US"/>
        </w:rPr>
        <w:t>Choose the time to be shown in UTC or Local time</w:t>
      </w:r>
    </w:p>
    <w:p w:rsidR="00DA5601" w:rsidRPr="0051357D" w:rsidRDefault="00DA5601" w:rsidP="00DA5601">
      <w:pPr>
        <w:pStyle w:val="Kop4"/>
        <w:numPr>
          <w:ilvl w:val="3"/>
          <w:numId w:val="3"/>
        </w:numPr>
        <w:rPr>
          <w:sz w:val="22"/>
          <w:szCs w:val="22"/>
          <w:lang w:val="en-US"/>
        </w:rPr>
      </w:pPr>
      <w:bookmarkStart w:id="391" w:name="_Toc366768559"/>
      <w:r w:rsidRPr="0051357D">
        <w:rPr>
          <w:sz w:val="22"/>
          <w:szCs w:val="22"/>
          <w:lang w:val="en-US"/>
        </w:rPr>
        <w:t>Interval</w:t>
      </w:r>
      <w:bookmarkEnd w:id="391"/>
    </w:p>
    <w:p w:rsidR="00DA5601" w:rsidRDefault="00DA5601" w:rsidP="000F200F">
      <w:pPr>
        <w:ind w:left="720"/>
        <w:rPr>
          <w:lang w:val="en-US"/>
        </w:rPr>
      </w:pPr>
      <w:r>
        <w:rPr>
          <w:lang w:val="en-US"/>
        </w:rPr>
        <w:t xml:space="preserve"> </w:t>
      </w:r>
      <w:r>
        <w:rPr>
          <w:lang w:val="en-US"/>
        </w:rPr>
        <w:br/>
        <w:t xml:space="preserve">Depending on the data on the field you can choose an interval her form 1 second to 2 hours. Useless to say that the log file is getting a lot bigger at an interval of 1 second. Be very precautious when using this. </w:t>
      </w:r>
    </w:p>
    <w:p w:rsidR="00DA5601" w:rsidRPr="0051357D" w:rsidRDefault="00DA5601" w:rsidP="00DA5601">
      <w:pPr>
        <w:pStyle w:val="Kop4"/>
        <w:numPr>
          <w:ilvl w:val="3"/>
          <w:numId w:val="3"/>
        </w:numPr>
        <w:rPr>
          <w:sz w:val="22"/>
          <w:szCs w:val="22"/>
          <w:lang w:val="en-US"/>
        </w:rPr>
      </w:pPr>
      <w:bookmarkStart w:id="392" w:name="_Toc366768560"/>
      <w:r w:rsidRPr="0051357D">
        <w:rPr>
          <w:sz w:val="22"/>
          <w:szCs w:val="22"/>
          <w:lang w:val="en-US"/>
        </w:rPr>
        <w:t>Filename</w:t>
      </w:r>
      <w:bookmarkEnd w:id="392"/>
      <w:r w:rsidRPr="0051357D">
        <w:rPr>
          <w:sz w:val="22"/>
          <w:szCs w:val="22"/>
          <w:lang w:val="en-US"/>
        </w:rPr>
        <w:t xml:space="preserve"> </w:t>
      </w:r>
    </w:p>
    <w:p w:rsidR="00C83604" w:rsidRDefault="00DA5601" w:rsidP="000F200F">
      <w:pPr>
        <w:ind w:left="720"/>
        <w:rPr>
          <w:lang w:val="en-US"/>
        </w:rPr>
      </w:pPr>
      <w:r>
        <w:rPr>
          <w:b/>
          <w:lang w:val="en-US"/>
        </w:rPr>
        <w:br/>
      </w:r>
      <w:r>
        <w:rPr>
          <w:lang w:val="en-US"/>
        </w:rPr>
        <w:t xml:space="preserve">Here you can chose the name and place where you save the log file. </w:t>
      </w:r>
    </w:p>
    <w:p w:rsidR="00C83604" w:rsidRDefault="00C83604" w:rsidP="00C83604">
      <w:pPr>
        <w:rPr>
          <w:lang w:val="en-US"/>
        </w:rPr>
      </w:pPr>
    </w:p>
    <w:p w:rsidR="00C83604" w:rsidRDefault="00C83604" w:rsidP="00C83604">
      <w:pPr>
        <w:pStyle w:val="Kop3"/>
        <w:rPr>
          <w:lang w:val="en-US"/>
        </w:rPr>
      </w:pPr>
      <w:bookmarkStart w:id="393" w:name="_Toc366768561"/>
      <w:r>
        <w:rPr>
          <w:lang w:val="en-US"/>
        </w:rPr>
        <w:t>Logging with trending</w:t>
      </w:r>
      <w:bookmarkEnd w:id="393"/>
    </w:p>
    <w:p w:rsidR="00C83604" w:rsidRDefault="00C83604" w:rsidP="00C83604">
      <w:pPr>
        <w:rPr>
          <w:lang w:val="en-US"/>
        </w:rPr>
      </w:pPr>
      <w:r>
        <w:rPr>
          <w:lang w:val="en-US"/>
        </w:rPr>
        <w:t xml:space="preserve">When you have mimics available, you automatically have the possibility to make a trending mimic. Trending is very useful for troubleshooting and you can also use it to log activities. </w:t>
      </w:r>
    </w:p>
    <w:p w:rsidR="00C83604" w:rsidRDefault="00C83604" w:rsidP="00C83604">
      <w:pPr>
        <w:rPr>
          <w:lang w:val="en-US"/>
        </w:rPr>
      </w:pPr>
    </w:p>
    <w:p w:rsidR="00C83604" w:rsidRDefault="00C83604" w:rsidP="00C83604">
      <w:pPr>
        <w:rPr>
          <w:lang w:val="en-US"/>
        </w:rPr>
      </w:pPr>
      <w:r>
        <w:rPr>
          <w:lang w:val="en-US"/>
        </w:rPr>
        <w:t xml:space="preserve">In an empty mimic make a trending instrument (see </w:t>
      </w:r>
      <w:r>
        <w:rPr>
          <w:lang w:val="en-US"/>
        </w:rPr>
        <w:fldChar w:fldCharType="begin"/>
      </w:r>
      <w:r>
        <w:rPr>
          <w:lang w:val="en-US"/>
        </w:rPr>
        <w:instrText xml:space="preserve"> REF _Ref335298343 \h </w:instrText>
      </w:r>
      <w:r>
        <w:rPr>
          <w:lang w:val="en-US"/>
        </w:rPr>
      </w:r>
      <w:r>
        <w:rPr>
          <w:lang w:val="en-US"/>
        </w:rPr>
        <w:fldChar w:fldCharType="separate"/>
      </w:r>
      <w:r w:rsidR="00ED7AB1">
        <w:t xml:space="preserve">Figure </w:t>
      </w:r>
      <w:r w:rsidR="00ED7AB1">
        <w:rPr>
          <w:noProof/>
        </w:rPr>
        <w:t>8</w:t>
      </w:r>
      <w:r w:rsidR="00ED7AB1">
        <w:noBreakHyphen/>
      </w:r>
      <w:r w:rsidR="00ED7AB1">
        <w:rPr>
          <w:noProof/>
        </w:rPr>
        <w:t>15</w:t>
      </w:r>
      <w:r>
        <w:rPr>
          <w:lang w:val="en-US"/>
        </w:rPr>
        <w:fldChar w:fldCharType="end"/>
      </w:r>
      <w:r>
        <w:rPr>
          <w:lang w:val="en-US"/>
        </w:rPr>
        <w:t xml:space="preserve">). You will get the following instrument (see </w:t>
      </w:r>
      <w:r>
        <w:rPr>
          <w:lang w:val="en-US"/>
        </w:rPr>
        <w:fldChar w:fldCharType="begin"/>
      </w:r>
      <w:r>
        <w:rPr>
          <w:lang w:val="en-US"/>
        </w:rPr>
        <w:instrText xml:space="preserve"> REF _Ref349641893 \h </w:instrText>
      </w:r>
      <w:r>
        <w:rPr>
          <w:lang w:val="en-US"/>
        </w:rPr>
      </w:r>
      <w:r>
        <w:rPr>
          <w:lang w:val="en-US"/>
        </w:rPr>
        <w:fldChar w:fldCharType="separate"/>
      </w:r>
      <w:r w:rsidR="00ED7AB1">
        <w:t xml:space="preserve">Figure </w:t>
      </w:r>
      <w:r w:rsidR="00ED7AB1">
        <w:rPr>
          <w:noProof/>
        </w:rPr>
        <w:t>11</w:t>
      </w:r>
      <w:r w:rsidR="00ED7AB1">
        <w:noBreakHyphen/>
      </w:r>
      <w:r w:rsidR="00ED7AB1">
        <w:rPr>
          <w:noProof/>
        </w:rPr>
        <w:t>24</w:t>
      </w:r>
      <w:r>
        <w:rPr>
          <w:lang w:val="en-US"/>
        </w:rPr>
        <w:fldChar w:fldCharType="end"/>
      </w:r>
      <w:r>
        <w:rPr>
          <w:lang w:val="en-US"/>
        </w:rPr>
        <w:t>). At the right side you can choose the field that you want to see in your</w:t>
      </w:r>
      <w:r w:rsidR="0002565B">
        <w:rPr>
          <w:lang w:val="en-US"/>
        </w:rPr>
        <w:t xml:space="preserve"> trend-instrument. </w:t>
      </w:r>
    </w:p>
    <w:p w:rsidR="0002565B" w:rsidRDefault="0002565B" w:rsidP="00C83604">
      <w:pPr>
        <w:rPr>
          <w:lang w:val="en-US"/>
        </w:rPr>
      </w:pPr>
    </w:p>
    <w:p w:rsidR="0002565B" w:rsidRDefault="0002565B" w:rsidP="00C83604">
      <w:pPr>
        <w:rPr>
          <w:lang w:val="en-US"/>
        </w:rPr>
      </w:pPr>
      <w:r>
        <w:rPr>
          <w:lang w:val="en-US"/>
        </w:rPr>
        <w:t xml:space="preserve">Click with your mouse on the box at the right side of the trending window. A dialog box will appear (see </w:t>
      </w:r>
      <w:r>
        <w:rPr>
          <w:lang w:val="en-US"/>
        </w:rPr>
        <w:fldChar w:fldCharType="begin"/>
      </w:r>
      <w:r>
        <w:rPr>
          <w:lang w:val="en-US"/>
        </w:rPr>
        <w:instrText xml:space="preserve"> REF _Ref349642308 \h </w:instrText>
      </w:r>
      <w:r>
        <w:rPr>
          <w:lang w:val="en-US"/>
        </w:rPr>
      </w:r>
      <w:r>
        <w:rPr>
          <w:lang w:val="en-US"/>
        </w:rPr>
        <w:fldChar w:fldCharType="separate"/>
      </w:r>
      <w:r w:rsidR="00ED7AB1">
        <w:t xml:space="preserve">Figure </w:t>
      </w:r>
      <w:r w:rsidR="00ED7AB1">
        <w:rPr>
          <w:noProof/>
        </w:rPr>
        <w:t>11</w:t>
      </w:r>
      <w:r w:rsidR="00ED7AB1">
        <w:noBreakHyphen/>
      </w:r>
      <w:r w:rsidR="00ED7AB1">
        <w:rPr>
          <w:noProof/>
        </w:rPr>
        <w:t>25</w:t>
      </w:r>
      <w:r>
        <w:rPr>
          <w:lang w:val="en-US"/>
        </w:rPr>
        <w:fldChar w:fldCharType="end"/>
      </w:r>
      <w:r>
        <w:rPr>
          <w:lang w:val="en-US"/>
        </w:rPr>
        <w:t xml:space="preserve">). Here now you can chose the field that you want to track. </w:t>
      </w:r>
    </w:p>
    <w:p w:rsidR="0002565B" w:rsidRDefault="0002565B" w:rsidP="00C83604">
      <w:pPr>
        <w:rPr>
          <w:lang w:val="en-US"/>
        </w:rPr>
      </w:pPr>
    </w:p>
    <w:p w:rsidR="0002565B" w:rsidRDefault="0002565B" w:rsidP="00C83604">
      <w:pPr>
        <w:rPr>
          <w:lang w:val="en-US"/>
        </w:rPr>
      </w:pPr>
      <w:r>
        <w:rPr>
          <w:lang w:val="en-US"/>
        </w:rPr>
        <w:t>Once you have chosen a field a new box will appear. Clicking on the colored line will take you to the color adjustment window, so you can give every trend a distinct color.</w:t>
      </w:r>
    </w:p>
    <w:p w:rsidR="0002565B" w:rsidRDefault="0002565B" w:rsidP="00C83604">
      <w:pPr>
        <w:rPr>
          <w:lang w:val="en-US"/>
        </w:rPr>
      </w:pPr>
    </w:p>
    <w:p w:rsidR="0002565B" w:rsidRDefault="0002565B" w:rsidP="00C83604">
      <w:pPr>
        <w:rPr>
          <w:lang w:val="en-US"/>
        </w:rPr>
      </w:pPr>
      <w:r>
        <w:rPr>
          <w:lang w:val="en-US"/>
        </w:rPr>
        <w:t xml:space="preserve">Moving your mouse over the trend-lines give you an exact date and time for every event on that line (see </w:t>
      </w:r>
      <w:r>
        <w:rPr>
          <w:lang w:val="en-US"/>
        </w:rPr>
        <w:fldChar w:fldCharType="begin"/>
      </w:r>
      <w:r>
        <w:rPr>
          <w:lang w:val="en-US"/>
        </w:rPr>
        <w:instrText xml:space="preserve"> REF _Ref349642629 \h </w:instrText>
      </w:r>
      <w:r>
        <w:rPr>
          <w:lang w:val="en-US"/>
        </w:rPr>
      </w:r>
      <w:r>
        <w:rPr>
          <w:lang w:val="en-US"/>
        </w:rPr>
        <w:fldChar w:fldCharType="separate"/>
      </w:r>
      <w:r w:rsidR="00ED7AB1">
        <w:t xml:space="preserve">Figure </w:t>
      </w:r>
      <w:r w:rsidR="00ED7AB1">
        <w:rPr>
          <w:noProof/>
        </w:rPr>
        <w:t>11</w:t>
      </w:r>
      <w:r w:rsidR="00ED7AB1">
        <w:noBreakHyphen/>
      </w:r>
      <w:r w:rsidR="00ED7AB1">
        <w:rPr>
          <w:noProof/>
        </w:rPr>
        <w:t>26</w:t>
      </w:r>
      <w:r>
        <w:rPr>
          <w:lang w:val="en-US"/>
        </w:rPr>
        <w:fldChar w:fldCharType="end"/>
      </w:r>
      <w:r>
        <w:rPr>
          <w:lang w:val="en-US"/>
        </w:rPr>
        <w:t>).</w:t>
      </w:r>
    </w:p>
    <w:p w:rsidR="00C83604" w:rsidRDefault="00C83604" w:rsidP="00C83604">
      <w:pPr>
        <w:rPr>
          <w:lang w:val="en-US"/>
        </w:rPr>
      </w:pPr>
      <w:r>
        <w:rPr>
          <w:noProof/>
          <w:lang w:val="nl-NL" w:eastAsia="nl-NL"/>
        </w:rPr>
        <w:lastRenderedPageBreak/>
        <w:drawing>
          <wp:inline distT="0" distB="0" distL="0" distR="0" wp14:anchorId="0242B637" wp14:editId="5454FEBF">
            <wp:extent cx="4067175" cy="2494096"/>
            <wp:effectExtent l="0" t="0" r="0" b="1905"/>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065847" cy="2493282"/>
                    </a:xfrm>
                    <a:prstGeom prst="rect">
                      <a:avLst/>
                    </a:prstGeom>
                  </pic:spPr>
                </pic:pic>
              </a:graphicData>
            </a:graphic>
          </wp:inline>
        </w:drawing>
      </w:r>
    </w:p>
    <w:p w:rsidR="00C83604" w:rsidRDefault="00C83604" w:rsidP="00C83604">
      <w:pPr>
        <w:pStyle w:val="Onderschrift"/>
      </w:pPr>
      <w:bookmarkStart w:id="394" w:name="_Ref349641893"/>
      <w:bookmarkStart w:id="395" w:name="_Toc366768757"/>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24</w:t>
      </w:r>
      <w:r w:rsidR="00ED7AB1">
        <w:fldChar w:fldCharType="end"/>
      </w:r>
      <w:bookmarkEnd w:id="394"/>
      <w:r>
        <w:t>: Trending instrument</w:t>
      </w:r>
      <w:bookmarkEnd w:id="395"/>
    </w:p>
    <w:p w:rsidR="0002565B" w:rsidRDefault="0002565B" w:rsidP="00C83604">
      <w:r>
        <w:rPr>
          <w:noProof/>
          <w:lang w:val="nl-NL" w:eastAsia="nl-NL"/>
        </w:rPr>
        <w:drawing>
          <wp:inline distT="0" distB="0" distL="0" distR="0" wp14:anchorId="5BBDCA04" wp14:editId="1AFBEA20">
            <wp:extent cx="1819275" cy="2095500"/>
            <wp:effectExtent l="0" t="0" r="9525" b="0"/>
            <wp:docPr id="173" name="Afbeeld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19275" cy="2095500"/>
                    </a:xfrm>
                    <a:prstGeom prst="rect">
                      <a:avLst/>
                    </a:prstGeom>
                  </pic:spPr>
                </pic:pic>
              </a:graphicData>
            </a:graphic>
          </wp:inline>
        </w:drawing>
      </w:r>
    </w:p>
    <w:p w:rsidR="0002565B" w:rsidRDefault="0002565B" w:rsidP="0002565B">
      <w:pPr>
        <w:pStyle w:val="Onderschrift"/>
      </w:pPr>
      <w:bookmarkStart w:id="396" w:name="_Ref349642308"/>
      <w:bookmarkStart w:id="397" w:name="_Toc366768758"/>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25</w:t>
      </w:r>
      <w:r w:rsidR="00ED7AB1">
        <w:fldChar w:fldCharType="end"/>
      </w:r>
      <w:bookmarkEnd w:id="396"/>
      <w:r>
        <w:t>: Selection boxes</w:t>
      </w:r>
      <w:bookmarkEnd w:id="397"/>
    </w:p>
    <w:p w:rsidR="0002565B" w:rsidRDefault="0002565B" w:rsidP="0002565B">
      <w:r>
        <w:rPr>
          <w:noProof/>
          <w:lang w:val="nl-NL" w:eastAsia="nl-NL"/>
        </w:rPr>
        <w:drawing>
          <wp:inline distT="0" distB="0" distL="0" distR="0" wp14:anchorId="4D518BF7" wp14:editId="4C73615D">
            <wp:extent cx="1285875" cy="2710764"/>
            <wp:effectExtent l="0" t="0" r="0" b="0"/>
            <wp:docPr id="174" name="Afbeelding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285875" cy="2710764"/>
                    </a:xfrm>
                    <a:prstGeom prst="rect">
                      <a:avLst/>
                    </a:prstGeom>
                  </pic:spPr>
                </pic:pic>
              </a:graphicData>
            </a:graphic>
          </wp:inline>
        </w:drawing>
      </w:r>
    </w:p>
    <w:p w:rsidR="0002565B" w:rsidRDefault="0002565B" w:rsidP="0002565B">
      <w:pPr>
        <w:pStyle w:val="Onderschrift"/>
      </w:pPr>
      <w:bookmarkStart w:id="398" w:name="_Ref349642629"/>
      <w:bookmarkStart w:id="399" w:name="_Toc366768759"/>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26</w:t>
      </w:r>
      <w:r w:rsidR="00ED7AB1">
        <w:fldChar w:fldCharType="end"/>
      </w:r>
      <w:bookmarkEnd w:id="398"/>
      <w:r>
        <w:t>: time line</w:t>
      </w:r>
      <w:bookmarkEnd w:id="399"/>
    </w:p>
    <w:p w:rsidR="00DA5601" w:rsidRDefault="00DA5601" w:rsidP="0002565B">
      <w:r>
        <w:lastRenderedPageBreak/>
        <w:br/>
      </w:r>
      <w:r w:rsidR="00270CA5">
        <w:t xml:space="preserve">The line underneath the trending page is adjustable. You can take one of the corners to adjust the length of the trend to the interval time that you like to use (see </w:t>
      </w:r>
      <w:r w:rsidR="00270CA5">
        <w:fldChar w:fldCharType="begin"/>
      </w:r>
      <w:r w:rsidR="00270CA5">
        <w:instrText xml:space="preserve"> REF _Ref349642896 \h </w:instrText>
      </w:r>
      <w:r w:rsidR="00270CA5">
        <w:fldChar w:fldCharType="separate"/>
      </w:r>
      <w:r w:rsidR="00ED7AB1">
        <w:t xml:space="preserve">Figure </w:t>
      </w:r>
      <w:r w:rsidR="00ED7AB1">
        <w:rPr>
          <w:noProof/>
        </w:rPr>
        <w:t>11</w:t>
      </w:r>
      <w:r w:rsidR="00ED7AB1">
        <w:noBreakHyphen/>
      </w:r>
      <w:r w:rsidR="00ED7AB1">
        <w:rPr>
          <w:noProof/>
        </w:rPr>
        <w:t>27</w:t>
      </w:r>
      <w:r w:rsidR="00270CA5">
        <w:fldChar w:fldCharType="end"/>
      </w:r>
      <w:r w:rsidR="00270CA5">
        <w:t>).</w:t>
      </w:r>
    </w:p>
    <w:p w:rsidR="00270CA5" w:rsidRDefault="00270CA5" w:rsidP="0002565B"/>
    <w:p w:rsidR="00270CA5" w:rsidRDefault="00270CA5" w:rsidP="0002565B">
      <w:r>
        <w:rPr>
          <w:noProof/>
          <w:lang w:val="nl-NL" w:eastAsia="nl-NL"/>
        </w:rPr>
        <w:drawing>
          <wp:inline distT="0" distB="0" distL="0" distR="0" wp14:anchorId="016B1670" wp14:editId="04487E83">
            <wp:extent cx="2962275" cy="1257300"/>
            <wp:effectExtent l="0" t="0" r="9525" b="0"/>
            <wp:docPr id="175" name="Afbeelding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962275" cy="1257300"/>
                    </a:xfrm>
                    <a:prstGeom prst="rect">
                      <a:avLst/>
                    </a:prstGeom>
                  </pic:spPr>
                </pic:pic>
              </a:graphicData>
            </a:graphic>
          </wp:inline>
        </w:drawing>
      </w:r>
    </w:p>
    <w:p w:rsidR="00270CA5" w:rsidRDefault="00270CA5" w:rsidP="00270CA5">
      <w:pPr>
        <w:pStyle w:val="Onderschrift"/>
      </w:pPr>
      <w:bookmarkStart w:id="400" w:name="_Ref349642896"/>
      <w:bookmarkStart w:id="401" w:name="_Toc366768760"/>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27</w:t>
      </w:r>
      <w:r w:rsidR="00ED7AB1">
        <w:fldChar w:fldCharType="end"/>
      </w:r>
      <w:bookmarkEnd w:id="400"/>
      <w:r>
        <w:t>: Trending adjustments</w:t>
      </w:r>
      <w:bookmarkEnd w:id="401"/>
    </w:p>
    <w:p w:rsidR="00270CA5" w:rsidRDefault="00270CA5" w:rsidP="00270CA5">
      <w:r>
        <w:t xml:space="preserve">Next to that line you can see a play button to make it interactive. You can play or pause the trending. Next to that is a save-icon. If you want to save the trending, click on the icon, find a place to save and give the file a name. FT NavVision® will save it to a .csv file that you can open with Excel (see </w:t>
      </w:r>
      <w:r>
        <w:fldChar w:fldCharType="begin"/>
      </w:r>
      <w:r>
        <w:instrText xml:space="preserve"> REF _Ref349643223 \h </w:instrText>
      </w:r>
      <w:r>
        <w:fldChar w:fldCharType="separate"/>
      </w:r>
      <w:r w:rsidR="00ED7AB1">
        <w:t xml:space="preserve">Figure </w:t>
      </w:r>
      <w:r w:rsidR="00ED7AB1">
        <w:rPr>
          <w:noProof/>
        </w:rPr>
        <w:t>11</w:t>
      </w:r>
      <w:r w:rsidR="00ED7AB1">
        <w:noBreakHyphen/>
      </w:r>
      <w:r w:rsidR="00ED7AB1">
        <w:rPr>
          <w:noProof/>
        </w:rPr>
        <w:t>28</w:t>
      </w:r>
      <w:r>
        <w:fldChar w:fldCharType="end"/>
      </w:r>
      <w:r>
        <w:t>).</w:t>
      </w:r>
    </w:p>
    <w:p w:rsidR="00270CA5" w:rsidRDefault="00270CA5" w:rsidP="00270CA5"/>
    <w:p w:rsidR="00270CA5" w:rsidRDefault="00270CA5" w:rsidP="00270CA5">
      <w:r>
        <w:rPr>
          <w:noProof/>
          <w:lang w:val="nl-NL" w:eastAsia="nl-NL"/>
        </w:rPr>
        <w:drawing>
          <wp:inline distT="0" distB="0" distL="0" distR="0" wp14:anchorId="6C2A276D" wp14:editId="28378303">
            <wp:extent cx="4905375" cy="2886075"/>
            <wp:effectExtent l="0" t="0" r="9525" b="9525"/>
            <wp:docPr id="176" name="Afbeeld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905375" cy="2886075"/>
                    </a:xfrm>
                    <a:prstGeom prst="rect">
                      <a:avLst/>
                    </a:prstGeom>
                  </pic:spPr>
                </pic:pic>
              </a:graphicData>
            </a:graphic>
          </wp:inline>
        </w:drawing>
      </w:r>
    </w:p>
    <w:p w:rsidR="00270CA5" w:rsidRDefault="00270CA5" w:rsidP="00270CA5">
      <w:pPr>
        <w:pStyle w:val="Onderschrift"/>
      </w:pPr>
      <w:bookmarkStart w:id="402" w:name="_Ref349643223"/>
      <w:bookmarkStart w:id="403" w:name="_Toc366768761"/>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28</w:t>
      </w:r>
      <w:r w:rsidR="00ED7AB1">
        <w:fldChar w:fldCharType="end"/>
      </w:r>
      <w:bookmarkEnd w:id="402"/>
      <w:r>
        <w:t>: Saved trending file</w:t>
      </w:r>
      <w:bookmarkEnd w:id="403"/>
    </w:p>
    <w:p w:rsidR="00270CA5" w:rsidRDefault="00270CA5" w:rsidP="00270CA5"/>
    <w:p w:rsidR="00270CA5" w:rsidRDefault="00270CA5" w:rsidP="0002565B"/>
    <w:p w:rsidR="00270CA5" w:rsidRDefault="00270CA5" w:rsidP="0002565B"/>
    <w:p w:rsidR="00270CA5" w:rsidRDefault="00270CA5" w:rsidP="0002565B"/>
    <w:p w:rsidR="00270CA5" w:rsidRDefault="00270CA5" w:rsidP="0002565B"/>
    <w:p w:rsidR="00DA5601" w:rsidRDefault="0024426C" w:rsidP="000F200F">
      <w:pPr>
        <w:rPr>
          <w:i/>
          <w:lang w:val="en-US"/>
        </w:rPr>
      </w:pPr>
      <w:r>
        <w:rPr>
          <w:noProof/>
          <w:lang w:val="nl-NL" w:eastAsia="nl-NL"/>
        </w:rPr>
        <w:drawing>
          <wp:inline distT="0" distB="0" distL="0" distR="0" wp14:anchorId="74A9D64A" wp14:editId="328ECAAC">
            <wp:extent cx="416379" cy="342900"/>
            <wp:effectExtent l="0" t="0" r="3175"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6E427A">
        <w:rPr>
          <w:i/>
          <w:lang w:val="en-US"/>
        </w:rPr>
        <w:t xml:space="preserve">  </w:t>
      </w:r>
      <w:r w:rsidR="00DA5601">
        <w:rPr>
          <w:i/>
          <w:lang w:val="en-US"/>
        </w:rPr>
        <w:t>S</w:t>
      </w:r>
      <w:r w:rsidR="00DA5601" w:rsidRPr="00721CA2">
        <w:rPr>
          <w:i/>
          <w:lang w:val="en-US"/>
        </w:rPr>
        <w:t>ave the log</w:t>
      </w:r>
      <w:r w:rsidR="00DA5601">
        <w:rPr>
          <w:i/>
          <w:lang w:val="en-US"/>
        </w:rPr>
        <w:t xml:space="preserve"> </w:t>
      </w:r>
      <w:r w:rsidR="00DA5601" w:rsidRPr="00721CA2">
        <w:rPr>
          <w:i/>
          <w:lang w:val="en-US"/>
        </w:rPr>
        <w:t xml:space="preserve">file to D: or any other disk that </w:t>
      </w:r>
      <w:r w:rsidR="00DC7643">
        <w:rPr>
          <w:i/>
          <w:lang w:val="en-US"/>
        </w:rPr>
        <w:t>NavVision</w:t>
      </w:r>
      <w:r w:rsidR="00DA5601">
        <w:rPr>
          <w:i/>
          <w:lang w:val="en-US"/>
        </w:rPr>
        <w:t xml:space="preserve">® </w:t>
      </w:r>
      <w:r w:rsidR="00DA5601" w:rsidRPr="009971DA">
        <w:rPr>
          <w:rFonts w:cs="Arial"/>
          <w:i/>
          <w:vertAlign w:val="superscript"/>
          <w:lang w:val="en-US"/>
        </w:rPr>
        <w:t>®</w:t>
      </w:r>
      <w:r w:rsidR="00DA5601" w:rsidRPr="00721CA2">
        <w:rPr>
          <w:i/>
          <w:lang w:val="en-US"/>
        </w:rPr>
        <w:t xml:space="preserve"> is running on. If you save the log</w:t>
      </w:r>
      <w:r w:rsidR="00DA5601">
        <w:rPr>
          <w:i/>
          <w:lang w:val="en-US"/>
        </w:rPr>
        <w:t xml:space="preserve"> </w:t>
      </w:r>
      <w:r w:rsidR="00DA5601" w:rsidRPr="00721CA2">
        <w:rPr>
          <w:i/>
          <w:lang w:val="en-US"/>
        </w:rPr>
        <w:t>file on to c: (the embedded disk) you lo</w:t>
      </w:r>
      <w:r w:rsidR="00DA5601">
        <w:rPr>
          <w:i/>
          <w:lang w:val="en-US"/>
        </w:rPr>
        <w:t>s</w:t>
      </w:r>
      <w:r w:rsidR="00DA5601" w:rsidRPr="00721CA2">
        <w:rPr>
          <w:i/>
          <w:lang w:val="en-US"/>
        </w:rPr>
        <w:t>e the log every time the system starts up again.</w:t>
      </w:r>
    </w:p>
    <w:p w:rsidR="006E427A" w:rsidRPr="00721CA2" w:rsidRDefault="006E427A" w:rsidP="000F200F">
      <w:pPr>
        <w:rPr>
          <w:i/>
          <w:lang w:val="en-US"/>
        </w:rPr>
      </w:pPr>
    </w:p>
    <w:p w:rsidR="00DA5601" w:rsidRDefault="00DA5601" w:rsidP="000F200F">
      <w:pPr>
        <w:rPr>
          <w:lang w:val="en-US"/>
        </w:rPr>
      </w:pPr>
    </w:p>
    <w:p w:rsidR="00DA5601" w:rsidRDefault="00DA5601" w:rsidP="00DA5601">
      <w:pPr>
        <w:pStyle w:val="Kop2"/>
        <w:numPr>
          <w:ilvl w:val="1"/>
          <w:numId w:val="3"/>
        </w:numPr>
        <w:rPr>
          <w:lang w:val="en-US"/>
        </w:rPr>
      </w:pPr>
      <w:bookmarkStart w:id="404" w:name="_Toc275956025"/>
      <w:bookmarkStart w:id="405" w:name="_Toc366768562"/>
      <w:r w:rsidRPr="00310C70">
        <w:rPr>
          <w:lang w:val="en-US"/>
        </w:rPr>
        <w:lastRenderedPageBreak/>
        <w:t>Alarm stations</w:t>
      </w:r>
      <w:bookmarkEnd w:id="404"/>
      <w:bookmarkEnd w:id="405"/>
    </w:p>
    <w:p w:rsidR="00DA5601" w:rsidRDefault="00DA5601" w:rsidP="000F200F">
      <w:pPr>
        <w:rPr>
          <w:lang w:val="en-US"/>
        </w:rPr>
      </w:pPr>
      <w:r>
        <w:rPr>
          <w:lang w:val="en-US"/>
        </w:rPr>
        <w:t xml:space="preserve">The installation on board can be divided into different parts (alarm stations) which all can have different rights concerning the completion of alarms. Besides that it is proficient to have different rights for different groups onboard it is also prescribed by organizations such as Lloyds Register etc. there are preset names to choose from. </w:t>
      </w:r>
      <w:r>
        <w:rPr>
          <w:lang w:val="en-US"/>
        </w:rPr>
        <w:br/>
        <w:t>These groups can be setup with specific alarm-rights. You can understand that the crewmess has other rights on alarms as the Engine Room or the Wheelhouse. Also the same goes for many other stations around the ship as there are the captain’s cabin, Flybridge, etc.</w:t>
      </w:r>
    </w:p>
    <w:p w:rsidR="00DA5601" w:rsidRDefault="00DA5601" w:rsidP="000F200F">
      <w:pPr>
        <w:rPr>
          <w:lang w:val="en-US"/>
        </w:rPr>
      </w:pPr>
    </w:p>
    <w:p w:rsidR="00DA5601" w:rsidRDefault="00DA5601" w:rsidP="00DA5601">
      <w:pPr>
        <w:pStyle w:val="Kop3"/>
        <w:numPr>
          <w:ilvl w:val="2"/>
          <w:numId w:val="3"/>
        </w:numPr>
        <w:rPr>
          <w:lang w:val="en-US"/>
        </w:rPr>
      </w:pPr>
      <w:bookmarkStart w:id="406" w:name="_Toc366768563"/>
      <w:r>
        <w:rPr>
          <w:lang w:val="en-US"/>
        </w:rPr>
        <w:t>Station Matrix</w:t>
      </w:r>
      <w:bookmarkEnd w:id="406"/>
    </w:p>
    <w:p w:rsidR="00DA5601" w:rsidRPr="00514E0F" w:rsidRDefault="00DA5601" w:rsidP="000F200F">
      <w:pPr>
        <w:rPr>
          <w:lang w:val="en-US"/>
        </w:rPr>
      </w:pPr>
    </w:p>
    <w:p w:rsidR="00DA5601" w:rsidRDefault="00DA5601" w:rsidP="000F200F">
      <w:pPr>
        <w:keepNext/>
      </w:pPr>
      <w:r>
        <w:rPr>
          <w:noProof/>
          <w:lang w:val="nl-NL" w:eastAsia="nl-NL"/>
        </w:rPr>
        <w:drawing>
          <wp:inline distT="0" distB="0" distL="0" distR="0" wp14:anchorId="2B01F0A4" wp14:editId="04799A59">
            <wp:extent cx="5246429" cy="5334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246502" cy="5334074"/>
                    </a:xfrm>
                    <a:prstGeom prst="rect">
                      <a:avLst/>
                    </a:prstGeom>
                  </pic:spPr>
                </pic:pic>
              </a:graphicData>
            </a:graphic>
          </wp:inline>
        </w:drawing>
      </w:r>
    </w:p>
    <w:p w:rsidR="00DA5601" w:rsidRPr="00D92197" w:rsidRDefault="00DA5601" w:rsidP="002309BE">
      <w:pPr>
        <w:pStyle w:val="Onderschrift"/>
      </w:pPr>
      <w:bookmarkStart w:id="407" w:name="_Toc366768762"/>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29</w:t>
      </w:r>
      <w:r w:rsidR="00ED7AB1">
        <w:fldChar w:fldCharType="end"/>
      </w:r>
      <w:r w:rsidRPr="00D92197">
        <w:t>: Alarm stations</w:t>
      </w:r>
      <w:bookmarkEnd w:id="407"/>
    </w:p>
    <w:p w:rsidR="00DA5601" w:rsidRPr="0051357D" w:rsidRDefault="00DA5601" w:rsidP="00DA5601">
      <w:pPr>
        <w:pStyle w:val="Kop4"/>
        <w:numPr>
          <w:ilvl w:val="3"/>
          <w:numId w:val="3"/>
        </w:numPr>
        <w:rPr>
          <w:sz w:val="22"/>
          <w:szCs w:val="22"/>
          <w:lang w:val="en-US"/>
        </w:rPr>
      </w:pPr>
      <w:bookmarkStart w:id="408" w:name="_Toc275956027"/>
      <w:bookmarkStart w:id="409" w:name="_Toc366768564"/>
      <w:r w:rsidRPr="0051357D">
        <w:rPr>
          <w:sz w:val="22"/>
          <w:szCs w:val="22"/>
          <w:lang w:val="en-US"/>
        </w:rPr>
        <w:t>This station</w:t>
      </w:r>
      <w:bookmarkEnd w:id="408"/>
      <w:bookmarkEnd w:id="409"/>
    </w:p>
    <w:p w:rsidR="00DA5601" w:rsidRDefault="00DA5601" w:rsidP="000F200F">
      <w:pPr>
        <w:rPr>
          <w:lang w:val="en-US"/>
        </w:rPr>
      </w:pPr>
      <w:r>
        <w:rPr>
          <w:lang w:val="en-US"/>
        </w:rPr>
        <w:t>Defines the station this computer is set on. All the alarm settings of that station are also valid for the PC screen you are working on. If set to “Not Assigned” no spec</w:t>
      </w:r>
      <w:r w:rsidR="000F4609">
        <w:rPr>
          <w:lang w:val="en-US"/>
        </w:rPr>
        <w:t>ific alarm restriction is set.</w:t>
      </w:r>
      <w:r>
        <w:rPr>
          <w:lang w:val="en-US"/>
        </w:rPr>
        <w:br/>
        <w:t>All alarms will be visible and can be silenced or acknowledged.</w:t>
      </w:r>
    </w:p>
    <w:p w:rsidR="00DA5601"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410" w:name="_Toc366768565"/>
      <w:r w:rsidRPr="0051357D">
        <w:rPr>
          <w:sz w:val="22"/>
          <w:szCs w:val="22"/>
          <w:lang w:val="en-US"/>
        </w:rPr>
        <w:t>Is fallback for</w:t>
      </w:r>
      <w:bookmarkEnd w:id="410"/>
    </w:p>
    <w:p w:rsidR="00DA5601" w:rsidRDefault="00DA5601" w:rsidP="000F200F">
      <w:pPr>
        <w:rPr>
          <w:lang w:val="en-US"/>
        </w:rPr>
      </w:pPr>
      <w:r>
        <w:rPr>
          <w:lang w:val="en-US"/>
        </w:rPr>
        <w:t>This defines which rights this computer will get once the station set in this box is not working. If this would be the wheelhouse pc it could be a fallback station for the engine room. When the engine room pc should be out for whatever reason, the wheelhouse station will take over the tasks and rights of the engine room pc. This way all the important tasks can still be handled.</w:t>
      </w:r>
    </w:p>
    <w:p w:rsidR="00DA5601" w:rsidRDefault="00DA5601" w:rsidP="000F200F">
      <w:pPr>
        <w:rPr>
          <w:lang w:val="en-US"/>
        </w:rPr>
      </w:pPr>
    </w:p>
    <w:p w:rsidR="00DA5601" w:rsidRDefault="0024426C" w:rsidP="000F200F">
      <w:pPr>
        <w:rPr>
          <w:i/>
          <w:lang w:val="en-US"/>
        </w:rPr>
      </w:pPr>
      <w:r>
        <w:rPr>
          <w:noProof/>
          <w:lang w:val="nl-NL" w:eastAsia="nl-NL"/>
        </w:rPr>
        <w:drawing>
          <wp:inline distT="0" distB="0" distL="0" distR="0" wp14:anchorId="482308D8" wp14:editId="03172F5F">
            <wp:extent cx="416379" cy="342900"/>
            <wp:effectExtent l="0" t="0" r="3175"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0F4609">
        <w:rPr>
          <w:i/>
          <w:lang w:val="en-US"/>
        </w:rPr>
        <w:t xml:space="preserve">  I</w:t>
      </w:r>
      <w:r w:rsidR="00DA5601" w:rsidRPr="00977D95">
        <w:rPr>
          <w:i/>
          <w:lang w:val="en-US"/>
        </w:rPr>
        <w:t>n future releases this feature will be obsolete. By making all the stations a server that can work independently, there will be no need for this function.</w:t>
      </w:r>
    </w:p>
    <w:p w:rsidR="00DA5601" w:rsidRDefault="00DA5601" w:rsidP="000F200F">
      <w:pPr>
        <w:rPr>
          <w:i/>
          <w:lang w:val="en-US"/>
        </w:rPr>
      </w:pPr>
    </w:p>
    <w:p w:rsidR="00DA5601" w:rsidRPr="0051357D" w:rsidRDefault="00DA5601" w:rsidP="00DA5601">
      <w:pPr>
        <w:pStyle w:val="Kop4"/>
        <w:numPr>
          <w:ilvl w:val="3"/>
          <w:numId w:val="3"/>
        </w:numPr>
        <w:rPr>
          <w:sz w:val="22"/>
          <w:szCs w:val="22"/>
          <w:lang w:val="en-US"/>
        </w:rPr>
      </w:pPr>
      <w:bookmarkStart w:id="411" w:name="_Toc366768566"/>
      <w:r w:rsidRPr="0051357D">
        <w:rPr>
          <w:sz w:val="22"/>
          <w:szCs w:val="22"/>
          <w:lang w:val="en-US"/>
        </w:rPr>
        <w:t>Show all alarm stations</w:t>
      </w:r>
      <w:bookmarkEnd w:id="411"/>
    </w:p>
    <w:p w:rsidR="00DA5601" w:rsidRDefault="00DA5601" w:rsidP="000F200F">
      <w:pPr>
        <w:rPr>
          <w:lang w:val="en-US"/>
        </w:rPr>
      </w:pPr>
      <w:r>
        <w:rPr>
          <w:lang w:val="en-US"/>
        </w:rPr>
        <w:t>Ticking this box switches between showing all, or all available Alarmstations.</w:t>
      </w:r>
    </w:p>
    <w:p w:rsidR="00DA5601"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412" w:name="_Toc366768567"/>
      <w:r w:rsidRPr="0051357D">
        <w:rPr>
          <w:sz w:val="22"/>
          <w:szCs w:val="22"/>
          <w:lang w:val="en-US"/>
        </w:rPr>
        <w:t>Alarm group rights/Duty alarm rights</w:t>
      </w:r>
      <w:bookmarkEnd w:id="412"/>
    </w:p>
    <w:p w:rsidR="00DA5601" w:rsidRPr="00977D95" w:rsidRDefault="00DA5601" w:rsidP="000F200F">
      <w:pPr>
        <w:rPr>
          <w:lang w:val="en-US"/>
        </w:rPr>
      </w:pPr>
      <w:r>
        <w:rPr>
          <w:lang w:val="en-US"/>
        </w:rPr>
        <w:t>Choose either of these two to switch between changing alarm group rights or duty alarm rights.</w:t>
      </w:r>
    </w:p>
    <w:p w:rsidR="00DA5601" w:rsidRPr="0051357D" w:rsidRDefault="00DA5601" w:rsidP="00DA5601">
      <w:pPr>
        <w:pStyle w:val="Kop4"/>
        <w:numPr>
          <w:ilvl w:val="3"/>
          <w:numId w:val="3"/>
        </w:numPr>
        <w:rPr>
          <w:sz w:val="22"/>
          <w:szCs w:val="22"/>
          <w:lang w:val="en-US"/>
        </w:rPr>
      </w:pPr>
      <w:bookmarkStart w:id="413" w:name="_Toc275956028"/>
      <w:bookmarkStart w:id="414" w:name="_Toc366768568"/>
      <w:r w:rsidRPr="0051357D">
        <w:rPr>
          <w:sz w:val="22"/>
          <w:szCs w:val="22"/>
          <w:lang w:val="en-US"/>
        </w:rPr>
        <w:t>Adjustments</w:t>
      </w:r>
      <w:bookmarkEnd w:id="413"/>
      <w:bookmarkEnd w:id="414"/>
    </w:p>
    <w:p w:rsidR="00DA5601" w:rsidRDefault="00DA5601" w:rsidP="000F200F">
      <w:pPr>
        <w:pStyle w:val="Text"/>
        <w:rPr>
          <w:lang w:val="en-US"/>
        </w:rPr>
      </w:pPr>
      <w:r>
        <w:rPr>
          <w:lang w:val="en-US"/>
        </w:rPr>
        <w:t>On the left pane you can choose the alarm station to be adjusted. The adjustments will only be valid for that particular station. When you choose to set this station (i.e. Alarm station bridge) on an alarm panel or another Server or client, these will have the same settings automatically.</w:t>
      </w:r>
    </w:p>
    <w:p w:rsidR="00DA5601" w:rsidRDefault="00DA5601" w:rsidP="000F200F">
      <w:pPr>
        <w:pStyle w:val="Text"/>
        <w:rPr>
          <w:b/>
          <w:lang w:val="en-US"/>
        </w:rPr>
      </w:pPr>
    </w:p>
    <w:p w:rsidR="00DA5601" w:rsidRPr="00CC6A63" w:rsidRDefault="0024426C" w:rsidP="000F200F">
      <w:pPr>
        <w:pStyle w:val="Text"/>
        <w:rPr>
          <w:i/>
          <w:lang w:val="en-US"/>
        </w:rPr>
      </w:pPr>
      <w:r>
        <w:rPr>
          <w:noProof/>
          <w:lang w:val="nl-NL" w:eastAsia="nl-NL"/>
        </w:rPr>
        <w:drawing>
          <wp:inline distT="0" distB="0" distL="0" distR="0" wp14:anchorId="2B810E61" wp14:editId="111161EE">
            <wp:extent cx="416379" cy="342900"/>
            <wp:effectExtent l="0" t="0" r="3175" b="0"/>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0F4609">
        <w:rPr>
          <w:i/>
          <w:lang w:val="en-US"/>
        </w:rPr>
        <w:t xml:space="preserve">  </w:t>
      </w:r>
      <w:r w:rsidR="00DA5601" w:rsidRPr="00CC6A63">
        <w:rPr>
          <w:i/>
          <w:lang w:val="en-US"/>
        </w:rPr>
        <w:t xml:space="preserve">All the settings in the diverse </w:t>
      </w:r>
      <w:r w:rsidR="00DA5601">
        <w:rPr>
          <w:i/>
          <w:lang w:val="en-US"/>
        </w:rPr>
        <w:t>a</w:t>
      </w:r>
      <w:r w:rsidR="00DA5601" w:rsidRPr="00CC6A63">
        <w:rPr>
          <w:i/>
          <w:lang w:val="en-US"/>
        </w:rPr>
        <w:t>larm stations will automatically be set in all the other pc’s (servers and clients) which are connected. Y</w:t>
      </w:r>
      <w:r w:rsidR="00DA5601">
        <w:rPr>
          <w:i/>
          <w:lang w:val="en-US"/>
        </w:rPr>
        <w:t>ou won’t have to change all PCs</w:t>
      </w:r>
      <w:r w:rsidR="00DA5601" w:rsidRPr="00CC6A63">
        <w:rPr>
          <w:i/>
          <w:lang w:val="en-US"/>
        </w:rPr>
        <w:t xml:space="preserve"> separately. </w:t>
      </w:r>
      <w:r w:rsidR="00DA5601">
        <w:rPr>
          <w:i/>
          <w:lang w:val="en-US"/>
        </w:rPr>
        <w:t>On</w:t>
      </w:r>
      <w:r w:rsidR="00DA5601" w:rsidRPr="00CC6A63">
        <w:rPr>
          <w:i/>
          <w:lang w:val="en-US"/>
        </w:rPr>
        <w:t xml:space="preserve"> the left pane</w:t>
      </w:r>
      <w:r w:rsidR="00DA5601">
        <w:rPr>
          <w:i/>
          <w:lang w:val="en-US"/>
        </w:rPr>
        <w:t>l</w:t>
      </w:r>
      <w:r w:rsidR="00DA5601" w:rsidRPr="00CC6A63">
        <w:rPr>
          <w:i/>
          <w:lang w:val="en-US"/>
        </w:rPr>
        <w:t xml:space="preserve"> you will find all the groups that are available in the system. </w:t>
      </w:r>
      <w:r w:rsidR="00DA5601">
        <w:rPr>
          <w:i/>
          <w:lang w:val="en-US"/>
        </w:rPr>
        <w:br/>
      </w:r>
      <w:r w:rsidR="00DA5601" w:rsidRPr="00CC6A63">
        <w:rPr>
          <w:i/>
          <w:lang w:val="en-US"/>
        </w:rPr>
        <w:t xml:space="preserve">Groups that are in </w:t>
      </w:r>
      <w:r w:rsidR="00DA5601">
        <w:rPr>
          <w:i/>
          <w:lang w:val="en-US"/>
        </w:rPr>
        <w:t>use by the system are shown</w:t>
      </w:r>
      <w:r w:rsidR="00DA5601" w:rsidRPr="00CC6A63">
        <w:rPr>
          <w:i/>
          <w:lang w:val="en-US"/>
        </w:rPr>
        <w:t xml:space="preserve"> </w:t>
      </w:r>
      <w:r w:rsidR="00DA5601">
        <w:rPr>
          <w:i/>
          <w:lang w:val="en-US"/>
        </w:rPr>
        <w:t>in the right pane</w:t>
      </w:r>
      <w:r w:rsidR="00DA5601" w:rsidRPr="00CC6A63">
        <w:rPr>
          <w:i/>
          <w:lang w:val="en-US"/>
        </w:rPr>
        <w:t>. Other gro</w:t>
      </w:r>
      <w:r w:rsidR="00DA5601">
        <w:rPr>
          <w:i/>
          <w:lang w:val="en-US"/>
        </w:rPr>
        <w:t>ups will not be available. Y</w:t>
      </w:r>
      <w:r w:rsidR="00DA5601" w:rsidRPr="00CC6A63">
        <w:rPr>
          <w:i/>
          <w:lang w:val="en-US"/>
        </w:rPr>
        <w:t>ou can</w:t>
      </w:r>
      <w:r w:rsidR="00DA5601">
        <w:rPr>
          <w:i/>
          <w:lang w:val="en-US"/>
        </w:rPr>
        <w:t xml:space="preserve"> set the alarm options for each separate group.</w:t>
      </w:r>
    </w:p>
    <w:p w:rsidR="00DA5601" w:rsidRPr="00CC6A63" w:rsidRDefault="00DA5601" w:rsidP="000F200F">
      <w:pPr>
        <w:pStyle w:val="Text"/>
        <w:rPr>
          <w:i/>
          <w:lang w:val="en-US"/>
        </w:rPr>
      </w:pPr>
      <w:r>
        <w:rPr>
          <w:i/>
          <w:lang w:val="en-US"/>
        </w:rPr>
        <w:t xml:space="preserve">When finished, all </w:t>
      </w:r>
      <w:r w:rsidRPr="00CC6A63">
        <w:rPr>
          <w:i/>
          <w:lang w:val="en-US"/>
        </w:rPr>
        <w:t xml:space="preserve">alarm options of each alarm group will be set within the specific </w:t>
      </w:r>
      <w:r>
        <w:rPr>
          <w:i/>
          <w:lang w:val="en-US"/>
        </w:rPr>
        <w:t>a</w:t>
      </w:r>
      <w:r w:rsidRPr="00CC6A63">
        <w:rPr>
          <w:i/>
          <w:lang w:val="en-US"/>
        </w:rPr>
        <w:t>larm</w:t>
      </w:r>
      <w:r>
        <w:rPr>
          <w:i/>
          <w:lang w:val="en-US"/>
        </w:rPr>
        <w:t xml:space="preserve"> </w:t>
      </w:r>
      <w:r w:rsidRPr="00CC6A63">
        <w:rPr>
          <w:i/>
          <w:lang w:val="en-US"/>
        </w:rPr>
        <w:t>stations.</w:t>
      </w:r>
    </w:p>
    <w:p w:rsidR="00DA5601" w:rsidRDefault="00DA5601" w:rsidP="000F200F">
      <w:pPr>
        <w:rPr>
          <w:lang w:val="en-US"/>
        </w:rPr>
      </w:pPr>
    </w:p>
    <w:p w:rsidR="00DA5601" w:rsidRDefault="00DA5601" w:rsidP="000F200F">
      <w:pPr>
        <w:rPr>
          <w:lang w:val="en-US"/>
        </w:rPr>
      </w:pPr>
      <w:r>
        <w:rPr>
          <w:lang w:val="en-US"/>
        </w:rPr>
        <w:t>The following options are available:</w:t>
      </w:r>
    </w:p>
    <w:p w:rsidR="00DA5601" w:rsidRDefault="00DA5601" w:rsidP="000F200F">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76"/>
        <w:gridCol w:w="6836"/>
      </w:tblGrid>
      <w:tr w:rsidR="00DA5601" w:rsidRPr="00281C08" w:rsidTr="000F200F">
        <w:tc>
          <w:tcPr>
            <w:tcW w:w="2376" w:type="dxa"/>
            <w:shd w:val="clear" w:color="auto" w:fill="0C0C0C"/>
          </w:tcPr>
          <w:p w:rsidR="00DA5601" w:rsidRPr="00281C08" w:rsidRDefault="00DA5601" w:rsidP="000F200F">
            <w:pPr>
              <w:rPr>
                <w:b/>
                <w:lang w:val="en-US"/>
              </w:rPr>
            </w:pPr>
            <w:r w:rsidRPr="00281C08">
              <w:rPr>
                <w:b/>
                <w:lang w:val="en-US"/>
              </w:rPr>
              <w:t>Alarm group option</w:t>
            </w:r>
          </w:p>
        </w:tc>
        <w:tc>
          <w:tcPr>
            <w:tcW w:w="6836" w:type="dxa"/>
            <w:shd w:val="clear" w:color="auto" w:fill="0C0C0C"/>
          </w:tcPr>
          <w:p w:rsidR="00DA5601" w:rsidRPr="00281C08" w:rsidRDefault="00DA5601" w:rsidP="000F200F">
            <w:pPr>
              <w:rPr>
                <w:b/>
                <w:lang w:val="en-US"/>
              </w:rPr>
            </w:pPr>
            <w:r w:rsidRPr="00281C08">
              <w:rPr>
                <w:b/>
                <w:lang w:val="en-US"/>
              </w:rPr>
              <w:t xml:space="preserve">Explanation </w:t>
            </w:r>
          </w:p>
        </w:tc>
      </w:tr>
      <w:tr w:rsidR="00DA5601" w:rsidRPr="000F200F" w:rsidTr="000F200F">
        <w:tc>
          <w:tcPr>
            <w:tcW w:w="2376" w:type="dxa"/>
          </w:tcPr>
          <w:p w:rsidR="00DA5601" w:rsidRPr="009417AF" w:rsidRDefault="00DA5601" w:rsidP="000F200F">
            <w:pPr>
              <w:rPr>
                <w:lang w:val="en-US"/>
              </w:rPr>
            </w:pPr>
            <w:r w:rsidRPr="009417AF">
              <w:rPr>
                <w:lang w:val="en-US"/>
              </w:rPr>
              <w:t>Visual: status alarms</w:t>
            </w:r>
          </w:p>
        </w:tc>
        <w:tc>
          <w:tcPr>
            <w:tcW w:w="6836" w:type="dxa"/>
          </w:tcPr>
          <w:p w:rsidR="00DA5601" w:rsidRPr="009417AF" w:rsidRDefault="00DA5601" w:rsidP="000F200F">
            <w:pPr>
              <w:rPr>
                <w:lang w:val="en-US"/>
              </w:rPr>
            </w:pPr>
            <w:r w:rsidRPr="009417AF">
              <w:rPr>
                <w:lang w:val="en-US"/>
              </w:rPr>
              <w:t>Shows any alarm even if it is acknowledged</w:t>
            </w:r>
          </w:p>
        </w:tc>
      </w:tr>
      <w:tr w:rsidR="00DA5601" w:rsidRPr="000F200F" w:rsidTr="000F200F">
        <w:tc>
          <w:tcPr>
            <w:tcW w:w="2376" w:type="dxa"/>
          </w:tcPr>
          <w:p w:rsidR="00DA5601" w:rsidRPr="009417AF" w:rsidRDefault="00DA5601" w:rsidP="000F200F">
            <w:pPr>
              <w:rPr>
                <w:lang w:val="en-US"/>
              </w:rPr>
            </w:pPr>
            <w:r w:rsidRPr="009417AF">
              <w:rPr>
                <w:lang w:val="en-US"/>
              </w:rPr>
              <w:t>Visual: new alarms</w:t>
            </w:r>
          </w:p>
        </w:tc>
        <w:tc>
          <w:tcPr>
            <w:tcW w:w="6836" w:type="dxa"/>
          </w:tcPr>
          <w:p w:rsidR="00DA5601" w:rsidRPr="009417AF" w:rsidRDefault="00DA5601" w:rsidP="000F200F">
            <w:pPr>
              <w:rPr>
                <w:lang w:val="en-US"/>
              </w:rPr>
            </w:pPr>
            <w:r w:rsidRPr="009417AF">
              <w:rPr>
                <w:lang w:val="en-US"/>
              </w:rPr>
              <w:t>Shows new alarms for this group</w:t>
            </w:r>
          </w:p>
        </w:tc>
      </w:tr>
      <w:tr w:rsidR="00DA5601" w:rsidRPr="000F200F" w:rsidTr="000F200F">
        <w:tc>
          <w:tcPr>
            <w:tcW w:w="2376" w:type="dxa"/>
          </w:tcPr>
          <w:p w:rsidR="00DA5601" w:rsidRPr="009417AF" w:rsidRDefault="00DA5601" w:rsidP="000F200F">
            <w:pPr>
              <w:rPr>
                <w:lang w:val="en-US"/>
              </w:rPr>
            </w:pPr>
            <w:r w:rsidRPr="009417AF">
              <w:rPr>
                <w:lang w:val="en-US"/>
              </w:rPr>
              <w:t>Buzzer: new alarms</w:t>
            </w:r>
          </w:p>
        </w:tc>
        <w:tc>
          <w:tcPr>
            <w:tcW w:w="6836" w:type="dxa"/>
          </w:tcPr>
          <w:p w:rsidR="00DA5601" w:rsidRPr="009417AF" w:rsidRDefault="00DA5601" w:rsidP="000F200F">
            <w:pPr>
              <w:rPr>
                <w:lang w:val="en-US"/>
              </w:rPr>
            </w:pPr>
            <w:r w:rsidRPr="009417AF">
              <w:rPr>
                <w:lang w:val="en-US"/>
              </w:rPr>
              <w:t>Sounds buzzer on new alarms for this group</w:t>
            </w:r>
          </w:p>
        </w:tc>
      </w:tr>
      <w:tr w:rsidR="00DA5601" w:rsidRPr="000F200F" w:rsidTr="000F200F">
        <w:tc>
          <w:tcPr>
            <w:tcW w:w="2376" w:type="dxa"/>
          </w:tcPr>
          <w:p w:rsidR="00DA5601" w:rsidRPr="009417AF" w:rsidRDefault="00DA5601" w:rsidP="000F200F">
            <w:pPr>
              <w:rPr>
                <w:lang w:val="en-US"/>
              </w:rPr>
            </w:pPr>
            <w:r w:rsidRPr="009417AF">
              <w:rPr>
                <w:lang w:val="en-US"/>
              </w:rPr>
              <w:t>Switch: silence alarms</w:t>
            </w:r>
          </w:p>
        </w:tc>
        <w:tc>
          <w:tcPr>
            <w:tcW w:w="6836" w:type="dxa"/>
          </w:tcPr>
          <w:p w:rsidR="00DA5601" w:rsidRPr="009417AF" w:rsidRDefault="00DA5601" w:rsidP="000F200F">
            <w:pPr>
              <w:rPr>
                <w:lang w:val="en-US"/>
              </w:rPr>
            </w:pPr>
            <w:r w:rsidRPr="009417AF">
              <w:rPr>
                <w:lang w:val="en-US"/>
              </w:rPr>
              <w:t>Allows to silence the alarms for this group</w:t>
            </w:r>
          </w:p>
        </w:tc>
      </w:tr>
      <w:tr w:rsidR="00DA5601" w:rsidRPr="000F200F" w:rsidTr="000F200F">
        <w:tc>
          <w:tcPr>
            <w:tcW w:w="2376" w:type="dxa"/>
          </w:tcPr>
          <w:p w:rsidR="00DA5601" w:rsidRPr="009417AF" w:rsidRDefault="00DA5601" w:rsidP="000F200F">
            <w:pPr>
              <w:rPr>
                <w:lang w:val="en-US"/>
              </w:rPr>
            </w:pPr>
            <w:r w:rsidRPr="009417AF">
              <w:rPr>
                <w:lang w:val="en-US"/>
              </w:rPr>
              <w:t>Switch: reset alarms</w:t>
            </w:r>
          </w:p>
        </w:tc>
        <w:tc>
          <w:tcPr>
            <w:tcW w:w="6836" w:type="dxa"/>
          </w:tcPr>
          <w:p w:rsidR="00DA5601" w:rsidRPr="009417AF" w:rsidRDefault="00DA5601" w:rsidP="000F200F">
            <w:pPr>
              <w:rPr>
                <w:lang w:val="en-US"/>
              </w:rPr>
            </w:pPr>
            <w:r w:rsidRPr="009417AF">
              <w:rPr>
                <w:lang w:val="en-US"/>
              </w:rPr>
              <w:t>Allows to acknowledge the alarms for this group</w:t>
            </w:r>
          </w:p>
        </w:tc>
      </w:tr>
      <w:tr w:rsidR="00DA5601" w:rsidRPr="000F200F" w:rsidTr="000F200F">
        <w:tc>
          <w:tcPr>
            <w:tcW w:w="2376" w:type="dxa"/>
          </w:tcPr>
          <w:p w:rsidR="00DA5601" w:rsidRPr="009417AF" w:rsidRDefault="00DA5601" w:rsidP="000F200F">
            <w:pPr>
              <w:rPr>
                <w:lang w:val="en-US"/>
              </w:rPr>
            </w:pPr>
            <w:r w:rsidRPr="009417AF">
              <w:rPr>
                <w:lang w:val="en-US"/>
              </w:rPr>
              <w:t>Switch: reset timers</w:t>
            </w:r>
          </w:p>
        </w:tc>
        <w:tc>
          <w:tcPr>
            <w:tcW w:w="6836" w:type="dxa"/>
          </w:tcPr>
          <w:p w:rsidR="00DA5601" w:rsidRPr="009417AF" w:rsidRDefault="00DA5601" w:rsidP="000F200F">
            <w:pPr>
              <w:rPr>
                <w:lang w:val="en-US"/>
              </w:rPr>
            </w:pPr>
            <w:r w:rsidRPr="009417AF">
              <w:rPr>
                <w:lang w:val="en-US"/>
              </w:rPr>
              <w:t>Allows resetting of timers (i.e. dead man’s timer)</w:t>
            </w:r>
          </w:p>
        </w:tc>
      </w:tr>
    </w:tbl>
    <w:p w:rsidR="00DA5601"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415" w:name="_Toc275956029"/>
      <w:bookmarkStart w:id="416" w:name="_Toc366768569"/>
      <w:r w:rsidRPr="0051357D">
        <w:rPr>
          <w:sz w:val="22"/>
          <w:szCs w:val="22"/>
          <w:lang w:val="en-US"/>
        </w:rPr>
        <w:t>How to set</w:t>
      </w:r>
      <w:bookmarkEnd w:id="415"/>
      <w:bookmarkEnd w:id="416"/>
    </w:p>
    <w:p w:rsidR="00DA5601" w:rsidRDefault="00DA5601" w:rsidP="000F200F">
      <w:pPr>
        <w:rPr>
          <w:lang w:val="en-US"/>
        </w:rPr>
      </w:pPr>
      <w:r>
        <w:rPr>
          <w:lang w:val="en-US"/>
        </w:rPr>
        <w:t xml:space="preserve">Fields are set separately by pointing the mouse onto that field and right click it. The “Reset” fields will turn to “+” and the other fields will turn to “0” which simultaneously means that the delay is set to “0” minutes. </w:t>
      </w:r>
    </w:p>
    <w:p w:rsidR="00DA5601" w:rsidRDefault="00DA5601" w:rsidP="000F200F">
      <w:pPr>
        <w:rPr>
          <w:lang w:val="en-US"/>
        </w:rPr>
      </w:pPr>
    </w:p>
    <w:p w:rsidR="00DA5601" w:rsidRDefault="00DA5601" w:rsidP="000F200F">
      <w:pPr>
        <w:rPr>
          <w:lang w:val="en-US"/>
        </w:rPr>
      </w:pPr>
      <w:r>
        <w:rPr>
          <w:noProof/>
          <w:lang w:val="nl-NL" w:eastAsia="nl-NL"/>
        </w:rPr>
        <w:drawing>
          <wp:inline distT="0" distB="0" distL="0" distR="0" wp14:anchorId="62E6A4E6" wp14:editId="455109A9">
            <wp:extent cx="1695450" cy="1524000"/>
            <wp:effectExtent l="19050" t="0" r="0" b="0"/>
            <wp:docPr id="46"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a:picLocks noChangeAspect="1" noChangeArrowheads="1"/>
                    </pic:cNvPicPr>
                  </pic:nvPicPr>
                  <pic:blipFill>
                    <a:blip r:embed="rId170" cstate="print"/>
                    <a:srcRect/>
                    <a:stretch>
                      <a:fillRect/>
                    </a:stretch>
                  </pic:blipFill>
                  <pic:spPr bwMode="auto">
                    <a:xfrm>
                      <a:off x="0" y="0"/>
                      <a:ext cx="1695450" cy="1524000"/>
                    </a:xfrm>
                    <a:prstGeom prst="rect">
                      <a:avLst/>
                    </a:prstGeom>
                    <a:noFill/>
                    <a:ln w="9525">
                      <a:noFill/>
                      <a:miter lim="800000"/>
                      <a:headEnd/>
                      <a:tailEnd/>
                    </a:ln>
                  </pic:spPr>
                </pic:pic>
              </a:graphicData>
            </a:graphic>
          </wp:inline>
        </w:drawing>
      </w:r>
      <w:r>
        <w:rPr>
          <w:lang w:val="en-US"/>
        </w:rPr>
        <w:t xml:space="preserve"> </w:t>
      </w:r>
    </w:p>
    <w:p w:rsidR="00DA5601" w:rsidRDefault="00DA5601" w:rsidP="000F200F">
      <w:pPr>
        <w:rPr>
          <w:lang w:val="en-US"/>
        </w:rPr>
      </w:pPr>
    </w:p>
    <w:p w:rsidR="00DA5601" w:rsidRDefault="00DA5601" w:rsidP="000F200F">
      <w:pPr>
        <w:rPr>
          <w:lang w:val="en-US"/>
        </w:rPr>
      </w:pPr>
      <w:r>
        <w:rPr>
          <w:lang w:val="en-US"/>
        </w:rPr>
        <w:t>If you want to set a field to a higher delay (i.e. you want to silence an alarm for 3 minutes) you must left click the field. A menu will appear where you can change the settings including the delay time. Check “Enable the selected cells” and choose a delay time. You can choose the delay time in minutes or seconds by checking the appropriate box (see</w:t>
      </w:r>
      <w:r w:rsidR="009D34A3">
        <w:rPr>
          <w:lang w:val="en-US"/>
        </w:rPr>
        <w:t xml:space="preserve"> </w:t>
      </w:r>
      <w:r w:rsidR="007270D5">
        <w:rPr>
          <w:lang w:val="en-US"/>
        </w:rPr>
        <w:fldChar w:fldCharType="begin"/>
      </w:r>
      <w:r>
        <w:rPr>
          <w:lang w:val="en-US"/>
        </w:rPr>
        <w:instrText xml:space="preserve"> REF _Ref333481090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30</w:t>
      </w:r>
      <w:r w:rsidR="007270D5">
        <w:rPr>
          <w:lang w:val="en-US"/>
        </w:rPr>
        <w:fldChar w:fldCharType="end"/>
      </w:r>
      <w:r>
        <w:rPr>
          <w:lang w:val="en-US"/>
        </w:rPr>
        <w:t>).</w:t>
      </w:r>
    </w:p>
    <w:p w:rsidR="00DA5601" w:rsidRDefault="00DA5601" w:rsidP="000F200F">
      <w:pPr>
        <w:rPr>
          <w:lang w:val="en-US"/>
        </w:rPr>
      </w:pPr>
    </w:p>
    <w:p w:rsidR="00DA5601" w:rsidRDefault="00DA5601" w:rsidP="000F200F">
      <w:pPr>
        <w:keepNext/>
      </w:pPr>
      <w:r>
        <w:rPr>
          <w:noProof/>
          <w:lang w:val="nl-NL" w:eastAsia="nl-NL"/>
        </w:rPr>
        <w:drawing>
          <wp:inline distT="0" distB="0" distL="0" distR="0" wp14:anchorId="50EC66C5" wp14:editId="182F6D42">
            <wp:extent cx="5939790" cy="1676605"/>
            <wp:effectExtent l="0" t="0" r="381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5939790" cy="1676605"/>
                    </a:xfrm>
                    <a:prstGeom prst="rect">
                      <a:avLst/>
                    </a:prstGeom>
                  </pic:spPr>
                </pic:pic>
              </a:graphicData>
            </a:graphic>
          </wp:inline>
        </w:drawing>
      </w:r>
    </w:p>
    <w:p w:rsidR="00DA5601" w:rsidRPr="00D92197" w:rsidRDefault="00DA5601" w:rsidP="002309BE">
      <w:pPr>
        <w:pStyle w:val="Onderschrift"/>
      </w:pPr>
      <w:bookmarkStart w:id="417" w:name="_Ref333481090"/>
      <w:bookmarkStart w:id="418" w:name="_Toc366768763"/>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30</w:t>
      </w:r>
      <w:r w:rsidR="00ED7AB1">
        <w:fldChar w:fldCharType="end"/>
      </w:r>
      <w:bookmarkEnd w:id="417"/>
      <w:r w:rsidRPr="00D92197">
        <w:t>: Alarm station settings</w:t>
      </w:r>
      <w:bookmarkEnd w:id="418"/>
    </w:p>
    <w:p w:rsidR="00DA5601" w:rsidRDefault="00DA5601" w:rsidP="000F200F">
      <w:pPr>
        <w:rPr>
          <w:lang w:val="en-US"/>
        </w:rPr>
      </w:pPr>
      <w:r>
        <w:rPr>
          <w:lang w:val="en-US"/>
        </w:rPr>
        <w:t xml:space="preserve">In addition, you can do this for different cells at the same time, by clicking and dragging the mouse over the preferred cells (see </w:t>
      </w:r>
      <w:r w:rsidR="007270D5">
        <w:rPr>
          <w:lang w:val="en-US"/>
        </w:rPr>
        <w:fldChar w:fldCharType="begin"/>
      </w:r>
      <w:r>
        <w:rPr>
          <w:lang w:val="en-US"/>
        </w:rPr>
        <w:instrText xml:space="preserve"> REF _Ref333481116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31</w:t>
      </w:r>
      <w:r w:rsidR="007270D5">
        <w:rPr>
          <w:lang w:val="en-US"/>
        </w:rPr>
        <w:fldChar w:fldCharType="end"/>
      </w:r>
      <w:r>
        <w:rPr>
          <w:lang w:val="en-US"/>
        </w:rPr>
        <w:t>).</w:t>
      </w:r>
      <w:r>
        <w:rPr>
          <w:lang w:val="en-US"/>
        </w:rPr>
        <w:br/>
      </w:r>
    </w:p>
    <w:p w:rsidR="00DA5601" w:rsidRDefault="00DA5601" w:rsidP="000F200F">
      <w:pPr>
        <w:keepNext/>
      </w:pPr>
      <w:r>
        <w:rPr>
          <w:noProof/>
          <w:lang w:val="nl-NL" w:eastAsia="nl-NL"/>
        </w:rPr>
        <w:drawing>
          <wp:inline distT="0" distB="0" distL="0" distR="0" wp14:anchorId="6E7F40B6" wp14:editId="22E267C0">
            <wp:extent cx="1571625" cy="1897176"/>
            <wp:effectExtent l="0" t="0" r="0" b="8255"/>
            <wp:docPr id="48" name="Afbeelding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pic:cNvPicPr>
                      <a:picLocks noChangeAspect="1" noChangeArrowheads="1"/>
                    </pic:cNvPicPr>
                  </pic:nvPicPr>
                  <pic:blipFill>
                    <a:blip r:embed="rId172" cstate="print"/>
                    <a:srcRect/>
                    <a:stretch>
                      <a:fillRect/>
                    </a:stretch>
                  </pic:blipFill>
                  <pic:spPr bwMode="auto">
                    <a:xfrm>
                      <a:off x="0" y="0"/>
                      <a:ext cx="1572368" cy="1898073"/>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419" w:name="_Ref333481116"/>
      <w:bookmarkStart w:id="420" w:name="_Toc366768764"/>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31</w:t>
      </w:r>
      <w:r w:rsidR="00ED7AB1">
        <w:fldChar w:fldCharType="end"/>
      </w:r>
      <w:bookmarkEnd w:id="419"/>
      <w:r w:rsidRPr="00D92197">
        <w:t>: Select by dragging</w:t>
      </w:r>
      <w:bookmarkEnd w:id="420"/>
    </w:p>
    <w:p w:rsidR="00DA5601" w:rsidRDefault="00DA5601" w:rsidP="000F200F">
      <w:pPr>
        <w:rPr>
          <w:lang w:val="en-US"/>
        </w:rPr>
      </w:pPr>
      <w:r>
        <w:rPr>
          <w:lang w:val="en-US"/>
        </w:rPr>
        <w:br/>
        <w:t>If you want to disable the alarm settings, deselect the checkbox “Enable the selected cells”.</w:t>
      </w:r>
    </w:p>
    <w:p w:rsidR="00DA5601" w:rsidRPr="0051357D" w:rsidRDefault="005B1ABD" w:rsidP="00DA5601">
      <w:pPr>
        <w:pStyle w:val="Kop4"/>
        <w:numPr>
          <w:ilvl w:val="3"/>
          <w:numId w:val="3"/>
        </w:numPr>
        <w:rPr>
          <w:sz w:val="22"/>
          <w:szCs w:val="22"/>
          <w:lang w:val="en-US"/>
        </w:rPr>
      </w:pPr>
      <w:bookmarkStart w:id="421" w:name="_Toc366768570"/>
      <w:r w:rsidRPr="0051357D">
        <w:rPr>
          <w:sz w:val="22"/>
          <w:szCs w:val="22"/>
          <w:lang w:val="en-US"/>
        </w:rPr>
        <w:t>Background</w:t>
      </w:r>
      <w:bookmarkEnd w:id="421"/>
    </w:p>
    <w:p w:rsidR="00DA5601" w:rsidRDefault="00DA5601" w:rsidP="000F200F">
      <w:pPr>
        <w:rPr>
          <w:lang w:val="en-US"/>
        </w:rPr>
      </w:pPr>
      <w:r>
        <w:rPr>
          <w:lang w:val="en-US"/>
        </w:rPr>
        <w:t xml:space="preserve">To elaborate a little bit further we will explain a bit more about the use of alarm stations. Each station will be in a particular part of the ship (i.e. wheelhouse, engine room, crewmess, chief engineer cabin etc.) All these stations have their own rights on which alarms they can hear or </w:t>
      </w:r>
      <w:r>
        <w:rPr>
          <w:lang w:val="en-US"/>
        </w:rPr>
        <w:lastRenderedPageBreak/>
        <w:t>see and how they can act upon such an alarm. For example, the engine room is the place where all the alarms normally will be visible and almost always the only place where alarms can be acknowledged. This is because regulations require that alarms can only be acknowledged on that part of the ship where you can act upon the alarm and take precaution action on that alarm. Now in the crewmess (a public space) all kind of people have access to the workstation. It is not advisable that these people have rights to acknowledge the alarm. So in this space you can set the Alarmstation rights for the crewmess, so that they don’t have the rights to acknowledge.</w:t>
      </w:r>
    </w:p>
    <w:p w:rsidR="00DA5601" w:rsidRDefault="00DA5601" w:rsidP="000F200F">
      <w:pPr>
        <w:rPr>
          <w:lang w:val="en-US"/>
        </w:rPr>
      </w:pPr>
    </w:p>
    <w:p w:rsidR="00DA5601" w:rsidRDefault="00DA5601" w:rsidP="000F200F">
      <w:pPr>
        <w:rPr>
          <w:lang w:val="en-US"/>
        </w:rPr>
      </w:pPr>
      <w:r>
        <w:rPr>
          <w:lang w:val="en-US"/>
        </w:rPr>
        <w:t xml:space="preserve">You can imagine that in the wheelhouse they do not want to see all the alarms concerning propulsion etc. merely navigational alarms are mostly enough on the bridge. Here you can set the alarm stations to only show navigational alarms and not propulsion alarms. </w:t>
      </w:r>
    </w:p>
    <w:p w:rsidR="00DA5601" w:rsidRDefault="00DA5601" w:rsidP="000F200F">
      <w:pPr>
        <w:rPr>
          <w:lang w:val="en-US"/>
        </w:rPr>
      </w:pPr>
    </w:p>
    <w:p w:rsidR="00DA5601" w:rsidRPr="009F49D7" w:rsidRDefault="00DA5601" w:rsidP="000F200F">
      <w:pPr>
        <w:rPr>
          <w:lang w:val="en-US"/>
        </w:rPr>
      </w:pPr>
      <w:r>
        <w:rPr>
          <w:lang w:val="en-US"/>
        </w:rPr>
        <w:t>We have developed a lot of standardized settings for different variations. Please refer to the troubleshooting manual for these examples.</w:t>
      </w:r>
    </w:p>
    <w:p w:rsidR="00DA5601" w:rsidRDefault="00DA5601" w:rsidP="000F200F">
      <w:pPr>
        <w:rPr>
          <w:lang w:val="en-US"/>
        </w:rPr>
      </w:pPr>
    </w:p>
    <w:p w:rsidR="00DA5601" w:rsidRDefault="00DA5601" w:rsidP="00DA5601">
      <w:pPr>
        <w:pStyle w:val="Kop3"/>
        <w:numPr>
          <w:ilvl w:val="2"/>
          <w:numId w:val="3"/>
        </w:numPr>
        <w:rPr>
          <w:lang w:val="en-US"/>
        </w:rPr>
      </w:pPr>
      <w:bookmarkStart w:id="422" w:name="_Toc366768571"/>
      <w:r>
        <w:rPr>
          <w:lang w:val="en-US"/>
        </w:rPr>
        <w:t>Alarm Panels</w:t>
      </w:r>
      <w:bookmarkEnd w:id="422"/>
    </w:p>
    <w:p w:rsidR="00DA5601" w:rsidRDefault="00DA5601" w:rsidP="000F200F">
      <w:pPr>
        <w:rPr>
          <w:lang w:val="en-US"/>
        </w:rPr>
      </w:pPr>
      <w:r>
        <w:rPr>
          <w:lang w:val="en-US"/>
        </w:rPr>
        <w:t>Often we use smaller pa</w:t>
      </w:r>
      <w:r w:rsidR="009B49E4">
        <w:rPr>
          <w:lang w:val="en-US"/>
        </w:rPr>
        <w:t>nels as a workstation in various</w:t>
      </w:r>
      <w:r>
        <w:rPr>
          <w:lang w:val="en-US"/>
        </w:rPr>
        <w:t xml:space="preserve"> rooms (especially the smaller cabins and messroom)</w:t>
      </w:r>
      <w:r w:rsidR="009B49E4">
        <w:rPr>
          <w:lang w:val="en-US"/>
        </w:rPr>
        <w:t>,</w:t>
      </w:r>
      <w:r>
        <w:rPr>
          <w:lang w:val="en-US"/>
        </w:rPr>
        <w:t xml:space="preserve"> these panels are called DAP (Duty Alarm Panel</w:t>
      </w:r>
      <w:r w:rsidR="009B49E4">
        <w:rPr>
          <w:lang w:val="en-US"/>
        </w:rPr>
        <w:t xml:space="preserve">). </w:t>
      </w:r>
      <w:r>
        <w:rPr>
          <w:lang w:val="en-US"/>
        </w:rPr>
        <w:t xml:space="preserve">DAP’s have to be pointed out to the system. Under Alarm Stations&gt;Alarm Panels you can set these DAP’s (see </w:t>
      </w:r>
      <w:r w:rsidR="007270D5">
        <w:rPr>
          <w:lang w:val="en-US"/>
        </w:rPr>
        <w:fldChar w:fldCharType="begin"/>
      </w:r>
      <w:r>
        <w:rPr>
          <w:lang w:val="en-US"/>
        </w:rPr>
        <w:instrText xml:space="preserve"> REF _Ref333483539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32</w:t>
      </w:r>
      <w:r w:rsidR="007270D5">
        <w:rPr>
          <w:lang w:val="en-US"/>
        </w:rPr>
        <w:fldChar w:fldCharType="end"/>
      </w:r>
      <w:r>
        <w:rPr>
          <w:lang w:val="en-US"/>
        </w:rPr>
        <w:t>).</w:t>
      </w:r>
    </w:p>
    <w:p w:rsidR="00DA5601" w:rsidRDefault="00DA5601" w:rsidP="000F200F">
      <w:pPr>
        <w:rPr>
          <w:lang w:val="en-US"/>
        </w:rPr>
      </w:pPr>
    </w:p>
    <w:p w:rsidR="00DA5601" w:rsidRPr="006B47F5" w:rsidRDefault="00DA5601" w:rsidP="000F200F">
      <w:pPr>
        <w:rPr>
          <w:lang w:val="en-US"/>
        </w:rPr>
      </w:pPr>
      <w:r w:rsidRPr="006B47F5">
        <w:rPr>
          <w:lang w:val="en-US"/>
        </w:rPr>
        <w:t xml:space="preserve">See </w:t>
      </w:r>
      <w:r w:rsidR="00A37D30">
        <w:rPr>
          <w:lang w:val="en-US"/>
        </w:rPr>
        <w:t xml:space="preserve">also </w:t>
      </w:r>
      <w:r w:rsidR="00B3261F">
        <w:rPr>
          <w:lang w:val="en-US"/>
        </w:rPr>
        <w:t>chapter</w:t>
      </w:r>
      <w:r w:rsidR="009B49E4" w:rsidRPr="006B47F5">
        <w:rPr>
          <w:lang w:val="en-US"/>
        </w:rPr>
        <w:t xml:space="preserve"> </w:t>
      </w:r>
      <w:hyperlink w:anchor="_Duty_Alarm_Panel" w:history="1">
        <w:r w:rsidR="00B3261F">
          <w:rPr>
            <w:rStyle w:val="Hyperlink"/>
            <w:lang w:val="en-US"/>
          </w:rPr>
          <w:fldChar w:fldCharType="begin"/>
        </w:r>
        <w:r w:rsidR="00B3261F">
          <w:instrText xml:space="preserve"> REF _Ref366767150 \r \h </w:instrText>
        </w:r>
        <w:r w:rsidR="00B3261F">
          <w:rPr>
            <w:rStyle w:val="Hyperlink"/>
            <w:lang w:val="en-US"/>
          </w:rPr>
        </w:r>
        <w:r w:rsidR="00B3261F">
          <w:rPr>
            <w:rStyle w:val="Hyperlink"/>
            <w:lang w:val="en-US"/>
          </w:rPr>
          <w:fldChar w:fldCharType="separate"/>
        </w:r>
        <w:r w:rsidR="00ED7AB1">
          <w:t>9.5</w:t>
        </w:r>
        <w:r w:rsidR="00B3261F">
          <w:rPr>
            <w:rStyle w:val="Hyperlink"/>
            <w:lang w:val="en-US"/>
          </w:rPr>
          <w:fldChar w:fldCharType="end"/>
        </w:r>
      </w:hyperlink>
    </w:p>
    <w:p w:rsidR="00DA5601" w:rsidRPr="006B47F5" w:rsidRDefault="00DA5601" w:rsidP="000F200F">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76"/>
        <w:gridCol w:w="6836"/>
      </w:tblGrid>
      <w:tr w:rsidR="00DA5601" w:rsidRPr="00281C08" w:rsidTr="000F200F">
        <w:tc>
          <w:tcPr>
            <w:tcW w:w="2376" w:type="dxa"/>
            <w:shd w:val="clear" w:color="auto" w:fill="0C0C0C"/>
          </w:tcPr>
          <w:p w:rsidR="00DA5601" w:rsidRPr="00281C08" w:rsidRDefault="00DA5601" w:rsidP="000F200F">
            <w:pPr>
              <w:rPr>
                <w:b/>
                <w:lang w:val="en-US"/>
              </w:rPr>
            </w:pPr>
            <w:r w:rsidRPr="00281C08">
              <w:rPr>
                <w:b/>
                <w:lang w:val="en-US"/>
              </w:rPr>
              <w:t>Alarm group option</w:t>
            </w:r>
          </w:p>
        </w:tc>
        <w:tc>
          <w:tcPr>
            <w:tcW w:w="6836" w:type="dxa"/>
            <w:shd w:val="clear" w:color="auto" w:fill="0C0C0C"/>
          </w:tcPr>
          <w:p w:rsidR="00DA5601" w:rsidRPr="00281C08" w:rsidRDefault="00DA5601" w:rsidP="000F200F">
            <w:pPr>
              <w:rPr>
                <w:b/>
                <w:lang w:val="en-US"/>
              </w:rPr>
            </w:pPr>
            <w:r w:rsidRPr="00281C08">
              <w:rPr>
                <w:b/>
                <w:lang w:val="en-US"/>
              </w:rPr>
              <w:t xml:space="preserve">Explanation </w:t>
            </w:r>
          </w:p>
        </w:tc>
      </w:tr>
      <w:tr w:rsidR="00DA5601" w:rsidRPr="000F200F" w:rsidTr="000F200F">
        <w:tc>
          <w:tcPr>
            <w:tcW w:w="2376" w:type="dxa"/>
          </w:tcPr>
          <w:p w:rsidR="00DA5601" w:rsidRPr="009417AF" w:rsidRDefault="00DA5601" w:rsidP="000F200F">
            <w:pPr>
              <w:rPr>
                <w:lang w:val="en-US"/>
              </w:rPr>
            </w:pPr>
            <w:r>
              <w:rPr>
                <w:lang w:val="en-US"/>
              </w:rPr>
              <w:t>MAC</w:t>
            </w:r>
          </w:p>
        </w:tc>
        <w:tc>
          <w:tcPr>
            <w:tcW w:w="6836" w:type="dxa"/>
          </w:tcPr>
          <w:p w:rsidR="00DA5601" w:rsidRPr="009417AF" w:rsidRDefault="00DA5601" w:rsidP="000F200F">
            <w:pPr>
              <w:rPr>
                <w:lang w:val="en-US"/>
              </w:rPr>
            </w:pPr>
            <w:r>
              <w:rPr>
                <w:lang w:val="en-US"/>
              </w:rPr>
              <w:t>Type the MAC-address of the DAP here</w:t>
            </w:r>
          </w:p>
        </w:tc>
      </w:tr>
      <w:tr w:rsidR="00DA5601" w:rsidRPr="000F200F" w:rsidTr="000F200F">
        <w:tc>
          <w:tcPr>
            <w:tcW w:w="2376" w:type="dxa"/>
          </w:tcPr>
          <w:p w:rsidR="00DA5601" w:rsidRPr="009417AF" w:rsidRDefault="00DA5601" w:rsidP="000F200F">
            <w:pPr>
              <w:rPr>
                <w:lang w:val="en-US"/>
              </w:rPr>
            </w:pPr>
            <w:r>
              <w:rPr>
                <w:lang w:val="en-US"/>
              </w:rPr>
              <w:t>Alarm Station</w:t>
            </w:r>
          </w:p>
        </w:tc>
        <w:tc>
          <w:tcPr>
            <w:tcW w:w="6836" w:type="dxa"/>
          </w:tcPr>
          <w:p w:rsidR="00DA5601" w:rsidRPr="009417AF" w:rsidRDefault="00DA5601" w:rsidP="000F200F">
            <w:pPr>
              <w:rPr>
                <w:lang w:val="en-US"/>
              </w:rPr>
            </w:pPr>
            <w:r>
              <w:rPr>
                <w:lang w:val="en-US"/>
              </w:rPr>
              <w:t>Choose which station it will represent (for alarm settings)</w:t>
            </w:r>
          </w:p>
        </w:tc>
      </w:tr>
      <w:tr w:rsidR="00DA5601" w:rsidRPr="000F200F" w:rsidTr="000F200F">
        <w:tc>
          <w:tcPr>
            <w:tcW w:w="2376" w:type="dxa"/>
          </w:tcPr>
          <w:p w:rsidR="00DA5601" w:rsidRPr="009417AF" w:rsidRDefault="00DA5601" w:rsidP="000F200F">
            <w:pPr>
              <w:rPr>
                <w:lang w:val="en-US"/>
              </w:rPr>
            </w:pPr>
            <w:r>
              <w:rPr>
                <w:lang w:val="en-US"/>
              </w:rPr>
              <w:t>DAP Type</w:t>
            </w:r>
          </w:p>
        </w:tc>
        <w:tc>
          <w:tcPr>
            <w:tcW w:w="6836" w:type="dxa"/>
          </w:tcPr>
          <w:p w:rsidR="00DA5601" w:rsidRPr="009417AF" w:rsidRDefault="00DA5601" w:rsidP="000F200F">
            <w:pPr>
              <w:rPr>
                <w:lang w:val="en-US"/>
              </w:rPr>
            </w:pPr>
            <w:r>
              <w:rPr>
                <w:lang w:val="en-US"/>
              </w:rPr>
              <w:t>Choose the type of DAP in use</w:t>
            </w:r>
          </w:p>
        </w:tc>
      </w:tr>
      <w:tr w:rsidR="00DA5601" w:rsidRPr="000F200F" w:rsidTr="000F200F">
        <w:tc>
          <w:tcPr>
            <w:tcW w:w="2376" w:type="dxa"/>
          </w:tcPr>
          <w:p w:rsidR="00DA5601" w:rsidRPr="009417AF" w:rsidRDefault="00DA5601" w:rsidP="000F4609">
            <w:pPr>
              <w:rPr>
                <w:lang w:val="en-US"/>
              </w:rPr>
            </w:pPr>
            <w:r>
              <w:rPr>
                <w:lang w:val="en-US"/>
              </w:rPr>
              <w:t>IP</w:t>
            </w:r>
          </w:p>
        </w:tc>
        <w:tc>
          <w:tcPr>
            <w:tcW w:w="6836" w:type="dxa"/>
          </w:tcPr>
          <w:p w:rsidR="00DA5601" w:rsidRPr="009417AF" w:rsidRDefault="00DA5601" w:rsidP="009D34A3">
            <w:pPr>
              <w:rPr>
                <w:lang w:val="en-US"/>
              </w:rPr>
            </w:pPr>
            <w:r>
              <w:rPr>
                <w:lang w:val="en-US"/>
              </w:rPr>
              <w:t>IP address in range 172.xx.0.81 and so on</w:t>
            </w:r>
          </w:p>
        </w:tc>
      </w:tr>
    </w:tbl>
    <w:p w:rsidR="00DA5601" w:rsidRPr="00CA0364" w:rsidRDefault="00DA5601" w:rsidP="000F200F">
      <w:pPr>
        <w:rPr>
          <w:lang w:val="en-US"/>
        </w:rPr>
      </w:pPr>
    </w:p>
    <w:p w:rsidR="00DA5601" w:rsidRPr="00CA0364" w:rsidRDefault="0024426C" w:rsidP="000F200F">
      <w:pPr>
        <w:rPr>
          <w:i/>
          <w:lang w:val="en-US"/>
        </w:rPr>
      </w:pPr>
      <w:r>
        <w:rPr>
          <w:noProof/>
          <w:lang w:val="nl-NL" w:eastAsia="nl-NL"/>
        </w:rPr>
        <w:drawing>
          <wp:inline distT="0" distB="0" distL="0" distR="0" wp14:anchorId="62B2FE4D" wp14:editId="07D2A9BE">
            <wp:extent cx="416379" cy="342900"/>
            <wp:effectExtent l="0" t="0" r="3175" b="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0F4609">
        <w:rPr>
          <w:i/>
          <w:lang w:val="en-US"/>
        </w:rPr>
        <w:t xml:space="preserve">  A</w:t>
      </w:r>
      <w:r w:rsidR="00DA5601" w:rsidRPr="00CA0364">
        <w:rPr>
          <w:i/>
          <w:lang w:val="en-US"/>
        </w:rPr>
        <w:t>fter changing these settings choose “ accept and restart communication” to activate the changes.</w:t>
      </w:r>
    </w:p>
    <w:p w:rsidR="00DA5601" w:rsidRDefault="00DA5601" w:rsidP="000F200F">
      <w:pPr>
        <w:pStyle w:val="Bijschrift"/>
      </w:pPr>
      <w:r>
        <w:rPr>
          <w:noProof/>
          <w:lang w:val="nl-NL" w:eastAsia="nl-NL"/>
        </w:rPr>
        <w:lastRenderedPageBreak/>
        <w:drawing>
          <wp:inline distT="0" distB="0" distL="0" distR="0" wp14:anchorId="37C6825D" wp14:editId="5584074B">
            <wp:extent cx="2914650" cy="3337624"/>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2915046" cy="3338077"/>
                    </a:xfrm>
                    <a:prstGeom prst="rect">
                      <a:avLst/>
                    </a:prstGeom>
                  </pic:spPr>
                </pic:pic>
              </a:graphicData>
            </a:graphic>
          </wp:inline>
        </w:drawing>
      </w:r>
    </w:p>
    <w:p w:rsidR="00DA5601" w:rsidRPr="00514E0F" w:rsidRDefault="00DA5601" w:rsidP="002309BE">
      <w:pPr>
        <w:pStyle w:val="Onderschrift"/>
      </w:pPr>
      <w:bookmarkStart w:id="423" w:name="_Ref333483539"/>
      <w:bookmarkStart w:id="424" w:name="_Toc366768765"/>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32</w:t>
      </w:r>
      <w:r w:rsidR="00ED7AB1">
        <w:fldChar w:fldCharType="end"/>
      </w:r>
      <w:bookmarkEnd w:id="423"/>
      <w:r>
        <w:t>: Alarm Panels</w:t>
      </w:r>
      <w:bookmarkEnd w:id="424"/>
      <w:r>
        <w:t xml:space="preserve"> </w:t>
      </w:r>
    </w:p>
    <w:p w:rsidR="00DA5601" w:rsidRDefault="00DA5601" w:rsidP="000F200F">
      <w:pPr>
        <w:rPr>
          <w:lang w:val="en-US"/>
        </w:rPr>
      </w:pPr>
    </w:p>
    <w:p w:rsidR="00DA5601" w:rsidRDefault="00DA5601" w:rsidP="000F200F">
      <w:pPr>
        <w:rPr>
          <w:lang w:val="en-US"/>
        </w:rPr>
      </w:pPr>
    </w:p>
    <w:p w:rsidR="00DA5601" w:rsidRDefault="00DA5601" w:rsidP="00DA5601">
      <w:pPr>
        <w:pStyle w:val="Kop3"/>
        <w:numPr>
          <w:ilvl w:val="2"/>
          <w:numId w:val="3"/>
        </w:numPr>
        <w:rPr>
          <w:lang w:val="en-US"/>
        </w:rPr>
      </w:pPr>
      <w:bookmarkStart w:id="425" w:name="_Toc366768572"/>
      <w:r>
        <w:rPr>
          <w:lang w:val="en-US"/>
        </w:rPr>
        <w:t>Alarm groups</w:t>
      </w:r>
      <w:bookmarkEnd w:id="425"/>
    </w:p>
    <w:p w:rsidR="00DA5601" w:rsidRDefault="00DA5601" w:rsidP="000F200F">
      <w:pPr>
        <w:rPr>
          <w:lang w:val="en-US"/>
        </w:rPr>
      </w:pPr>
      <w:r>
        <w:rPr>
          <w:lang w:val="en-US"/>
        </w:rPr>
        <w:t xml:space="preserve">In Alarm Groups you can define the looks of the DAP’s (see </w:t>
      </w:r>
      <w:r w:rsidR="007270D5">
        <w:rPr>
          <w:lang w:val="en-US"/>
        </w:rPr>
        <w:fldChar w:fldCharType="begin"/>
      </w:r>
      <w:r>
        <w:rPr>
          <w:lang w:val="en-US"/>
        </w:rPr>
        <w:instrText xml:space="preserve"> REF _Ref333484645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33</w:t>
      </w:r>
      <w:r w:rsidR="007270D5">
        <w:rPr>
          <w:lang w:val="en-US"/>
        </w:rPr>
        <w:fldChar w:fldCharType="end"/>
      </w:r>
      <w:r>
        <w:rPr>
          <w:lang w:val="en-US"/>
        </w:rPr>
        <w:t>).</w:t>
      </w:r>
    </w:p>
    <w:p w:rsidR="00DA5601" w:rsidRDefault="00DA5601" w:rsidP="000F200F">
      <w:pPr>
        <w:rPr>
          <w:lang w:val="en-US"/>
        </w:rPr>
      </w:pPr>
    </w:p>
    <w:p w:rsidR="00DA5601" w:rsidRDefault="00DA5601" w:rsidP="000F200F">
      <w:pPr>
        <w:rPr>
          <w:lang w:val="en-US"/>
        </w:rPr>
      </w:pPr>
      <w:r>
        <w:rPr>
          <w:lang w:val="en-US"/>
        </w:rPr>
        <w:t xml:space="preserve">Under “duty alarm panels” you can set the rows and </w:t>
      </w:r>
      <w:r w:rsidR="005B1ABD">
        <w:rPr>
          <w:lang w:val="en-US"/>
        </w:rPr>
        <w:t>columns</w:t>
      </w:r>
      <w:r>
        <w:rPr>
          <w:lang w:val="en-US"/>
        </w:rPr>
        <w:t xml:space="preserve"> that you want to see if they are in alarm. You can choose up to 2 rows and up to 5 </w:t>
      </w:r>
      <w:r w:rsidR="005B1ABD">
        <w:rPr>
          <w:lang w:val="en-US"/>
        </w:rPr>
        <w:t>columns</w:t>
      </w:r>
      <w:r>
        <w:rPr>
          <w:lang w:val="en-US"/>
        </w:rPr>
        <w:t>. Under “assigned alarm groups” you can define which alarm group you will see. Just click on a field and choose the specific alarm Group.</w:t>
      </w:r>
    </w:p>
    <w:p w:rsidR="00DA5601" w:rsidRDefault="00DA5601" w:rsidP="000F200F">
      <w:pPr>
        <w:rPr>
          <w:lang w:val="en-US"/>
        </w:rPr>
      </w:pPr>
    </w:p>
    <w:p w:rsidR="00DA5601" w:rsidRDefault="00DA5601" w:rsidP="000F200F">
      <w:pPr>
        <w:rPr>
          <w:lang w:val="en-US"/>
        </w:rPr>
      </w:pPr>
      <w:r>
        <w:rPr>
          <w:lang w:val="en-US"/>
        </w:rPr>
        <w:t xml:space="preserve">“This Station” defines the look and feel of the </w:t>
      </w:r>
      <w:r w:rsidR="005B1ABD">
        <w:rPr>
          <w:lang w:val="en-US"/>
        </w:rPr>
        <w:t>OWS</w:t>
      </w:r>
      <w:r>
        <w:rPr>
          <w:lang w:val="en-US"/>
        </w:rPr>
        <w:t xml:space="preserve">. In </w:t>
      </w:r>
      <w:r w:rsidR="005B1ABD">
        <w:rPr>
          <w:lang w:val="en-US"/>
        </w:rPr>
        <w:t>default</w:t>
      </w:r>
      <w:r>
        <w:rPr>
          <w:lang w:val="en-US"/>
        </w:rPr>
        <w:t xml:space="preserve"> mode you have the same layout as a standard alarm page. You can also choose to only see a list of alarms or a list of alarms with the controls for silencing etc.</w:t>
      </w:r>
    </w:p>
    <w:p w:rsidR="00DA5601" w:rsidRDefault="00DA5601" w:rsidP="000F200F">
      <w:pPr>
        <w:rPr>
          <w:lang w:val="en-US"/>
        </w:rPr>
      </w:pPr>
    </w:p>
    <w:p w:rsidR="00DA5601" w:rsidRDefault="00DA5601" w:rsidP="000F200F">
      <w:pPr>
        <w:rPr>
          <w:lang w:val="en-US"/>
        </w:rPr>
      </w:pPr>
      <w:r>
        <w:rPr>
          <w:noProof/>
          <w:lang w:val="nl-NL" w:eastAsia="nl-NL"/>
        </w:rPr>
        <w:lastRenderedPageBreak/>
        <w:drawing>
          <wp:inline distT="0" distB="0" distL="0" distR="0" wp14:anchorId="4518BC76" wp14:editId="6102CA24">
            <wp:extent cx="4305300" cy="30194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4305300" cy="3019425"/>
                    </a:xfrm>
                    <a:prstGeom prst="rect">
                      <a:avLst/>
                    </a:prstGeom>
                  </pic:spPr>
                </pic:pic>
              </a:graphicData>
            </a:graphic>
          </wp:inline>
        </w:drawing>
      </w:r>
    </w:p>
    <w:p w:rsidR="00DA5601" w:rsidRDefault="00DA5601" w:rsidP="002309BE">
      <w:pPr>
        <w:pStyle w:val="Onderschrift"/>
      </w:pPr>
      <w:bookmarkStart w:id="426" w:name="_Ref333484645"/>
      <w:bookmarkStart w:id="427" w:name="_Toc366768766"/>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33</w:t>
      </w:r>
      <w:r w:rsidR="00ED7AB1">
        <w:fldChar w:fldCharType="end"/>
      </w:r>
      <w:bookmarkEnd w:id="426"/>
      <w:r>
        <w:t>: Alarm Groups</w:t>
      </w:r>
      <w:bookmarkEnd w:id="427"/>
    </w:p>
    <w:p w:rsidR="00DA5601" w:rsidRPr="00CA0364" w:rsidRDefault="0024426C" w:rsidP="000F200F">
      <w:pPr>
        <w:rPr>
          <w:i/>
          <w:lang w:val="en-US"/>
        </w:rPr>
      </w:pPr>
      <w:r>
        <w:rPr>
          <w:noProof/>
          <w:lang w:val="nl-NL" w:eastAsia="nl-NL"/>
        </w:rPr>
        <w:drawing>
          <wp:inline distT="0" distB="0" distL="0" distR="0" wp14:anchorId="4311A7A9" wp14:editId="1759DD68">
            <wp:extent cx="416379" cy="342900"/>
            <wp:effectExtent l="0" t="0" r="3175" b="0"/>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0F4609">
        <w:rPr>
          <w:i/>
          <w:lang w:val="en-US"/>
        </w:rPr>
        <w:t xml:space="preserve">  A</w:t>
      </w:r>
      <w:r w:rsidR="00DA5601" w:rsidRPr="00CA0364">
        <w:rPr>
          <w:i/>
          <w:lang w:val="en-US"/>
        </w:rPr>
        <w:t>fter changing these settings choose “ accept changes” to activate the changes.</w:t>
      </w:r>
    </w:p>
    <w:p w:rsidR="00DA5601" w:rsidRPr="00CA0364" w:rsidRDefault="00DA5601" w:rsidP="000F200F">
      <w:pPr>
        <w:rPr>
          <w:i/>
          <w:lang w:val="en-US"/>
        </w:rPr>
      </w:pPr>
    </w:p>
    <w:p w:rsidR="00DA5601" w:rsidRDefault="00DA5601" w:rsidP="00DA5601">
      <w:pPr>
        <w:pStyle w:val="Kop3"/>
        <w:numPr>
          <w:ilvl w:val="2"/>
          <w:numId w:val="3"/>
        </w:numPr>
      </w:pPr>
      <w:bookmarkStart w:id="428" w:name="_Toc366768573"/>
      <w:r>
        <w:t>Alarm Settings</w:t>
      </w:r>
      <w:bookmarkEnd w:id="428"/>
    </w:p>
    <w:p w:rsidR="00DA5601" w:rsidRPr="00CA0364" w:rsidRDefault="00DA5601" w:rsidP="000F200F">
      <w:pPr>
        <w:rPr>
          <w:lang w:val="en-US"/>
        </w:rPr>
      </w:pPr>
      <w:r w:rsidRPr="00CA0364">
        <w:rPr>
          <w:lang w:val="en-US"/>
        </w:rPr>
        <w:t xml:space="preserve">Here you can specify different alarm settings. </w:t>
      </w:r>
    </w:p>
    <w:p w:rsidR="00DA5601" w:rsidRPr="00CA0364" w:rsidRDefault="00DA5601" w:rsidP="000F200F">
      <w:pPr>
        <w:rPr>
          <w:lang w:val="en-US"/>
        </w:rPr>
      </w:pPr>
      <w:r w:rsidRPr="00CA0364">
        <w:rPr>
          <w:lang w:val="en-US"/>
        </w:rPr>
        <w:t>Under “Duty Alarm System” you can choose the following:</w:t>
      </w:r>
    </w:p>
    <w:p w:rsidR="00DA5601" w:rsidRPr="00CA0364" w:rsidRDefault="00DA5601" w:rsidP="000F200F">
      <w:pPr>
        <w:rPr>
          <w:lang w:val="en-US"/>
        </w:rPr>
      </w:pPr>
    </w:p>
    <w:p w:rsidR="00DA5601" w:rsidRPr="00CA0364" w:rsidRDefault="00DA5601" w:rsidP="000F200F">
      <w:pPr>
        <w:rPr>
          <w:lang w:val="en-US"/>
        </w:rPr>
      </w:pPr>
      <w:r w:rsidRPr="00CA0364">
        <w:rPr>
          <w:lang w:val="en-US"/>
        </w:rPr>
        <w:t>Automatic deactivate of public space When ER attended: if you do not want the alarms to sound in all the public spaces when there is someone at watch in the ER</w:t>
      </w:r>
    </w:p>
    <w:p w:rsidR="00DA5601" w:rsidRPr="00CA0364" w:rsidRDefault="00DA5601" w:rsidP="000F200F">
      <w:pPr>
        <w:rPr>
          <w:lang w:val="en-US"/>
        </w:rPr>
      </w:pPr>
    </w:p>
    <w:p w:rsidR="00DA5601" w:rsidRPr="00CA0364" w:rsidRDefault="00DA5601" w:rsidP="000F200F">
      <w:pPr>
        <w:rPr>
          <w:lang w:val="en-US"/>
        </w:rPr>
      </w:pPr>
      <w:r w:rsidRPr="00CA0364">
        <w:rPr>
          <w:lang w:val="en-US"/>
        </w:rPr>
        <w:t>Alert duty Cabin When ER turns unattended: To notify the person on duty that there is nobody in the ER anymore and his watch begins.</w:t>
      </w:r>
    </w:p>
    <w:p w:rsidR="00DA5601" w:rsidRPr="00CA0364" w:rsidRDefault="00DA5601" w:rsidP="000F200F">
      <w:pPr>
        <w:rPr>
          <w:lang w:val="en-US"/>
        </w:rPr>
      </w:pPr>
    </w:p>
    <w:p w:rsidR="00DA5601" w:rsidRPr="00CA0364" w:rsidRDefault="00DA5601" w:rsidP="000F200F">
      <w:pPr>
        <w:rPr>
          <w:lang w:val="en-US"/>
        </w:rPr>
      </w:pPr>
      <w:r w:rsidRPr="00CA0364">
        <w:rPr>
          <w:lang w:val="en-US"/>
        </w:rPr>
        <w:t>Alert Bridge when ER turns unattended: Just for convenience.</w:t>
      </w:r>
    </w:p>
    <w:p w:rsidR="00DA5601" w:rsidRPr="00CA0364" w:rsidRDefault="00DA5601" w:rsidP="000F200F">
      <w:pPr>
        <w:rPr>
          <w:lang w:val="en-US"/>
        </w:rPr>
      </w:pPr>
      <w:r w:rsidRPr="00CA0364">
        <w:rPr>
          <w:lang w:val="en-US"/>
        </w:rPr>
        <w:t>Under “Personal Alarm Settings” you can choose if the deadman timer starts again with every new alarm.</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6D8F9E8B" wp14:editId="39C22A71">
            <wp:extent cx="4371975" cy="2047875"/>
            <wp:effectExtent l="0" t="0" r="9525" b="952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4371975" cy="2047875"/>
                    </a:xfrm>
                    <a:prstGeom prst="rect">
                      <a:avLst/>
                    </a:prstGeom>
                  </pic:spPr>
                </pic:pic>
              </a:graphicData>
            </a:graphic>
          </wp:inline>
        </w:drawing>
      </w:r>
    </w:p>
    <w:p w:rsidR="00DA5601" w:rsidRPr="0061743D" w:rsidRDefault="00DA5601" w:rsidP="002309BE">
      <w:pPr>
        <w:pStyle w:val="Onderschrift"/>
      </w:pPr>
      <w:bookmarkStart w:id="429" w:name="_Toc366768767"/>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34</w:t>
      </w:r>
      <w:r w:rsidR="00ED7AB1">
        <w:fldChar w:fldCharType="end"/>
      </w:r>
      <w:r>
        <w:t>: Alarm Settings</w:t>
      </w:r>
      <w:bookmarkEnd w:id="429"/>
    </w:p>
    <w:p w:rsidR="00DA5601" w:rsidRDefault="00DA5601" w:rsidP="00DA5601">
      <w:pPr>
        <w:pStyle w:val="Kop2"/>
        <w:numPr>
          <w:ilvl w:val="1"/>
          <w:numId w:val="3"/>
        </w:numPr>
        <w:rPr>
          <w:lang w:val="en-US"/>
        </w:rPr>
      </w:pPr>
      <w:bookmarkStart w:id="430" w:name="_Toc366768574"/>
      <w:r w:rsidRPr="00310C70">
        <w:rPr>
          <w:lang w:val="en-US"/>
        </w:rPr>
        <w:lastRenderedPageBreak/>
        <w:t>Preferences</w:t>
      </w:r>
      <w:bookmarkEnd w:id="294"/>
      <w:bookmarkEnd w:id="430"/>
    </w:p>
    <w:p w:rsidR="00DA5601" w:rsidRDefault="00DA5601" w:rsidP="00DA5601">
      <w:pPr>
        <w:pStyle w:val="Kop3"/>
        <w:numPr>
          <w:ilvl w:val="2"/>
          <w:numId w:val="3"/>
        </w:numPr>
        <w:rPr>
          <w:lang w:val="en-US"/>
        </w:rPr>
      </w:pPr>
      <w:bookmarkStart w:id="431" w:name="_Toc366768575"/>
      <w:r>
        <w:rPr>
          <w:lang w:val="en-US"/>
        </w:rPr>
        <w:t>General</w:t>
      </w:r>
      <w:bookmarkEnd w:id="431"/>
    </w:p>
    <w:p w:rsidR="00DA5601" w:rsidRPr="00CA0364" w:rsidRDefault="00DA5601" w:rsidP="000F200F">
      <w:pPr>
        <w:rPr>
          <w:rFonts w:cs="Calibri"/>
          <w:lang w:val="en-US"/>
        </w:rPr>
      </w:pPr>
      <w:r w:rsidRPr="00AF3969">
        <w:rPr>
          <w:rFonts w:cs="Calibri"/>
          <w:lang w:val="en-US"/>
        </w:rPr>
        <w:t>With the field “Preferences”</w:t>
      </w:r>
      <w:r>
        <w:rPr>
          <w:rFonts w:cs="Calibri"/>
          <w:lang w:val="en-US"/>
        </w:rPr>
        <w:t xml:space="preserve"> (see </w:t>
      </w:r>
      <w:r w:rsidR="007270D5">
        <w:rPr>
          <w:rFonts w:cs="Calibri"/>
          <w:lang w:val="en-US"/>
        </w:rPr>
        <w:fldChar w:fldCharType="begin"/>
      </w:r>
      <w:r>
        <w:rPr>
          <w:rFonts w:cs="Calibri"/>
          <w:lang w:val="en-US"/>
        </w:rPr>
        <w:instrText xml:space="preserve"> REF _Ref263323141 \h </w:instrText>
      </w:r>
      <w:r w:rsidR="007270D5">
        <w:rPr>
          <w:rFonts w:cs="Calibri"/>
          <w:lang w:val="en-US"/>
        </w:rPr>
      </w:r>
      <w:r w:rsidR="007270D5">
        <w:rPr>
          <w:rFonts w:cs="Calibri"/>
          <w:lang w:val="en-US"/>
        </w:rPr>
        <w:fldChar w:fldCharType="separate"/>
      </w:r>
      <w:r w:rsidR="00ED7AB1" w:rsidRPr="00D92197">
        <w:t xml:space="preserve">Figure </w:t>
      </w:r>
      <w:r w:rsidR="00ED7AB1">
        <w:rPr>
          <w:noProof/>
        </w:rPr>
        <w:t>11</w:t>
      </w:r>
      <w:r w:rsidR="00ED7AB1">
        <w:noBreakHyphen/>
      </w:r>
      <w:r w:rsidR="00ED7AB1">
        <w:rPr>
          <w:noProof/>
        </w:rPr>
        <w:t>35</w:t>
      </w:r>
      <w:r w:rsidR="007270D5">
        <w:rPr>
          <w:rFonts w:cs="Calibri"/>
          <w:lang w:val="en-US"/>
        </w:rPr>
        <w:fldChar w:fldCharType="end"/>
      </w:r>
      <w:r>
        <w:rPr>
          <w:rFonts w:cs="Calibri"/>
          <w:lang w:val="en-US"/>
        </w:rPr>
        <w:t>)</w:t>
      </w:r>
      <w:r w:rsidRPr="00AF3969">
        <w:rPr>
          <w:rFonts w:cs="Calibri"/>
          <w:lang w:val="en-US"/>
        </w:rPr>
        <w:t>, you can set several personal preferences. For example, you can</w:t>
      </w:r>
      <w:r>
        <w:rPr>
          <w:rFonts w:cs="Calibri"/>
          <w:lang w:val="en-US"/>
        </w:rPr>
        <w:t xml:space="preserve"> </w:t>
      </w:r>
      <w:r w:rsidRPr="00AF3969">
        <w:rPr>
          <w:rFonts w:cs="Calibri"/>
          <w:lang w:val="en-US"/>
        </w:rPr>
        <w:t xml:space="preserve">set the </w:t>
      </w:r>
      <w:r>
        <w:rPr>
          <w:rFonts w:cs="Calibri"/>
          <w:lang w:val="en-US"/>
        </w:rPr>
        <w:t>software language</w:t>
      </w:r>
      <w:r w:rsidRPr="00AF3969">
        <w:rPr>
          <w:rFonts w:cs="Calibri"/>
          <w:lang w:val="en-US"/>
        </w:rPr>
        <w:t xml:space="preserve">, </w:t>
      </w:r>
      <w:r>
        <w:rPr>
          <w:rFonts w:cs="Calibri"/>
          <w:lang w:val="en-US"/>
        </w:rPr>
        <w:t xml:space="preserve">set the ships </w:t>
      </w:r>
      <w:r w:rsidRPr="00AF3969">
        <w:rPr>
          <w:rFonts w:cs="Calibri"/>
          <w:lang w:val="en-US"/>
        </w:rPr>
        <w:t>heading references as well as configure the SMS</w:t>
      </w:r>
      <w:r>
        <w:rPr>
          <w:rFonts w:cs="Calibri"/>
          <w:lang w:val="en-US"/>
        </w:rPr>
        <w:t xml:space="preserve"> </w:t>
      </w:r>
      <w:r w:rsidRPr="00CA0364">
        <w:rPr>
          <w:rFonts w:cs="Calibri"/>
          <w:lang w:val="en-US"/>
        </w:rPr>
        <w:t>service.</w:t>
      </w:r>
    </w:p>
    <w:p w:rsidR="00DA5601" w:rsidRPr="00074B8E" w:rsidRDefault="00DA5601" w:rsidP="000F200F">
      <w:pPr>
        <w:rPr>
          <w:rFonts w:cs="Calibri"/>
          <w:lang w:val="en-US"/>
        </w:rPr>
      </w:pPr>
      <w:r>
        <w:rPr>
          <w:noProof/>
          <w:lang w:val="nl-NL" w:eastAsia="nl-NL"/>
        </w:rPr>
        <w:drawing>
          <wp:inline distT="0" distB="0" distL="0" distR="0" wp14:anchorId="68E2F2C3" wp14:editId="65880824">
            <wp:extent cx="3419475" cy="4526876"/>
            <wp:effectExtent l="0" t="0" r="0" b="762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3423944" cy="4532792"/>
                    </a:xfrm>
                    <a:prstGeom prst="rect">
                      <a:avLst/>
                    </a:prstGeom>
                  </pic:spPr>
                </pic:pic>
              </a:graphicData>
            </a:graphic>
          </wp:inline>
        </w:drawing>
      </w:r>
    </w:p>
    <w:p w:rsidR="00DA5601" w:rsidRPr="00D92197" w:rsidRDefault="00DA5601" w:rsidP="002309BE">
      <w:pPr>
        <w:pStyle w:val="Onderschrift"/>
      </w:pPr>
      <w:bookmarkStart w:id="432" w:name="_Ref263323141"/>
      <w:bookmarkStart w:id="433" w:name="_Ref333484260"/>
      <w:bookmarkStart w:id="434" w:name="_Toc366768768"/>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35</w:t>
      </w:r>
      <w:r w:rsidR="00ED7AB1">
        <w:fldChar w:fldCharType="end"/>
      </w:r>
      <w:bookmarkEnd w:id="432"/>
      <w:r w:rsidRPr="00D92197">
        <w:t>: Preferences</w:t>
      </w:r>
      <w:bookmarkEnd w:id="433"/>
      <w:bookmarkEnd w:id="434"/>
    </w:p>
    <w:p w:rsidR="00DA5601" w:rsidRDefault="00DA5601" w:rsidP="00DA5601">
      <w:pPr>
        <w:pStyle w:val="Kop3"/>
        <w:numPr>
          <w:ilvl w:val="2"/>
          <w:numId w:val="3"/>
        </w:numPr>
        <w:rPr>
          <w:lang w:val="en-US"/>
        </w:rPr>
      </w:pPr>
      <w:bookmarkStart w:id="435" w:name="_Toc366768576"/>
      <w:r>
        <w:rPr>
          <w:lang w:val="en-US"/>
        </w:rPr>
        <w:t>System Settings</w:t>
      </w:r>
      <w:bookmarkEnd w:id="435"/>
    </w:p>
    <w:p w:rsidR="00DA5601" w:rsidRPr="00AF3969" w:rsidRDefault="00DA5601" w:rsidP="000F200F">
      <w:pPr>
        <w:rPr>
          <w:rFonts w:cs="Calibri"/>
          <w:lang w:val="en-US"/>
        </w:rPr>
      </w:pPr>
      <w:r w:rsidRPr="00AF3969">
        <w:rPr>
          <w:rFonts w:cs="Calibri"/>
          <w:lang w:val="en-US"/>
        </w:rPr>
        <w:t>By clicking the “Language” arro</w:t>
      </w:r>
      <w:r>
        <w:rPr>
          <w:rFonts w:cs="Calibri"/>
          <w:lang w:val="en-US"/>
        </w:rPr>
        <w:t xml:space="preserve">w, </w:t>
      </w:r>
      <w:r w:rsidRPr="00AF3969">
        <w:rPr>
          <w:rFonts w:cs="Calibri"/>
          <w:lang w:val="en-US"/>
        </w:rPr>
        <w:t xml:space="preserve">all </w:t>
      </w:r>
      <w:r w:rsidR="005B1ABD">
        <w:rPr>
          <w:rFonts w:cs="Calibri"/>
          <w:lang w:val="en-US"/>
        </w:rPr>
        <w:t>supported</w:t>
      </w:r>
      <w:r w:rsidRPr="00AF3969">
        <w:rPr>
          <w:rFonts w:cs="Calibri"/>
          <w:lang w:val="en-US"/>
        </w:rPr>
        <w:t xml:space="preserve"> software</w:t>
      </w:r>
      <w:r>
        <w:rPr>
          <w:rFonts w:cs="Calibri"/>
          <w:lang w:val="en-US"/>
        </w:rPr>
        <w:t xml:space="preserve"> languages appear.</w:t>
      </w:r>
    </w:p>
    <w:p w:rsidR="00DA5601" w:rsidRPr="009B0925" w:rsidRDefault="00DA5601" w:rsidP="000F200F">
      <w:pPr>
        <w:rPr>
          <w:rFonts w:cs="Calibri"/>
          <w:lang w:val="en-US"/>
        </w:rPr>
      </w:pPr>
      <w:r w:rsidRPr="00AF3969">
        <w:rPr>
          <w:rFonts w:cs="Calibri"/>
          <w:lang w:val="en-US"/>
        </w:rPr>
        <w:t>Simply click on one of these languages to set the default language for all software</w:t>
      </w:r>
      <w:r>
        <w:rPr>
          <w:rFonts w:cs="Calibri"/>
          <w:lang w:val="en-US"/>
        </w:rPr>
        <w:t xml:space="preserve"> </w:t>
      </w:r>
      <w:r w:rsidRPr="009B0925">
        <w:rPr>
          <w:rFonts w:cs="Calibri"/>
          <w:lang w:val="en-US"/>
        </w:rPr>
        <w:t>modules.</w:t>
      </w:r>
    </w:p>
    <w:p w:rsidR="00DA5601" w:rsidRDefault="00DA5601" w:rsidP="000F200F">
      <w:pPr>
        <w:rPr>
          <w:rFonts w:cs="Calibri"/>
          <w:lang w:val="en-US"/>
        </w:rPr>
      </w:pPr>
      <w:r w:rsidRPr="00AF3969">
        <w:rPr>
          <w:rFonts w:cs="Calibri"/>
          <w:lang w:val="en-US"/>
        </w:rPr>
        <w:t>By clicking the “Time zone” arrow allows yo</w:t>
      </w:r>
      <w:r>
        <w:rPr>
          <w:rFonts w:cs="Calibri"/>
          <w:lang w:val="en-US"/>
        </w:rPr>
        <w:t>u to set the relevant UTC</w:t>
      </w:r>
      <w:r>
        <w:rPr>
          <w:rStyle w:val="Voetnootmarkering"/>
          <w:rFonts w:cs="Calibri"/>
          <w:lang w:val="en-US"/>
        </w:rPr>
        <w:footnoteReference w:id="9"/>
      </w:r>
      <w:r w:rsidRPr="00AF3969">
        <w:rPr>
          <w:rFonts w:cs="Calibri"/>
          <w:lang w:val="en-US"/>
        </w:rPr>
        <w:t xml:space="preserve"> time zone.</w:t>
      </w:r>
    </w:p>
    <w:p w:rsidR="00DA5601" w:rsidRDefault="00DA5601" w:rsidP="000F200F">
      <w:pPr>
        <w:rPr>
          <w:rFonts w:cs="Calibri"/>
          <w:lang w:val="en-US"/>
        </w:rPr>
      </w:pPr>
      <w:r>
        <w:rPr>
          <w:rFonts w:cs="Calibri"/>
          <w:lang w:val="en-US"/>
        </w:rPr>
        <w:t xml:space="preserve">As soon as a GPS is connected to the system </w:t>
      </w:r>
      <w:r w:rsidR="00DC7643">
        <w:rPr>
          <w:rFonts w:cs="Calibri"/>
          <w:lang w:val="en-US"/>
        </w:rPr>
        <w:t>NavVision</w:t>
      </w:r>
      <w:r w:rsidR="000F4609">
        <w:rPr>
          <w:rFonts w:cs="Calibri"/>
          <w:lang w:val="en-US"/>
        </w:rPr>
        <w:t xml:space="preserve">® </w:t>
      </w:r>
      <w:r>
        <w:rPr>
          <w:rFonts w:cs="Calibri"/>
          <w:lang w:val="en-US"/>
        </w:rPr>
        <w:t>will use this GPS to set the time. In this case you won’t have to alter the “Time Zone” while it will be taken care of by the GPS. If you think the time is not right, you can click “ Sync GPS time manually”.</w:t>
      </w:r>
    </w:p>
    <w:p w:rsidR="00DA5601" w:rsidRDefault="00DA5601" w:rsidP="00DA5601">
      <w:pPr>
        <w:pStyle w:val="Kop3"/>
        <w:numPr>
          <w:ilvl w:val="2"/>
          <w:numId w:val="3"/>
        </w:numPr>
        <w:rPr>
          <w:lang w:val="en-US"/>
        </w:rPr>
      </w:pPr>
      <w:bookmarkStart w:id="436" w:name="_Toc366768577"/>
      <w:r>
        <w:rPr>
          <w:lang w:val="en-US"/>
        </w:rPr>
        <w:t>Field Settings</w:t>
      </w:r>
      <w:bookmarkEnd w:id="436"/>
    </w:p>
    <w:p w:rsidR="00DA5601" w:rsidRDefault="00DA5601" w:rsidP="000F200F">
      <w:pPr>
        <w:rPr>
          <w:lang w:val="en-US"/>
        </w:rPr>
      </w:pPr>
      <w:r>
        <w:rPr>
          <w:lang w:val="en-US"/>
        </w:rPr>
        <w:t>Under “Field Grouping” you can choose in which order you want to see all the fields in “field settings”. You can change the order to “Categories” or to “ Alarm Groups” The last one will come in handy when you are checking whether all the fields are in the right Alarm Group.</w:t>
      </w:r>
    </w:p>
    <w:p w:rsidR="009D34A3" w:rsidRDefault="009D34A3">
      <w:pPr>
        <w:overflowPunct/>
        <w:autoSpaceDE/>
        <w:autoSpaceDN/>
        <w:adjustRightInd/>
        <w:textAlignment w:val="auto"/>
        <w:rPr>
          <w:lang w:val="en-US"/>
        </w:rPr>
      </w:pPr>
      <w:bookmarkStart w:id="437" w:name="_Toc275956006"/>
    </w:p>
    <w:p w:rsidR="00DA5601" w:rsidRPr="00AF3969" w:rsidRDefault="00DA5601" w:rsidP="00DA5601">
      <w:pPr>
        <w:pStyle w:val="Kop3"/>
        <w:numPr>
          <w:ilvl w:val="2"/>
          <w:numId w:val="3"/>
        </w:numPr>
        <w:rPr>
          <w:lang w:val="en-US"/>
        </w:rPr>
      </w:pPr>
      <w:bookmarkStart w:id="438" w:name="_Toc366768578"/>
      <w:r w:rsidRPr="00AF3969">
        <w:rPr>
          <w:lang w:val="en-US"/>
        </w:rPr>
        <w:lastRenderedPageBreak/>
        <w:t>Ship heading reference</w:t>
      </w:r>
      <w:bookmarkEnd w:id="437"/>
      <w:bookmarkEnd w:id="438"/>
    </w:p>
    <w:p w:rsidR="009D34A3" w:rsidRDefault="009D34A3" w:rsidP="000F200F">
      <w:pPr>
        <w:rPr>
          <w:rFonts w:cs="Calibri"/>
          <w:lang w:val="en-US"/>
        </w:rPr>
      </w:pPr>
    </w:p>
    <w:p w:rsidR="00DA5601" w:rsidRDefault="00DA5601" w:rsidP="000F200F">
      <w:pPr>
        <w:rPr>
          <w:rFonts w:cs="Calibri"/>
          <w:lang w:val="en-US"/>
        </w:rPr>
      </w:pPr>
      <w:r w:rsidRPr="00AF3969">
        <w:rPr>
          <w:rFonts w:cs="Calibri"/>
          <w:lang w:val="en-US"/>
        </w:rPr>
        <w:t>This option allows you to choose the default references for heading, heading backup and</w:t>
      </w:r>
      <w:r>
        <w:rPr>
          <w:rFonts w:cs="Calibri"/>
          <w:lang w:val="en-US"/>
        </w:rPr>
        <w:t xml:space="preserve"> </w:t>
      </w:r>
      <w:r w:rsidRPr="00AF3969">
        <w:rPr>
          <w:rFonts w:cs="Calibri"/>
          <w:lang w:val="en-US"/>
        </w:rPr>
        <w:t>heading line. The options range from Auto to Course over ground, Gyro compass, true compass</w:t>
      </w:r>
      <w:r>
        <w:rPr>
          <w:rFonts w:cs="Calibri"/>
          <w:lang w:val="en-US"/>
        </w:rPr>
        <w:t xml:space="preserve"> </w:t>
      </w:r>
      <w:r w:rsidRPr="009B0925">
        <w:rPr>
          <w:rFonts w:cs="Calibri"/>
          <w:lang w:val="en-US"/>
        </w:rPr>
        <w:t>and magnetic compass.</w:t>
      </w:r>
    </w:p>
    <w:p w:rsidR="009D34A3" w:rsidRPr="009B0925" w:rsidRDefault="009D34A3" w:rsidP="000F200F">
      <w:pPr>
        <w:rPr>
          <w:rFonts w:cs="Calibri"/>
          <w:lang w:val="en-US"/>
        </w:rPr>
      </w:pPr>
    </w:p>
    <w:p w:rsidR="00DA5601" w:rsidRPr="009B0925" w:rsidRDefault="00DA5601" w:rsidP="00DA5601">
      <w:pPr>
        <w:pStyle w:val="Kop3"/>
        <w:numPr>
          <w:ilvl w:val="2"/>
          <w:numId w:val="3"/>
        </w:numPr>
        <w:rPr>
          <w:lang w:val="en-US"/>
        </w:rPr>
      </w:pPr>
      <w:bookmarkStart w:id="439" w:name="_Toc275956007"/>
      <w:bookmarkStart w:id="440" w:name="_Toc366768579"/>
      <w:r w:rsidRPr="009B0925">
        <w:rPr>
          <w:lang w:val="en-US"/>
        </w:rPr>
        <w:t>SMS service</w:t>
      </w:r>
      <w:r w:rsidRPr="009B0925">
        <w:rPr>
          <w:sz w:val="15"/>
          <w:szCs w:val="15"/>
          <w:lang w:val="en-US"/>
        </w:rPr>
        <w:t xml:space="preserve"> </w:t>
      </w:r>
      <w:r w:rsidRPr="009B0925">
        <w:rPr>
          <w:lang w:val="en-US"/>
        </w:rPr>
        <w:t>(ship name</w:t>
      </w:r>
      <w:bookmarkEnd w:id="439"/>
      <w:r>
        <w:rPr>
          <w:lang w:val="en-US"/>
        </w:rPr>
        <w:t>)</w:t>
      </w:r>
      <w:bookmarkEnd w:id="440"/>
    </w:p>
    <w:p w:rsidR="009D34A3" w:rsidRDefault="009D34A3" w:rsidP="000F200F">
      <w:pPr>
        <w:rPr>
          <w:rFonts w:cs="Calibri"/>
          <w:lang w:val="en-US"/>
        </w:rPr>
      </w:pPr>
    </w:p>
    <w:p w:rsidR="00DA5601" w:rsidRDefault="00DA5601" w:rsidP="000F200F">
      <w:pPr>
        <w:rPr>
          <w:rFonts w:cs="Calibri"/>
          <w:lang w:val="en-US"/>
        </w:rPr>
      </w:pPr>
      <w:r w:rsidRPr="00AF3969">
        <w:rPr>
          <w:rFonts w:cs="Calibri"/>
          <w:lang w:val="en-US"/>
        </w:rPr>
        <w:t>Ship name is used to enter your ship’s name into the software. Of course, the name is entirely</w:t>
      </w:r>
      <w:r>
        <w:rPr>
          <w:rFonts w:cs="Calibri"/>
          <w:lang w:val="en-US"/>
        </w:rPr>
        <w:t xml:space="preserve"> </w:t>
      </w:r>
      <w:r w:rsidRPr="00AF3969">
        <w:rPr>
          <w:rFonts w:cs="Calibri"/>
          <w:lang w:val="en-US"/>
        </w:rPr>
        <w:t>your own choice and has no influence on the software’s functions.</w:t>
      </w:r>
    </w:p>
    <w:p w:rsidR="009D34A3" w:rsidRPr="00AF3969" w:rsidRDefault="009D34A3" w:rsidP="000F200F">
      <w:pPr>
        <w:rPr>
          <w:rFonts w:cs="Calibri"/>
          <w:lang w:val="en-US"/>
        </w:rPr>
      </w:pPr>
    </w:p>
    <w:p w:rsidR="00DA5601" w:rsidRDefault="00DA5601" w:rsidP="00DA5601">
      <w:pPr>
        <w:pStyle w:val="Kop3"/>
        <w:numPr>
          <w:ilvl w:val="2"/>
          <w:numId w:val="3"/>
        </w:numPr>
        <w:rPr>
          <w:lang w:val="en-US"/>
        </w:rPr>
      </w:pPr>
      <w:bookmarkStart w:id="441" w:name="_Toc275956008"/>
      <w:bookmarkStart w:id="442" w:name="_Toc366768580"/>
      <w:r w:rsidRPr="00AF3969">
        <w:rPr>
          <w:lang w:val="en-US"/>
        </w:rPr>
        <w:t>SMS service (phone active A &amp; B)</w:t>
      </w:r>
      <w:bookmarkEnd w:id="441"/>
      <w:bookmarkEnd w:id="442"/>
    </w:p>
    <w:p w:rsidR="00DA5601" w:rsidRPr="00465C87" w:rsidRDefault="00DA5601" w:rsidP="000F200F">
      <w:pPr>
        <w:rPr>
          <w:lang w:val="en-US"/>
        </w:rPr>
      </w:pPr>
    </w:p>
    <w:p w:rsidR="00DA5601" w:rsidRDefault="0024426C" w:rsidP="000F200F">
      <w:pPr>
        <w:rPr>
          <w:rFonts w:cs="Calibri"/>
          <w:i/>
          <w:iCs/>
          <w:lang w:val="en-US"/>
        </w:rPr>
      </w:pPr>
      <w:r>
        <w:rPr>
          <w:noProof/>
          <w:lang w:val="nl-NL" w:eastAsia="nl-NL"/>
        </w:rPr>
        <w:drawing>
          <wp:inline distT="0" distB="0" distL="0" distR="0" wp14:anchorId="2EAD3D19" wp14:editId="470DB0C3">
            <wp:extent cx="416379" cy="342900"/>
            <wp:effectExtent l="0" t="0" r="3175" b="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9D34A3">
        <w:rPr>
          <w:rFonts w:cs="Calibri"/>
          <w:i/>
          <w:iCs/>
          <w:lang w:val="en-US"/>
        </w:rPr>
        <w:t xml:space="preserve">  </w:t>
      </w:r>
      <w:r w:rsidR="00DA5601" w:rsidRPr="00AF3969">
        <w:rPr>
          <w:rFonts w:cs="Calibri"/>
          <w:i/>
          <w:iCs/>
          <w:lang w:val="en-US"/>
        </w:rPr>
        <w:t>When entering a phone number always include your country code.</w:t>
      </w:r>
    </w:p>
    <w:p w:rsidR="00DA5601" w:rsidRPr="00AF3969" w:rsidRDefault="00DA5601" w:rsidP="000F200F">
      <w:pPr>
        <w:jc w:val="center"/>
        <w:rPr>
          <w:rFonts w:cs="Calibri"/>
          <w:i/>
          <w:iCs/>
          <w:lang w:val="en-US"/>
        </w:rPr>
      </w:pPr>
    </w:p>
    <w:p w:rsidR="00DA5601" w:rsidRDefault="00DA5601" w:rsidP="000F200F">
      <w:pPr>
        <w:rPr>
          <w:rFonts w:cs="Calibri"/>
          <w:lang w:val="en-US"/>
        </w:rPr>
      </w:pPr>
      <w:r w:rsidRPr="00AF3969">
        <w:rPr>
          <w:rFonts w:cs="Calibri"/>
          <w:lang w:val="en-US"/>
        </w:rPr>
        <w:t>Phone activate A/B are used to store the telephone numbers of one or two mobile phones you</w:t>
      </w:r>
      <w:r>
        <w:rPr>
          <w:rFonts w:cs="Calibri"/>
          <w:lang w:val="en-US"/>
        </w:rPr>
        <w:t xml:space="preserve"> </w:t>
      </w:r>
      <w:r w:rsidRPr="00AF3969">
        <w:rPr>
          <w:rFonts w:cs="Calibri"/>
          <w:lang w:val="en-US"/>
        </w:rPr>
        <w:t>want to receive text-messages with. First, tick off the checkbox for each phone in use and enter</w:t>
      </w:r>
      <w:r>
        <w:rPr>
          <w:rFonts w:cs="Calibri"/>
          <w:lang w:val="en-US"/>
        </w:rPr>
        <w:t xml:space="preserve"> </w:t>
      </w:r>
      <w:r w:rsidRPr="00AF3969">
        <w:rPr>
          <w:rFonts w:cs="Calibri"/>
          <w:lang w:val="en-US"/>
        </w:rPr>
        <w:t>the phone-number of your choice.</w:t>
      </w:r>
    </w:p>
    <w:p w:rsidR="009D34A3" w:rsidRPr="00AF3969" w:rsidRDefault="009D34A3" w:rsidP="000F200F">
      <w:pPr>
        <w:rPr>
          <w:rFonts w:cs="Calibri"/>
          <w:lang w:val="en-US"/>
        </w:rPr>
      </w:pPr>
    </w:p>
    <w:p w:rsidR="00DA5601" w:rsidRDefault="00DA5601" w:rsidP="00DA5601">
      <w:pPr>
        <w:pStyle w:val="Kop3"/>
        <w:numPr>
          <w:ilvl w:val="2"/>
          <w:numId w:val="3"/>
        </w:numPr>
        <w:rPr>
          <w:lang w:val="en-US"/>
        </w:rPr>
      </w:pPr>
      <w:bookmarkStart w:id="443" w:name="_Toc275956009"/>
      <w:bookmarkStart w:id="444" w:name="_Toc366768581"/>
      <w:r w:rsidRPr="00AF3969">
        <w:rPr>
          <w:lang w:val="en-US"/>
        </w:rPr>
        <w:t>SMS service (SMS PIN)</w:t>
      </w:r>
      <w:bookmarkEnd w:id="443"/>
      <w:r>
        <w:rPr>
          <w:rStyle w:val="Voetnootmarkering"/>
          <w:lang w:val="en-US"/>
        </w:rPr>
        <w:footnoteReference w:id="10"/>
      </w:r>
      <w:bookmarkEnd w:id="444"/>
    </w:p>
    <w:p w:rsidR="009D34A3" w:rsidRDefault="009D34A3" w:rsidP="000F200F">
      <w:pPr>
        <w:rPr>
          <w:rFonts w:cs="Calibri"/>
          <w:lang w:val="en-US"/>
        </w:rPr>
      </w:pPr>
    </w:p>
    <w:p w:rsidR="00DA5601" w:rsidRPr="00CA0364" w:rsidRDefault="00DA5601" w:rsidP="000F200F">
      <w:pPr>
        <w:rPr>
          <w:rFonts w:cs="Calibri"/>
          <w:lang w:val="en-US"/>
        </w:rPr>
      </w:pPr>
      <w:r w:rsidRPr="00AF3969">
        <w:rPr>
          <w:rFonts w:cs="Calibri"/>
          <w:lang w:val="en-US"/>
        </w:rPr>
        <w:t>Via the field SMS PIN, enter a personal code (any combination), used to establish a connection</w:t>
      </w:r>
      <w:r>
        <w:rPr>
          <w:rFonts w:cs="Calibri"/>
          <w:lang w:val="en-US"/>
        </w:rPr>
        <w:t xml:space="preserve"> in </w:t>
      </w:r>
      <w:r w:rsidRPr="00AF3969">
        <w:rPr>
          <w:rFonts w:cs="Calibri"/>
          <w:lang w:val="en-US"/>
        </w:rPr>
        <w:t>between your phone and the system. The black box below shows whether a connection is</w:t>
      </w:r>
      <w:r>
        <w:rPr>
          <w:rFonts w:cs="Calibri"/>
          <w:lang w:val="en-US"/>
        </w:rPr>
        <w:t xml:space="preserve"> </w:t>
      </w:r>
      <w:r w:rsidRPr="00CA0364">
        <w:rPr>
          <w:rFonts w:cs="Calibri"/>
          <w:lang w:val="en-US"/>
        </w:rPr>
        <w:t>established or not.</w:t>
      </w:r>
    </w:p>
    <w:p w:rsidR="00DA5601" w:rsidRPr="00CA0364" w:rsidRDefault="00DA5601" w:rsidP="000F200F">
      <w:pPr>
        <w:rPr>
          <w:rFonts w:cs="Calibri"/>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7539"/>
      </w:tblGrid>
      <w:tr w:rsidR="00DA5601" w:rsidRPr="00B1180C" w:rsidTr="000F200F">
        <w:tc>
          <w:tcPr>
            <w:tcW w:w="1758" w:type="dxa"/>
            <w:shd w:val="clear" w:color="auto" w:fill="0C0C0C"/>
          </w:tcPr>
          <w:p w:rsidR="00DA5601" w:rsidRPr="00B1180C" w:rsidRDefault="00DA5601" w:rsidP="000F200F">
            <w:pPr>
              <w:rPr>
                <w:rFonts w:cs="Calibri"/>
                <w:b/>
                <w:lang w:val="en-US"/>
              </w:rPr>
            </w:pPr>
            <w:r w:rsidRPr="00B1180C">
              <w:rPr>
                <w:rFonts w:cs="Calibri"/>
                <w:b/>
                <w:lang w:val="en-US"/>
              </w:rPr>
              <w:t>Detail</w:t>
            </w:r>
          </w:p>
        </w:tc>
        <w:tc>
          <w:tcPr>
            <w:tcW w:w="7812" w:type="dxa"/>
            <w:shd w:val="clear" w:color="auto" w:fill="0C0C0C"/>
          </w:tcPr>
          <w:p w:rsidR="00DA5601" w:rsidRPr="00B1180C" w:rsidRDefault="00DA5601" w:rsidP="000F200F">
            <w:pPr>
              <w:rPr>
                <w:rFonts w:cs="Calibri"/>
                <w:b/>
                <w:lang w:val="en-US"/>
              </w:rPr>
            </w:pPr>
            <w:r w:rsidRPr="00B1180C">
              <w:rPr>
                <w:rFonts w:cs="Calibri"/>
                <w:b/>
                <w:lang w:val="en-US"/>
              </w:rPr>
              <w:t>Description</w:t>
            </w:r>
          </w:p>
        </w:tc>
      </w:tr>
      <w:tr w:rsidR="00DA5601" w:rsidRPr="000F200F" w:rsidTr="000F200F">
        <w:tc>
          <w:tcPr>
            <w:tcW w:w="1758" w:type="dxa"/>
          </w:tcPr>
          <w:p w:rsidR="00DA5601" w:rsidRPr="00B1180C" w:rsidRDefault="00DA5601" w:rsidP="000F200F">
            <w:pPr>
              <w:rPr>
                <w:rFonts w:cs="Calibri"/>
                <w:lang w:val="en-US"/>
              </w:rPr>
            </w:pPr>
            <w:r w:rsidRPr="00B1180C">
              <w:rPr>
                <w:rFonts w:cs="Calibri"/>
                <w:lang w:val="en-US"/>
              </w:rPr>
              <w:t>Connected</w:t>
            </w:r>
          </w:p>
        </w:tc>
        <w:tc>
          <w:tcPr>
            <w:tcW w:w="7812" w:type="dxa"/>
          </w:tcPr>
          <w:p w:rsidR="00DA5601" w:rsidRPr="00B1180C" w:rsidRDefault="00DA5601" w:rsidP="000F200F">
            <w:pPr>
              <w:rPr>
                <w:rFonts w:cs="Calibri"/>
                <w:lang w:val="en-US"/>
              </w:rPr>
            </w:pPr>
            <w:r w:rsidRPr="00B1180C">
              <w:rPr>
                <w:rFonts w:cs="Calibri"/>
                <w:lang w:val="en-US"/>
              </w:rPr>
              <w:t>Indicates that a connection is made. Alarm messages are allowed to be sent to your mobile phone.</w:t>
            </w:r>
          </w:p>
        </w:tc>
      </w:tr>
      <w:tr w:rsidR="00DA5601" w:rsidRPr="000F200F" w:rsidTr="000F200F">
        <w:tc>
          <w:tcPr>
            <w:tcW w:w="1758" w:type="dxa"/>
          </w:tcPr>
          <w:p w:rsidR="00DA5601" w:rsidRPr="00B1180C" w:rsidRDefault="00DA5601" w:rsidP="000F200F">
            <w:pPr>
              <w:rPr>
                <w:rFonts w:cs="Calibri"/>
                <w:lang w:val="en-US"/>
              </w:rPr>
            </w:pPr>
            <w:r w:rsidRPr="00B1180C">
              <w:rPr>
                <w:rFonts w:cs="Calibri"/>
                <w:lang w:val="en-US"/>
              </w:rPr>
              <w:t>Disconnected</w:t>
            </w:r>
          </w:p>
        </w:tc>
        <w:tc>
          <w:tcPr>
            <w:tcW w:w="7812" w:type="dxa"/>
          </w:tcPr>
          <w:p w:rsidR="00DA5601" w:rsidRPr="00B1180C" w:rsidRDefault="00DA5601" w:rsidP="000F200F">
            <w:pPr>
              <w:rPr>
                <w:rFonts w:cs="Calibri"/>
                <w:lang w:val="en-US"/>
              </w:rPr>
            </w:pPr>
            <w:r w:rsidRPr="00B1180C">
              <w:rPr>
                <w:rFonts w:cs="Calibri"/>
                <w:lang w:val="en-US"/>
              </w:rPr>
              <w:t>Indicates that no connection is made. No alarm messages to be allowed.</w:t>
            </w:r>
          </w:p>
        </w:tc>
      </w:tr>
    </w:tbl>
    <w:p w:rsidR="009D34A3" w:rsidRDefault="009D34A3" w:rsidP="009D34A3">
      <w:pPr>
        <w:rPr>
          <w:lang w:val="en-US"/>
        </w:rPr>
      </w:pPr>
    </w:p>
    <w:p w:rsidR="009D34A3" w:rsidRDefault="009D34A3" w:rsidP="009D34A3">
      <w:pPr>
        <w:rPr>
          <w:lang w:val="en-US"/>
        </w:rPr>
      </w:pPr>
    </w:p>
    <w:p w:rsidR="00DA5601" w:rsidRDefault="00DA5601" w:rsidP="00DA5601">
      <w:pPr>
        <w:pStyle w:val="Kop2"/>
        <w:numPr>
          <w:ilvl w:val="1"/>
          <w:numId w:val="3"/>
        </w:numPr>
        <w:rPr>
          <w:lang w:val="en-US"/>
        </w:rPr>
      </w:pPr>
      <w:bookmarkStart w:id="445" w:name="_Toc366768582"/>
      <w:r w:rsidRPr="00310C70">
        <w:rPr>
          <w:lang w:val="en-US"/>
        </w:rPr>
        <w:t>Taskbar</w:t>
      </w:r>
      <w:bookmarkEnd w:id="295"/>
      <w:bookmarkEnd w:id="445"/>
    </w:p>
    <w:p w:rsidR="00DA5601" w:rsidRPr="005F6785" w:rsidRDefault="00DA5601" w:rsidP="00DA5601">
      <w:pPr>
        <w:pStyle w:val="Kop3"/>
        <w:numPr>
          <w:ilvl w:val="2"/>
          <w:numId w:val="3"/>
        </w:numPr>
        <w:rPr>
          <w:lang w:val="en-US"/>
        </w:rPr>
      </w:pPr>
      <w:bookmarkStart w:id="446" w:name="_Toc366768583"/>
      <w:r>
        <w:rPr>
          <w:lang w:val="en-US"/>
        </w:rPr>
        <w:t>General</w:t>
      </w:r>
      <w:bookmarkEnd w:id="446"/>
    </w:p>
    <w:p w:rsidR="009D34A3" w:rsidRDefault="009D34A3" w:rsidP="000F200F">
      <w:pPr>
        <w:rPr>
          <w:rFonts w:cs="Arial"/>
          <w:sz w:val="21"/>
          <w:szCs w:val="21"/>
          <w:lang w:val="en-US"/>
        </w:rPr>
      </w:pPr>
    </w:p>
    <w:p w:rsidR="00DA5601" w:rsidRDefault="00DA5601" w:rsidP="000F200F">
      <w:pPr>
        <w:rPr>
          <w:rFonts w:cs="Arial"/>
          <w:sz w:val="21"/>
          <w:szCs w:val="21"/>
          <w:lang w:val="en-US"/>
        </w:rPr>
      </w:pPr>
      <w:r>
        <w:rPr>
          <w:rFonts w:cs="Arial"/>
          <w:sz w:val="21"/>
          <w:szCs w:val="21"/>
          <w:lang w:val="en-US"/>
        </w:rPr>
        <w:t xml:space="preserve">To open the </w:t>
      </w:r>
      <w:r w:rsidR="00DC7643">
        <w:rPr>
          <w:rFonts w:cs="Arial"/>
          <w:sz w:val="21"/>
          <w:szCs w:val="21"/>
          <w:lang w:val="en-US"/>
        </w:rPr>
        <w:t>NavVision</w:t>
      </w:r>
      <w:r>
        <w:rPr>
          <w:rFonts w:cs="Arial"/>
          <w:sz w:val="21"/>
          <w:szCs w:val="21"/>
          <w:lang w:val="en-US"/>
        </w:rPr>
        <w:t>®</w:t>
      </w:r>
      <w:r w:rsidRPr="005F6785">
        <w:rPr>
          <w:rFonts w:cs="Arial"/>
          <w:sz w:val="13"/>
          <w:szCs w:val="13"/>
          <w:lang w:val="en-US"/>
        </w:rPr>
        <w:t xml:space="preserve"> </w:t>
      </w:r>
      <w:r>
        <w:rPr>
          <w:rFonts w:cs="Arial"/>
          <w:sz w:val="21"/>
          <w:szCs w:val="21"/>
          <w:lang w:val="en-US"/>
        </w:rPr>
        <w:t>taskbar menu, select “Tools &gt; Taskbar”.</w:t>
      </w:r>
    </w:p>
    <w:p w:rsidR="00DA5601" w:rsidRDefault="00DA5601" w:rsidP="000F200F">
      <w:pPr>
        <w:rPr>
          <w:rFonts w:cs="Arial"/>
          <w:sz w:val="21"/>
          <w:szCs w:val="21"/>
          <w:lang w:val="en-US"/>
        </w:rPr>
      </w:pPr>
      <w:r>
        <w:rPr>
          <w:rFonts w:cs="Arial"/>
          <w:sz w:val="21"/>
          <w:szCs w:val="21"/>
          <w:lang w:val="en-US"/>
        </w:rPr>
        <w:t>The</w:t>
      </w:r>
      <w:r w:rsidRPr="005F6785">
        <w:rPr>
          <w:rFonts w:cs="Arial"/>
          <w:sz w:val="21"/>
          <w:szCs w:val="21"/>
          <w:lang w:val="en-US"/>
        </w:rPr>
        <w:t xml:space="preserve"> </w:t>
      </w:r>
      <w:r>
        <w:rPr>
          <w:rFonts w:cs="Arial"/>
          <w:sz w:val="21"/>
          <w:szCs w:val="21"/>
          <w:lang w:val="en-US"/>
        </w:rPr>
        <w:t xml:space="preserve">taskbar menu </w:t>
      </w:r>
      <w:r w:rsidRPr="005F6785">
        <w:rPr>
          <w:rFonts w:cs="Arial"/>
          <w:sz w:val="21"/>
          <w:szCs w:val="21"/>
          <w:lang w:val="en-US"/>
        </w:rPr>
        <w:t>is used to c</w:t>
      </w:r>
      <w:r>
        <w:rPr>
          <w:rFonts w:cs="Arial"/>
          <w:sz w:val="21"/>
          <w:szCs w:val="21"/>
          <w:lang w:val="en-US"/>
        </w:rPr>
        <w:t xml:space="preserve">onfigure the </w:t>
      </w:r>
      <w:r w:rsidRPr="005F6785">
        <w:rPr>
          <w:rFonts w:cs="Arial"/>
          <w:sz w:val="21"/>
          <w:szCs w:val="21"/>
          <w:lang w:val="en-US"/>
        </w:rPr>
        <w:t xml:space="preserve">taskbar. </w:t>
      </w:r>
    </w:p>
    <w:p w:rsidR="00DA5601" w:rsidRDefault="00DA5601" w:rsidP="000F200F">
      <w:pPr>
        <w:keepNext/>
      </w:pPr>
      <w:r>
        <w:rPr>
          <w:noProof/>
          <w:lang w:val="nl-NL" w:eastAsia="nl-NL"/>
        </w:rPr>
        <w:lastRenderedPageBreak/>
        <w:drawing>
          <wp:inline distT="0" distB="0" distL="0" distR="0" wp14:anchorId="73430A05" wp14:editId="6DE45235">
            <wp:extent cx="5144728" cy="6934200"/>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5153166" cy="6945573"/>
                    </a:xfrm>
                    <a:prstGeom prst="rect">
                      <a:avLst/>
                    </a:prstGeom>
                  </pic:spPr>
                </pic:pic>
              </a:graphicData>
            </a:graphic>
          </wp:inline>
        </w:drawing>
      </w:r>
    </w:p>
    <w:p w:rsidR="00DA5601" w:rsidRPr="00D92197" w:rsidRDefault="00DA5601" w:rsidP="002309BE">
      <w:pPr>
        <w:pStyle w:val="Onderschrift"/>
        <w:rPr>
          <w:szCs w:val="21"/>
        </w:rPr>
      </w:pPr>
      <w:bookmarkStart w:id="447" w:name="_Toc366768769"/>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36</w:t>
      </w:r>
      <w:r w:rsidR="00ED7AB1">
        <w:fldChar w:fldCharType="end"/>
      </w:r>
      <w:r w:rsidRPr="00D92197">
        <w:t>: Taskbar menu</w:t>
      </w:r>
      <w:bookmarkEnd w:id="447"/>
    </w:p>
    <w:p w:rsidR="00DA5601" w:rsidRDefault="00DA5601" w:rsidP="000F200F">
      <w:pPr>
        <w:rPr>
          <w:rFonts w:cs="Arial"/>
          <w:sz w:val="21"/>
          <w:szCs w:val="21"/>
          <w:lang w:val="en-US"/>
        </w:rPr>
      </w:pPr>
      <w:r>
        <w:rPr>
          <w:rFonts w:cs="Arial"/>
          <w:sz w:val="21"/>
          <w:szCs w:val="21"/>
          <w:lang w:val="en-US"/>
        </w:rPr>
        <w:t>The following taskbar settings are available:</w:t>
      </w:r>
    </w:p>
    <w:p w:rsidR="00DA5601" w:rsidRDefault="00DA5601" w:rsidP="000F200F">
      <w:pPr>
        <w:rPr>
          <w:rFonts w:cs="Arial"/>
          <w:sz w:val="21"/>
          <w:szCs w:val="21"/>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6"/>
        <w:gridCol w:w="6502"/>
      </w:tblGrid>
      <w:tr w:rsidR="00DA5601" w:rsidRPr="00B1180C" w:rsidTr="000F200F">
        <w:tc>
          <w:tcPr>
            <w:tcW w:w="2858" w:type="dxa"/>
            <w:shd w:val="clear" w:color="auto" w:fill="0C0C0C"/>
          </w:tcPr>
          <w:p w:rsidR="00DA5601" w:rsidRPr="00B1180C" w:rsidRDefault="00DA5601" w:rsidP="000F200F">
            <w:pPr>
              <w:rPr>
                <w:rFonts w:cs="Arial"/>
                <w:b/>
                <w:sz w:val="21"/>
                <w:szCs w:val="21"/>
                <w:lang w:val="en-US"/>
              </w:rPr>
            </w:pPr>
            <w:r w:rsidRPr="00B1180C">
              <w:rPr>
                <w:rFonts w:cs="Arial"/>
                <w:b/>
                <w:sz w:val="21"/>
                <w:szCs w:val="21"/>
                <w:lang w:val="en-US"/>
              </w:rPr>
              <w:t>Setting</w:t>
            </w:r>
          </w:p>
        </w:tc>
        <w:tc>
          <w:tcPr>
            <w:tcW w:w="6712" w:type="dxa"/>
            <w:shd w:val="clear" w:color="auto" w:fill="0C0C0C"/>
          </w:tcPr>
          <w:p w:rsidR="00DA5601" w:rsidRPr="00B1180C" w:rsidRDefault="00DA5601" w:rsidP="000F200F">
            <w:pPr>
              <w:rPr>
                <w:rFonts w:cs="Arial"/>
                <w:b/>
                <w:sz w:val="21"/>
                <w:szCs w:val="21"/>
                <w:lang w:val="en-US"/>
              </w:rPr>
            </w:pPr>
            <w:r w:rsidRPr="00B1180C">
              <w:rPr>
                <w:rFonts w:cs="Arial"/>
                <w:b/>
                <w:sz w:val="21"/>
                <w:szCs w:val="21"/>
                <w:lang w:val="en-US"/>
              </w:rPr>
              <w:t>Description</w:t>
            </w:r>
          </w:p>
        </w:tc>
      </w:tr>
      <w:tr w:rsidR="00DA5601" w:rsidRPr="000F200F" w:rsidTr="000F200F">
        <w:tc>
          <w:tcPr>
            <w:tcW w:w="2858" w:type="dxa"/>
          </w:tcPr>
          <w:p w:rsidR="00DA5601" w:rsidRPr="00B1180C" w:rsidRDefault="00DA5601" w:rsidP="000F200F">
            <w:pPr>
              <w:rPr>
                <w:rFonts w:cs="Arial"/>
                <w:sz w:val="21"/>
                <w:szCs w:val="21"/>
                <w:lang w:val="en-US"/>
              </w:rPr>
            </w:pPr>
            <w:r w:rsidRPr="00B1180C">
              <w:rPr>
                <w:rFonts w:cs="Arial"/>
                <w:sz w:val="21"/>
                <w:szCs w:val="21"/>
                <w:lang w:val="en-US"/>
              </w:rPr>
              <w:t>Hide the taskbar when there is no viewer activated</w:t>
            </w:r>
          </w:p>
        </w:tc>
        <w:tc>
          <w:tcPr>
            <w:tcW w:w="6712" w:type="dxa"/>
          </w:tcPr>
          <w:p w:rsidR="00DA5601" w:rsidRPr="00B1180C" w:rsidRDefault="00DA5601" w:rsidP="000F200F">
            <w:pPr>
              <w:rPr>
                <w:rFonts w:cs="Arial"/>
                <w:sz w:val="21"/>
                <w:szCs w:val="21"/>
                <w:lang w:val="en-US"/>
              </w:rPr>
            </w:pPr>
            <w:r w:rsidRPr="00B1180C">
              <w:rPr>
                <w:rFonts w:cs="Arial"/>
                <w:sz w:val="21"/>
                <w:szCs w:val="21"/>
                <w:lang w:val="en-US"/>
              </w:rPr>
              <w:t>This option allows you to hide the taskbar, in case all viewers are inactive. This function can be disabled, by moving the mouse cursor to the top of the screen.</w:t>
            </w:r>
          </w:p>
        </w:tc>
      </w:tr>
      <w:tr w:rsidR="00DA5601" w:rsidRPr="00B1180C" w:rsidTr="000F200F">
        <w:tc>
          <w:tcPr>
            <w:tcW w:w="2858" w:type="dxa"/>
          </w:tcPr>
          <w:p w:rsidR="00DA5601" w:rsidRPr="00B1180C" w:rsidRDefault="00DA5601" w:rsidP="000F200F">
            <w:pPr>
              <w:rPr>
                <w:rFonts w:cs="Arial"/>
                <w:sz w:val="21"/>
                <w:szCs w:val="21"/>
                <w:lang w:val="en-US"/>
              </w:rPr>
            </w:pPr>
            <w:r w:rsidRPr="00B1180C">
              <w:rPr>
                <w:rFonts w:cs="Arial"/>
                <w:sz w:val="21"/>
                <w:szCs w:val="21"/>
                <w:lang w:val="en-US"/>
              </w:rPr>
              <w:t>Show the taskbar when there is an alarm</w:t>
            </w:r>
          </w:p>
        </w:tc>
        <w:tc>
          <w:tcPr>
            <w:tcW w:w="6712" w:type="dxa"/>
          </w:tcPr>
          <w:p w:rsidR="00DA5601" w:rsidRPr="00B1180C" w:rsidRDefault="00DA5601" w:rsidP="000F200F">
            <w:pPr>
              <w:rPr>
                <w:rFonts w:cs="Arial"/>
                <w:sz w:val="21"/>
                <w:szCs w:val="21"/>
                <w:lang w:val="en-US"/>
              </w:rPr>
            </w:pPr>
            <w:r w:rsidRPr="00B1180C">
              <w:rPr>
                <w:rFonts w:cs="Arial"/>
                <w:sz w:val="21"/>
                <w:szCs w:val="21"/>
                <w:lang w:val="en-US"/>
              </w:rPr>
              <w:t>This option allows the taskbar to appear whenever an alarm occurs. This overrides the previous setting of the hidden taskbar.</w:t>
            </w:r>
          </w:p>
        </w:tc>
      </w:tr>
      <w:tr w:rsidR="00DA5601" w:rsidRPr="000F200F" w:rsidTr="000F200F">
        <w:tc>
          <w:tcPr>
            <w:tcW w:w="2858" w:type="dxa"/>
          </w:tcPr>
          <w:p w:rsidR="00DA5601" w:rsidRPr="00B1180C" w:rsidRDefault="00DA5601" w:rsidP="000F200F">
            <w:pPr>
              <w:rPr>
                <w:rFonts w:cs="Arial"/>
                <w:sz w:val="21"/>
                <w:szCs w:val="21"/>
                <w:lang w:val="en-US"/>
              </w:rPr>
            </w:pPr>
            <w:r w:rsidRPr="00B1180C">
              <w:rPr>
                <w:rFonts w:cs="Arial"/>
                <w:sz w:val="21"/>
                <w:szCs w:val="21"/>
                <w:lang w:val="en-US"/>
              </w:rPr>
              <w:lastRenderedPageBreak/>
              <w:t>Visible</w:t>
            </w:r>
          </w:p>
        </w:tc>
        <w:tc>
          <w:tcPr>
            <w:tcW w:w="6712" w:type="dxa"/>
          </w:tcPr>
          <w:p w:rsidR="00DA5601" w:rsidRPr="00B1180C" w:rsidRDefault="00DA5601" w:rsidP="000F200F">
            <w:pPr>
              <w:rPr>
                <w:rFonts w:cs="Arial"/>
                <w:sz w:val="21"/>
                <w:szCs w:val="21"/>
                <w:lang w:val="en-US"/>
              </w:rPr>
            </w:pPr>
            <w:r w:rsidRPr="00B1180C">
              <w:rPr>
                <w:rFonts w:cs="Arial"/>
                <w:sz w:val="21"/>
                <w:szCs w:val="21"/>
                <w:lang w:val="en-US"/>
              </w:rPr>
              <w:t>This option allows you to select the availability of viewers. You can select the viewer that must be displayed and be accessible through the taskbar or not.</w:t>
            </w:r>
          </w:p>
        </w:tc>
      </w:tr>
      <w:tr w:rsidR="00DA5601" w:rsidRPr="000F200F" w:rsidTr="000F200F">
        <w:tc>
          <w:tcPr>
            <w:tcW w:w="2858" w:type="dxa"/>
          </w:tcPr>
          <w:p w:rsidR="00DA5601" w:rsidRPr="00B1180C" w:rsidRDefault="00DA5601" w:rsidP="000F200F">
            <w:pPr>
              <w:rPr>
                <w:rFonts w:cs="Arial"/>
                <w:sz w:val="21"/>
                <w:szCs w:val="21"/>
                <w:lang w:val="en-US"/>
              </w:rPr>
            </w:pPr>
            <w:r w:rsidRPr="00B1180C">
              <w:rPr>
                <w:rFonts w:cs="Arial"/>
                <w:sz w:val="21"/>
                <w:szCs w:val="21"/>
                <w:lang w:val="en-US"/>
              </w:rPr>
              <w:t>Autostart</w:t>
            </w:r>
          </w:p>
        </w:tc>
        <w:tc>
          <w:tcPr>
            <w:tcW w:w="6712" w:type="dxa"/>
          </w:tcPr>
          <w:p w:rsidR="00DA5601" w:rsidRPr="00B1180C" w:rsidRDefault="00DA5601" w:rsidP="000F200F">
            <w:pPr>
              <w:rPr>
                <w:rFonts w:cs="Arial"/>
                <w:sz w:val="21"/>
                <w:szCs w:val="21"/>
                <w:lang w:val="en-US"/>
              </w:rPr>
            </w:pPr>
            <w:r w:rsidRPr="00B1180C">
              <w:rPr>
                <w:rFonts w:cs="Arial"/>
                <w:sz w:val="21"/>
                <w:szCs w:val="21"/>
                <w:lang w:val="en-US"/>
              </w:rPr>
              <w:t>The second option enables you to determine the viewers that automatically open at startup of the software.</w:t>
            </w:r>
          </w:p>
        </w:tc>
      </w:tr>
      <w:tr w:rsidR="00DA5601" w:rsidRPr="000F200F" w:rsidTr="000F200F">
        <w:tc>
          <w:tcPr>
            <w:tcW w:w="2858" w:type="dxa"/>
          </w:tcPr>
          <w:p w:rsidR="00DA5601" w:rsidRPr="00B1180C" w:rsidRDefault="00DA5601" w:rsidP="000F200F">
            <w:pPr>
              <w:rPr>
                <w:rFonts w:cs="Arial"/>
                <w:sz w:val="21"/>
                <w:szCs w:val="21"/>
                <w:lang w:val="en-US"/>
              </w:rPr>
            </w:pPr>
            <w:r>
              <w:rPr>
                <w:rFonts w:cs="Arial"/>
                <w:sz w:val="21"/>
                <w:szCs w:val="21"/>
                <w:lang w:val="en-US"/>
              </w:rPr>
              <w:t>Read Only</w:t>
            </w:r>
          </w:p>
        </w:tc>
        <w:tc>
          <w:tcPr>
            <w:tcW w:w="6712" w:type="dxa"/>
          </w:tcPr>
          <w:p w:rsidR="00DA5601" w:rsidRPr="00B1180C" w:rsidRDefault="00DA5601" w:rsidP="000F200F">
            <w:pPr>
              <w:rPr>
                <w:rFonts w:cs="Arial"/>
                <w:sz w:val="21"/>
                <w:szCs w:val="21"/>
                <w:lang w:val="en-US"/>
              </w:rPr>
            </w:pPr>
            <w:r>
              <w:rPr>
                <w:rFonts w:cs="Arial"/>
                <w:sz w:val="21"/>
                <w:szCs w:val="21"/>
                <w:lang w:val="en-US"/>
              </w:rPr>
              <w:t>This option prevents people to alter settings in the viewer or mimic</w:t>
            </w:r>
          </w:p>
        </w:tc>
      </w:tr>
      <w:tr w:rsidR="00DA5601" w:rsidRPr="000F200F" w:rsidTr="000F200F">
        <w:tc>
          <w:tcPr>
            <w:tcW w:w="2858" w:type="dxa"/>
          </w:tcPr>
          <w:p w:rsidR="00DA5601" w:rsidRPr="00B1180C" w:rsidRDefault="00DA5601" w:rsidP="000F200F">
            <w:pPr>
              <w:rPr>
                <w:rFonts w:cs="Arial"/>
                <w:sz w:val="21"/>
                <w:szCs w:val="21"/>
                <w:lang w:val="en-US"/>
              </w:rPr>
            </w:pPr>
            <w:r w:rsidRPr="00B1180C">
              <w:rPr>
                <w:rFonts w:cs="Arial"/>
                <w:sz w:val="21"/>
                <w:szCs w:val="21"/>
                <w:lang w:val="en-US"/>
              </w:rPr>
              <w:t>Display</w:t>
            </w:r>
          </w:p>
        </w:tc>
        <w:tc>
          <w:tcPr>
            <w:tcW w:w="6712" w:type="dxa"/>
          </w:tcPr>
          <w:p w:rsidR="00DA5601" w:rsidRPr="00B1180C" w:rsidRDefault="00DA5601" w:rsidP="000F200F">
            <w:pPr>
              <w:rPr>
                <w:rFonts w:cs="Arial"/>
                <w:sz w:val="21"/>
                <w:szCs w:val="21"/>
                <w:lang w:val="en-US"/>
              </w:rPr>
            </w:pPr>
            <w:r w:rsidRPr="00B1180C">
              <w:rPr>
                <w:rFonts w:cs="Arial"/>
                <w:sz w:val="21"/>
                <w:szCs w:val="21"/>
                <w:lang w:val="en-US"/>
              </w:rPr>
              <w:t>The display box defines the screen used for each viewer. The number shown symbolizes the displays as shown at the bottom of the screen.</w:t>
            </w:r>
            <w:r>
              <w:rPr>
                <w:rFonts w:cs="Arial"/>
                <w:sz w:val="21"/>
                <w:szCs w:val="21"/>
                <w:lang w:val="en-US"/>
              </w:rPr>
              <w:t xml:space="preserve"> “Auto” means that it will appear at the first free screen.</w:t>
            </w:r>
            <w:r w:rsidR="005B1ABD">
              <w:rPr>
                <w:rFonts w:cs="Arial"/>
                <w:sz w:val="21"/>
                <w:szCs w:val="21"/>
                <w:lang w:val="en-US"/>
              </w:rPr>
              <w:t xml:space="preserve"> If there is a number, the viewer will appear on that screen. Only available if you have more screens attached.</w:t>
            </w:r>
          </w:p>
        </w:tc>
      </w:tr>
      <w:tr w:rsidR="00DA5601" w:rsidRPr="000F200F" w:rsidTr="000F200F">
        <w:tc>
          <w:tcPr>
            <w:tcW w:w="2858" w:type="dxa"/>
          </w:tcPr>
          <w:p w:rsidR="00DA5601" w:rsidRPr="00B1180C" w:rsidRDefault="00DA5601" w:rsidP="00C85640">
            <w:pPr>
              <w:rPr>
                <w:rFonts w:cs="Arial"/>
                <w:sz w:val="21"/>
                <w:szCs w:val="21"/>
                <w:lang w:val="en-US"/>
              </w:rPr>
            </w:pPr>
            <w:r w:rsidRPr="00B1180C">
              <w:rPr>
                <w:rFonts w:cs="Arial"/>
                <w:sz w:val="21"/>
                <w:szCs w:val="21"/>
                <w:lang w:val="en-US"/>
              </w:rPr>
              <w:t>Layout of the displays on the desktop</w:t>
            </w:r>
          </w:p>
        </w:tc>
        <w:tc>
          <w:tcPr>
            <w:tcW w:w="6712" w:type="dxa"/>
          </w:tcPr>
          <w:p w:rsidR="00DA5601" w:rsidRPr="00B1180C" w:rsidRDefault="00DA5601" w:rsidP="000F200F">
            <w:pPr>
              <w:rPr>
                <w:rFonts w:cs="Arial"/>
                <w:sz w:val="21"/>
                <w:szCs w:val="21"/>
                <w:lang w:val="en-US"/>
              </w:rPr>
            </w:pPr>
            <w:r w:rsidRPr="00B1180C">
              <w:rPr>
                <w:rFonts w:cs="Arial"/>
                <w:sz w:val="21"/>
                <w:szCs w:val="21"/>
                <w:lang w:val="en-US"/>
              </w:rPr>
              <w:t>This setting allows you to show the placement of the different screens connected to your system. The display order, size and the number available for display of viewers are shown.</w:t>
            </w:r>
          </w:p>
        </w:tc>
      </w:tr>
    </w:tbl>
    <w:p w:rsidR="00DA5601" w:rsidRDefault="00DA5601" w:rsidP="00FF1A41">
      <w:pPr>
        <w:pStyle w:val="Kop4"/>
        <w:numPr>
          <w:ilvl w:val="0"/>
          <w:numId w:val="0"/>
        </w:numPr>
      </w:pPr>
    </w:p>
    <w:p w:rsidR="00FF1A41" w:rsidRPr="006C3F26" w:rsidRDefault="00FF1A41" w:rsidP="00FF1A41">
      <w:pPr>
        <w:rPr>
          <w:i/>
        </w:rPr>
      </w:pPr>
      <w:r>
        <w:rPr>
          <w:noProof/>
          <w:lang w:val="nl-NL" w:eastAsia="nl-NL"/>
        </w:rPr>
        <w:drawing>
          <wp:inline distT="0" distB="0" distL="0" distR="0" wp14:anchorId="1315FA4C" wp14:editId="4D300316">
            <wp:extent cx="416379" cy="342900"/>
            <wp:effectExtent l="0" t="0" r="3175"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6379" cy="342900"/>
                    </a:xfrm>
                    <a:prstGeom prst="rect">
                      <a:avLst/>
                    </a:prstGeom>
                  </pic:spPr>
                </pic:pic>
              </a:graphicData>
            </a:graphic>
          </wp:inline>
        </w:drawing>
      </w:r>
      <w:r>
        <w:rPr>
          <w:i/>
        </w:rPr>
        <w:t>: As of release 3522 it is possible to hide the “close” button to make sure people do not shutdown the program accidently. Just uncheck the checkmark box for the close button</w:t>
      </w:r>
    </w:p>
    <w:p w:rsidR="00DA5601" w:rsidRDefault="00DA5601" w:rsidP="000F200F">
      <w:pPr>
        <w:jc w:val="center"/>
        <w:rPr>
          <w:lang w:val="en-US"/>
        </w:rPr>
      </w:pPr>
    </w:p>
    <w:p w:rsidR="00386F9B" w:rsidRDefault="00386F9B" w:rsidP="00386F9B">
      <w:pPr>
        <w:rPr>
          <w:i/>
        </w:rPr>
      </w:pPr>
      <w:r>
        <w:rPr>
          <w:noProof/>
          <w:lang w:val="nl-NL" w:eastAsia="nl-NL"/>
        </w:rPr>
        <w:drawing>
          <wp:inline distT="0" distB="0" distL="0" distR="0" wp14:anchorId="45F335CA" wp14:editId="1E635536">
            <wp:extent cx="416379" cy="342900"/>
            <wp:effectExtent l="0" t="0" r="317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6379" cy="342900"/>
                    </a:xfrm>
                    <a:prstGeom prst="rect">
                      <a:avLst/>
                    </a:prstGeom>
                  </pic:spPr>
                </pic:pic>
              </a:graphicData>
            </a:graphic>
          </wp:inline>
        </w:drawing>
      </w:r>
      <w:r>
        <w:rPr>
          <w:i/>
        </w:rPr>
        <w:t xml:space="preserve">:As of release 3632 it is possible to groupviewers under one button by selecting “Viewer group” </w:t>
      </w:r>
    </w:p>
    <w:p w:rsidR="00386F9B" w:rsidRDefault="00386F9B" w:rsidP="00386F9B">
      <w:pPr>
        <w:rPr>
          <w:i/>
        </w:rPr>
      </w:pPr>
    </w:p>
    <w:p w:rsidR="00386F9B" w:rsidRDefault="00386F9B" w:rsidP="00386F9B">
      <w:pPr>
        <w:rPr>
          <w:lang w:val="en-US"/>
        </w:rPr>
      </w:pPr>
      <w:r>
        <w:rPr>
          <w:noProof/>
          <w:lang w:val="nl-NL" w:eastAsia="nl-NL"/>
        </w:rPr>
        <w:drawing>
          <wp:inline distT="0" distB="0" distL="0" distR="0" wp14:anchorId="63C8AF63" wp14:editId="24FD60B4">
            <wp:extent cx="3143250" cy="885825"/>
            <wp:effectExtent l="0" t="0" r="0" b="9525"/>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143250" cy="885825"/>
                    </a:xfrm>
                    <a:prstGeom prst="rect">
                      <a:avLst/>
                    </a:prstGeom>
                  </pic:spPr>
                </pic:pic>
              </a:graphicData>
            </a:graphic>
          </wp:inline>
        </w:drawing>
      </w:r>
    </w:p>
    <w:p w:rsidR="00386F9B" w:rsidRPr="00CA0364" w:rsidRDefault="00386F9B" w:rsidP="00386F9B">
      <w:pPr>
        <w:pStyle w:val="Onderschrift"/>
      </w:pPr>
      <w:bookmarkStart w:id="448" w:name="_Toc366768770"/>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37</w:t>
      </w:r>
      <w:r w:rsidR="00ED7AB1">
        <w:fldChar w:fldCharType="end"/>
      </w:r>
      <w:r>
        <w:t>: viewer group</w:t>
      </w:r>
      <w:bookmarkEnd w:id="448"/>
    </w:p>
    <w:p w:rsidR="00DA5601" w:rsidRDefault="00DA5601" w:rsidP="00DA5601">
      <w:pPr>
        <w:pStyle w:val="Kop2"/>
        <w:numPr>
          <w:ilvl w:val="1"/>
          <w:numId w:val="3"/>
        </w:numPr>
        <w:rPr>
          <w:lang w:val="en-US"/>
        </w:rPr>
      </w:pPr>
      <w:bookmarkStart w:id="449" w:name="_Toc366768584"/>
      <w:r>
        <w:rPr>
          <w:lang w:val="en-US"/>
        </w:rPr>
        <w:t>GPS/NMEA</w:t>
      </w:r>
      <w:bookmarkEnd w:id="449"/>
    </w:p>
    <w:p w:rsidR="00DA5601" w:rsidRDefault="00DA5601" w:rsidP="00DA5601">
      <w:pPr>
        <w:pStyle w:val="Kop3"/>
        <w:numPr>
          <w:ilvl w:val="2"/>
          <w:numId w:val="3"/>
        </w:numPr>
        <w:rPr>
          <w:lang w:val="en-US"/>
        </w:rPr>
      </w:pPr>
      <w:bookmarkStart w:id="450" w:name="_Toc366768585"/>
      <w:r>
        <w:rPr>
          <w:lang w:val="en-US"/>
        </w:rPr>
        <w:t>General</w:t>
      </w:r>
      <w:bookmarkEnd w:id="450"/>
    </w:p>
    <w:p w:rsidR="00DA5601" w:rsidRDefault="00DA5601" w:rsidP="000F200F">
      <w:pPr>
        <w:rPr>
          <w:lang w:val="en-US"/>
        </w:rPr>
      </w:pPr>
      <w:r>
        <w:rPr>
          <w:lang w:val="en-US"/>
        </w:rPr>
        <w:t>The GPS</w:t>
      </w:r>
      <w:r w:rsidRPr="00415FE3">
        <w:rPr>
          <w:lang w:val="en-US"/>
        </w:rPr>
        <w:t xml:space="preserve">/NMEA page is merely a reference </w:t>
      </w:r>
      <w:r>
        <w:rPr>
          <w:lang w:val="en-US"/>
        </w:rPr>
        <w:t>to check data. You can use it to see if data from GPS or NMEA devices is coming into the system and if the data is right.</w:t>
      </w:r>
    </w:p>
    <w:p w:rsidR="00DA5601" w:rsidRDefault="00DA5601" w:rsidP="00DA5601">
      <w:pPr>
        <w:pStyle w:val="Kop3"/>
        <w:numPr>
          <w:ilvl w:val="2"/>
          <w:numId w:val="3"/>
        </w:numPr>
        <w:rPr>
          <w:lang w:val="en-US"/>
        </w:rPr>
      </w:pPr>
      <w:bookmarkStart w:id="451" w:name="_Toc366768586"/>
      <w:r>
        <w:rPr>
          <w:lang w:val="en-US"/>
        </w:rPr>
        <w:t>GPS calculates the position in/The position is shown in</w:t>
      </w:r>
      <w:bookmarkEnd w:id="451"/>
    </w:p>
    <w:p w:rsidR="00DA5601" w:rsidRDefault="00DA5601" w:rsidP="000F200F">
      <w:pPr>
        <w:rPr>
          <w:lang w:val="en-US"/>
        </w:rPr>
      </w:pPr>
      <w:r>
        <w:rPr>
          <w:lang w:val="en-US"/>
        </w:rPr>
        <w:t>These two fields can be used to change the calculating method of the GPS sets. In almost any case you can leave them as they are.</w:t>
      </w:r>
    </w:p>
    <w:p w:rsidR="00DA5601" w:rsidRDefault="00DA5601" w:rsidP="00DA5601">
      <w:pPr>
        <w:pStyle w:val="Kop3"/>
        <w:numPr>
          <w:ilvl w:val="2"/>
          <w:numId w:val="3"/>
        </w:numPr>
        <w:rPr>
          <w:lang w:val="en-US"/>
        </w:rPr>
      </w:pPr>
      <w:bookmarkStart w:id="452" w:name="_Toc366768587"/>
      <w:r>
        <w:rPr>
          <w:lang w:val="en-US"/>
        </w:rPr>
        <w:t>Trace of received NMEA data</w:t>
      </w:r>
      <w:bookmarkEnd w:id="452"/>
    </w:p>
    <w:p w:rsidR="00DA5601" w:rsidRDefault="00DA5601" w:rsidP="000F200F">
      <w:pPr>
        <w:rPr>
          <w:lang w:val="en-US"/>
        </w:rPr>
      </w:pPr>
      <w:r>
        <w:rPr>
          <w:lang w:val="en-US"/>
        </w:rPr>
        <w:t>In the window below the text you will find all the NMEA data that is coming in. With the eraser you can clear the data from the window. By checking/unchecking the box from “Rx” or “Tx”you get respectively only received, only transmitted or all data.</w:t>
      </w:r>
    </w:p>
    <w:p w:rsidR="00DA5601" w:rsidRDefault="00DA5601" w:rsidP="000F200F">
      <w:pPr>
        <w:rPr>
          <w:lang w:val="en-US"/>
        </w:rPr>
      </w:pPr>
    </w:p>
    <w:p w:rsidR="00DA5601" w:rsidRDefault="00DA5601" w:rsidP="000F200F">
      <w:pPr>
        <w:rPr>
          <w:lang w:val="en-US"/>
        </w:rPr>
      </w:pPr>
      <w:r>
        <w:rPr>
          <w:lang w:val="en-US"/>
        </w:rPr>
        <w:t xml:space="preserve">If the string you see in the window is green, the data is recognized by </w:t>
      </w:r>
      <w:r w:rsidR="00DC7643">
        <w:rPr>
          <w:lang w:val="en-US"/>
        </w:rPr>
        <w:t>NavVision</w:t>
      </w:r>
      <w:r>
        <w:rPr>
          <w:lang w:val="en-US"/>
        </w:rPr>
        <w:t xml:space="preserve">®  and can be processed. This doesn’t directly mean that the data is correct, but only that the string is sent in the right style. If the string is grey, it is no longer available or not in the correct style and won’t be processed by </w:t>
      </w:r>
      <w:r w:rsidR="00DC7643">
        <w:rPr>
          <w:lang w:val="en-US"/>
        </w:rPr>
        <w:t>NavVision</w:t>
      </w:r>
      <w:r>
        <w:rPr>
          <w:lang w:val="en-US"/>
        </w:rPr>
        <w:t>® .</w:t>
      </w:r>
    </w:p>
    <w:p w:rsidR="00DA5601" w:rsidRDefault="00DA5601" w:rsidP="000F200F">
      <w:pPr>
        <w:rPr>
          <w:lang w:val="en-US"/>
        </w:rPr>
      </w:pPr>
    </w:p>
    <w:p w:rsidR="00DA5601" w:rsidRDefault="0024426C" w:rsidP="000F200F">
      <w:pPr>
        <w:rPr>
          <w:i/>
          <w:lang w:val="en-US"/>
        </w:rPr>
      </w:pPr>
      <w:r>
        <w:rPr>
          <w:noProof/>
          <w:lang w:val="nl-NL" w:eastAsia="nl-NL"/>
        </w:rPr>
        <w:lastRenderedPageBreak/>
        <w:drawing>
          <wp:inline distT="0" distB="0" distL="0" distR="0" wp14:anchorId="26F146C5" wp14:editId="1134BEA6">
            <wp:extent cx="416379" cy="342900"/>
            <wp:effectExtent l="0" t="0" r="3175" b="0"/>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DA5601" w:rsidRPr="00E10305">
        <w:rPr>
          <w:i/>
          <w:lang w:val="en-US"/>
        </w:rPr>
        <w:t xml:space="preserve">: While </w:t>
      </w:r>
      <w:r w:rsidR="00DC7643">
        <w:rPr>
          <w:i/>
          <w:lang w:val="en-US"/>
        </w:rPr>
        <w:t>NavVision</w:t>
      </w:r>
      <w:r w:rsidR="00DA5601">
        <w:rPr>
          <w:i/>
          <w:lang w:val="en-US"/>
        </w:rPr>
        <w:t xml:space="preserve">® </w:t>
      </w:r>
      <w:r w:rsidR="00DA5601" w:rsidRPr="00E10305">
        <w:rPr>
          <w:i/>
          <w:lang w:val="en-US"/>
        </w:rPr>
        <w:t xml:space="preserve"> repeats a lot of NMEA data for multiple purposes, it is wise to uncheck the “Tx” box when you are checking the incoming data.</w:t>
      </w:r>
    </w:p>
    <w:p w:rsidR="00DA5601" w:rsidRDefault="00DA5601" w:rsidP="000F200F">
      <w:pPr>
        <w:rPr>
          <w:i/>
          <w:lang w:val="en-US"/>
        </w:rPr>
      </w:pPr>
    </w:p>
    <w:p w:rsidR="00DA5601" w:rsidRDefault="00DA5601" w:rsidP="000F200F">
      <w:pPr>
        <w:rPr>
          <w:lang w:val="en-US"/>
        </w:rPr>
      </w:pPr>
    </w:p>
    <w:p w:rsidR="00DA5601" w:rsidRDefault="00DA5601" w:rsidP="00DA5601">
      <w:pPr>
        <w:pStyle w:val="Kop2"/>
        <w:numPr>
          <w:ilvl w:val="1"/>
          <w:numId w:val="3"/>
        </w:numPr>
        <w:rPr>
          <w:lang w:val="en-US"/>
        </w:rPr>
      </w:pPr>
      <w:bookmarkStart w:id="453" w:name="_Toc366768588"/>
      <w:r>
        <w:rPr>
          <w:lang w:val="en-US"/>
        </w:rPr>
        <w:t>Configuration</w:t>
      </w:r>
      <w:bookmarkEnd w:id="453"/>
    </w:p>
    <w:p w:rsidR="00DA5601" w:rsidRDefault="00DA5601" w:rsidP="00DA5601">
      <w:pPr>
        <w:pStyle w:val="Kop3"/>
        <w:numPr>
          <w:ilvl w:val="2"/>
          <w:numId w:val="3"/>
        </w:numPr>
        <w:rPr>
          <w:lang w:val="en-US"/>
        </w:rPr>
      </w:pPr>
      <w:bookmarkStart w:id="454" w:name="_Toc366768589"/>
      <w:r>
        <w:rPr>
          <w:lang w:val="en-US"/>
        </w:rPr>
        <w:t>General</w:t>
      </w:r>
      <w:bookmarkEnd w:id="454"/>
    </w:p>
    <w:p w:rsidR="00DA5601" w:rsidRDefault="00DA5601" w:rsidP="000F200F">
      <w:pPr>
        <w:rPr>
          <w:lang w:val="en-US"/>
        </w:rPr>
      </w:pPr>
      <w:r>
        <w:rPr>
          <w:lang w:val="en-US"/>
        </w:rPr>
        <w:t>Under configuration you will find all the tabs that you can use to configure a</w:t>
      </w:r>
      <w:r w:rsidR="00C85640">
        <w:rPr>
          <w:lang w:val="en-US"/>
        </w:rPr>
        <w:t xml:space="preserve">nd fine-tune the </w:t>
      </w:r>
      <w:r w:rsidR="00DC7643">
        <w:rPr>
          <w:lang w:val="en-US"/>
        </w:rPr>
        <w:t>NavVision</w:t>
      </w:r>
      <w:r w:rsidR="00C85640">
        <w:rPr>
          <w:lang w:val="en-US"/>
        </w:rPr>
        <w:t xml:space="preserve">® </w:t>
      </w:r>
      <w:r>
        <w:rPr>
          <w:lang w:val="en-US"/>
        </w:rPr>
        <w:t>system. Some of them are still in progress and will be available soon. You do not need them know. All the other features we will discuss here.</w:t>
      </w:r>
    </w:p>
    <w:p w:rsidR="00DA5601" w:rsidRDefault="00DA5601" w:rsidP="000F200F">
      <w:pPr>
        <w:rPr>
          <w:lang w:val="en-US"/>
        </w:rPr>
      </w:pPr>
    </w:p>
    <w:p w:rsidR="00DA5601" w:rsidRDefault="00DA5601" w:rsidP="00DA5601">
      <w:pPr>
        <w:pStyle w:val="Kop2"/>
        <w:numPr>
          <w:ilvl w:val="1"/>
          <w:numId w:val="3"/>
        </w:numPr>
        <w:rPr>
          <w:lang w:val="en-US"/>
        </w:rPr>
      </w:pPr>
      <w:bookmarkStart w:id="455" w:name="_Toc366768590"/>
      <w:r>
        <w:rPr>
          <w:lang w:val="en-US"/>
        </w:rPr>
        <w:t>License</w:t>
      </w:r>
      <w:bookmarkEnd w:id="455"/>
    </w:p>
    <w:p w:rsidR="00DA5601" w:rsidRDefault="00DA5601" w:rsidP="000F200F">
      <w:pPr>
        <w:rPr>
          <w:lang w:val="en-US"/>
        </w:rPr>
      </w:pPr>
      <w:r>
        <w:rPr>
          <w:lang w:val="en-US"/>
        </w:rPr>
        <w:t xml:space="preserve">To give rights to use a specific part of the software, </w:t>
      </w:r>
      <w:r w:rsidR="00DC7643">
        <w:rPr>
          <w:lang w:val="en-US"/>
        </w:rPr>
        <w:t>NavVision</w:t>
      </w:r>
      <w:r>
        <w:rPr>
          <w:lang w:val="en-US"/>
        </w:rPr>
        <w:t xml:space="preserve">®  uses licenses to open up these parts of the software. Depending on which licenses are bought, viewers will be visible and strings will be processed (see </w:t>
      </w:r>
      <w:r w:rsidR="007270D5">
        <w:rPr>
          <w:lang w:val="en-US"/>
        </w:rPr>
        <w:fldChar w:fldCharType="begin"/>
      </w:r>
      <w:r>
        <w:rPr>
          <w:lang w:val="en-US"/>
        </w:rPr>
        <w:instrText xml:space="preserve"> REF _Ref333580126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38</w:t>
      </w:r>
      <w:r w:rsidR="007270D5">
        <w:rPr>
          <w:lang w:val="en-US"/>
        </w:rPr>
        <w:fldChar w:fldCharType="end"/>
      </w:r>
      <w:r>
        <w:rPr>
          <w:lang w:val="en-US"/>
        </w:rPr>
        <w:t>).</w:t>
      </w:r>
    </w:p>
    <w:p w:rsidR="00DA5601" w:rsidRDefault="00DA5601" w:rsidP="000F200F">
      <w:pPr>
        <w:rPr>
          <w:lang w:val="en-US"/>
        </w:rPr>
      </w:pPr>
    </w:p>
    <w:p w:rsidR="00DA5601" w:rsidRDefault="00DA5601" w:rsidP="000F200F">
      <w:pPr>
        <w:rPr>
          <w:lang w:val="en-US"/>
        </w:rPr>
      </w:pPr>
      <w:r>
        <w:rPr>
          <w:lang w:val="en-US"/>
        </w:rPr>
        <w:t>Under “License” you can see which viewers, communication etc. are opened in your version. If you see a license and it is green, this means that the license is valid. If the license is red it is not valid. If there is no license and the stripes in the box are green or red it means the same, only than the license is freed up by another license (i.e. Navigation Pro license will also open up NMEA, so the stripes under NMEA will be green).</w:t>
      </w:r>
    </w:p>
    <w:p w:rsidR="00DA5601" w:rsidRDefault="00DA5601" w:rsidP="000F200F">
      <w:pPr>
        <w:rPr>
          <w:lang w:val="en-US"/>
        </w:rPr>
      </w:pPr>
    </w:p>
    <w:p w:rsidR="00DA5601" w:rsidRDefault="00DA5601" w:rsidP="000F200F">
      <w:pPr>
        <w:rPr>
          <w:lang w:val="en-US"/>
        </w:rPr>
      </w:pPr>
      <w:r>
        <w:rPr>
          <w:lang w:val="en-US"/>
        </w:rPr>
        <w:t>Normally you won’t have to alter anything here. Free Technics will provide you with a “Key.uc.ini” with all the necessary licenses available. The program will read the licenses from the ini-file and put them in place at startup. Sometimes however you can check here if you miss a certain viewer or if a communication protocol doesn’t seem to work. If you are missing a single license, you can fill it in here and it will be set in the ini-file as well.</w:t>
      </w:r>
    </w:p>
    <w:p w:rsidR="00DA5601" w:rsidRDefault="00DA5601" w:rsidP="000F200F">
      <w:pPr>
        <w:rPr>
          <w:lang w:val="en-US"/>
        </w:rPr>
      </w:pPr>
    </w:p>
    <w:p w:rsidR="00DA5601" w:rsidRDefault="0024426C" w:rsidP="000F200F">
      <w:pPr>
        <w:rPr>
          <w:i/>
          <w:lang w:val="en-US"/>
        </w:rPr>
      </w:pPr>
      <w:r>
        <w:rPr>
          <w:noProof/>
          <w:lang w:val="nl-NL" w:eastAsia="nl-NL"/>
        </w:rPr>
        <w:drawing>
          <wp:inline distT="0" distB="0" distL="0" distR="0" wp14:anchorId="2F8299EE" wp14:editId="40581F12">
            <wp:extent cx="416379" cy="342900"/>
            <wp:effectExtent l="0" t="0" r="3175" b="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DA5601" w:rsidRPr="008B4ABA">
        <w:rPr>
          <w:i/>
          <w:lang w:val="en-US"/>
        </w:rPr>
        <w:t xml:space="preserve">: Missing licenses are also mentioned in the logbook. Please refer to the </w:t>
      </w:r>
      <w:r w:rsidR="00F06842">
        <w:rPr>
          <w:i/>
          <w:lang w:val="en-US"/>
        </w:rPr>
        <w:t>section</w:t>
      </w:r>
      <w:r w:rsidR="00DA5601" w:rsidRPr="008B4ABA">
        <w:rPr>
          <w:i/>
          <w:lang w:val="en-US"/>
        </w:rPr>
        <w:t xml:space="preserve"> “Logbook” for more information.</w:t>
      </w:r>
    </w:p>
    <w:p w:rsidR="00DA5601" w:rsidRDefault="00DA5601" w:rsidP="000F200F">
      <w:pPr>
        <w:rPr>
          <w:i/>
          <w:lang w:val="en-US"/>
        </w:rPr>
      </w:pPr>
    </w:p>
    <w:p w:rsidR="00DA5601" w:rsidRDefault="00D43944" w:rsidP="000F200F">
      <w:pPr>
        <w:rPr>
          <w:lang w:val="en-US"/>
        </w:rPr>
      </w:pPr>
      <w:r>
        <w:rPr>
          <w:noProof/>
          <w:lang w:val="nl-NL" w:eastAsia="nl-NL"/>
        </w:rPr>
        <w:drawing>
          <wp:inline distT="0" distB="0" distL="0" distR="0" wp14:anchorId="0FACC6B1" wp14:editId="724F1CE9">
            <wp:extent cx="5760720" cy="1361480"/>
            <wp:effectExtent l="0" t="0" r="0" b="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5760720" cy="1361480"/>
                    </a:xfrm>
                    <a:prstGeom prst="rect">
                      <a:avLst/>
                    </a:prstGeom>
                  </pic:spPr>
                </pic:pic>
              </a:graphicData>
            </a:graphic>
          </wp:inline>
        </w:drawing>
      </w:r>
    </w:p>
    <w:p w:rsidR="00DA5601" w:rsidRDefault="00DA5601" w:rsidP="002309BE">
      <w:pPr>
        <w:pStyle w:val="Onderschrift"/>
      </w:pPr>
      <w:bookmarkStart w:id="456" w:name="_Ref333580126"/>
      <w:bookmarkStart w:id="457" w:name="_Toc366768771"/>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38</w:t>
      </w:r>
      <w:r w:rsidR="00ED7AB1">
        <w:fldChar w:fldCharType="end"/>
      </w:r>
      <w:bookmarkEnd w:id="456"/>
      <w:r>
        <w:t>: License</w:t>
      </w:r>
      <w:bookmarkEnd w:id="457"/>
    </w:p>
    <w:p w:rsidR="00DA5601" w:rsidRPr="008B4ABA" w:rsidRDefault="00DA5601" w:rsidP="00DA5601">
      <w:pPr>
        <w:pStyle w:val="Kop2"/>
        <w:numPr>
          <w:ilvl w:val="1"/>
          <w:numId w:val="3"/>
        </w:numPr>
      </w:pPr>
      <w:bookmarkStart w:id="458" w:name="_Toc366768591"/>
      <w:r>
        <w:t>Serial</w:t>
      </w:r>
      <w:bookmarkEnd w:id="458"/>
    </w:p>
    <w:p w:rsidR="00DA5601" w:rsidRDefault="00DA5601" w:rsidP="00DA5601">
      <w:pPr>
        <w:pStyle w:val="Kop3"/>
        <w:numPr>
          <w:ilvl w:val="2"/>
          <w:numId w:val="3"/>
        </w:numPr>
        <w:rPr>
          <w:lang w:val="en-US"/>
        </w:rPr>
      </w:pPr>
      <w:bookmarkStart w:id="459" w:name="_Toc366768592"/>
      <w:r>
        <w:rPr>
          <w:lang w:val="en-US"/>
        </w:rPr>
        <w:t>General</w:t>
      </w:r>
      <w:bookmarkEnd w:id="459"/>
    </w:p>
    <w:p w:rsidR="00DA5601" w:rsidRDefault="00DA5601" w:rsidP="000F200F">
      <w:pPr>
        <w:rPr>
          <w:lang w:val="en-US"/>
        </w:rPr>
      </w:pPr>
      <w:r>
        <w:rPr>
          <w:lang w:val="en-US"/>
        </w:rPr>
        <w:t>Under “Tools &gt; Configuration &gt; Serial” the following menus are available;</w:t>
      </w:r>
    </w:p>
    <w:p w:rsidR="00DA5601" w:rsidRDefault="00DA5601" w:rsidP="000F200F">
      <w:pPr>
        <w:numPr>
          <w:ilvl w:val="0"/>
          <w:numId w:val="13"/>
        </w:numPr>
        <w:rPr>
          <w:lang w:val="en-US"/>
        </w:rPr>
      </w:pPr>
      <w:r>
        <w:rPr>
          <w:lang w:val="en-US"/>
        </w:rPr>
        <w:t>COM ports</w:t>
      </w:r>
    </w:p>
    <w:p w:rsidR="00DA5601" w:rsidRDefault="00DA5601" w:rsidP="000F200F">
      <w:pPr>
        <w:numPr>
          <w:ilvl w:val="0"/>
          <w:numId w:val="13"/>
        </w:numPr>
        <w:rPr>
          <w:lang w:val="en-US"/>
        </w:rPr>
      </w:pPr>
      <w:r>
        <w:rPr>
          <w:lang w:val="en-US"/>
        </w:rPr>
        <w:t>Serial LAN ports</w:t>
      </w:r>
    </w:p>
    <w:p w:rsidR="00DA5601" w:rsidRDefault="00DA5601" w:rsidP="000F200F">
      <w:pPr>
        <w:numPr>
          <w:ilvl w:val="0"/>
          <w:numId w:val="13"/>
        </w:numPr>
        <w:rPr>
          <w:lang w:val="en-US"/>
        </w:rPr>
      </w:pPr>
      <w:r>
        <w:rPr>
          <w:lang w:val="en-US"/>
        </w:rPr>
        <w:t>CAN ports</w:t>
      </w:r>
    </w:p>
    <w:p w:rsidR="00DA5601" w:rsidRDefault="00DA5601" w:rsidP="000F200F">
      <w:pPr>
        <w:numPr>
          <w:ilvl w:val="0"/>
          <w:numId w:val="13"/>
        </w:numPr>
        <w:rPr>
          <w:lang w:val="en-US"/>
        </w:rPr>
      </w:pPr>
      <w:r>
        <w:rPr>
          <w:lang w:val="en-US"/>
        </w:rPr>
        <w:lastRenderedPageBreak/>
        <w:t>MasterBus Devices</w:t>
      </w:r>
    </w:p>
    <w:p w:rsidR="00DA5601" w:rsidRPr="00530D81" w:rsidRDefault="00DA5601" w:rsidP="000F200F">
      <w:pPr>
        <w:numPr>
          <w:ilvl w:val="0"/>
          <w:numId w:val="13"/>
        </w:numPr>
        <w:rPr>
          <w:lang w:val="en-US"/>
        </w:rPr>
      </w:pPr>
      <w:r>
        <w:rPr>
          <w:lang w:val="en-US"/>
        </w:rPr>
        <w:t>Overview connected devices.</w:t>
      </w:r>
    </w:p>
    <w:p w:rsidR="00DA5601" w:rsidRPr="005670B4" w:rsidRDefault="00DA5601" w:rsidP="00DA5601">
      <w:pPr>
        <w:pStyle w:val="Kop3"/>
        <w:numPr>
          <w:ilvl w:val="2"/>
          <w:numId w:val="3"/>
        </w:numPr>
        <w:rPr>
          <w:lang w:val="en-US"/>
        </w:rPr>
      </w:pPr>
      <w:bookmarkStart w:id="460" w:name="_Toc366768593"/>
      <w:r>
        <w:rPr>
          <w:lang w:val="en-US"/>
        </w:rPr>
        <w:t>COM ports</w:t>
      </w:r>
      <w:bookmarkEnd w:id="460"/>
    </w:p>
    <w:p w:rsidR="00DA5601" w:rsidRDefault="00DA5601" w:rsidP="000F200F">
      <w:pPr>
        <w:rPr>
          <w:lang w:val="en-US"/>
        </w:rPr>
      </w:pPr>
      <w:r>
        <w:rPr>
          <w:lang w:val="en-US"/>
        </w:rPr>
        <w:t xml:space="preserve">Under “Tools &gt; Configuration &gt; Serial &gt; COM ports” (see </w:t>
      </w:r>
      <w:r w:rsidR="007270D5">
        <w:rPr>
          <w:lang w:val="en-US"/>
        </w:rPr>
        <w:fldChar w:fldCharType="begin"/>
      </w:r>
      <w:r>
        <w:rPr>
          <w:lang w:val="en-US"/>
        </w:rPr>
        <w:instrText xml:space="preserve"> REF _Ref261420154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39</w:t>
      </w:r>
      <w:r w:rsidR="007270D5">
        <w:rPr>
          <w:lang w:val="en-US"/>
        </w:rPr>
        <w:fldChar w:fldCharType="end"/>
      </w:r>
      <w:r>
        <w:rPr>
          <w:lang w:val="en-US"/>
        </w:rPr>
        <w:t xml:space="preserve">) all COM ports as found by </w:t>
      </w:r>
      <w:r w:rsidR="00DC7643">
        <w:rPr>
          <w:lang w:val="en-US"/>
        </w:rPr>
        <w:t>NavVision</w:t>
      </w:r>
      <w:r>
        <w:rPr>
          <w:lang w:val="en-US"/>
        </w:rPr>
        <w:t xml:space="preserve">® </w:t>
      </w:r>
      <w:r>
        <w:rPr>
          <w:rFonts w:cs="Arial"/>
          <w:lang w:val="en-US"/>
        </w:rPr>
        <w:t>become visible</w:t>
      </w:r>
      <w:r>
        <w:rPr>
          <w:lang w:val="en-US"/>
        </w:rPr>
        <w:t>. At the first startup they are no COM port yet assigned (i.e. COM port menu does not show any COM port data).</w:t>
      </w:r>
      <w:r w:rsidRPr="00A646F0">
        <w:rPr>
          <w:lang w:val="en-US"/>
        </w:rPr>
        <w:t xml:space="preserve"> </w:t>
      </w:r>
    </w:p>
    <w:p w:rsidR="00DA5601" w:rsidRDefault="00DA5601" w:rsidP="000F200F">
      <w:pPr>
        <w:rPr>
          <w:lang w:val="en-US"/>
        </w:rPr>
      </w:pPr>
    </w:p>
    <w:p w:rsidR="00DA5601" w:rsidRDefault="00DA5601" w:rsidP="000F200F">
      <w:pPr>
        <w:keepNext/>
      </w:pPr>
      <w:r>
        <w:rPr>
          <w:noProof/>
          <w:lang w:val="nl-NL" w:eastAsia="nl-NL"/>
        </w:rPr>
        <w:drawing>
          <wp:inline distT="0" distB="0" distL="0" distR="0" wp14:anchorId="1AD431D0" wp14:editId="5987B567">
            <wp:extent cx="4819650" cy="25220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4819650" cy="25220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461" w:name="_Ref261420154"/>
      <w:bookmarkStart w:id="462" w:name="_Toc366768772"/>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39</w:t>
      </w:r>
      <w:r w:rsidR="00ED7AB1">
        <w:fldChar w:fldCharType="end"/>
      </w:r>
      <w:bookmarkEnd w:id="461"/>
      <w:r w:rsidRPr="00D92197">
        <w:t>: COM ports</w:t>
      </w:r>
      <w:bookmarkEnd w:id="462"/>
    </w:p>
    <w:p w:rsidR="00DA5601" w:rsidRDefault="00DA5601" w:rsidP="00DA5601">
      <w:pPr>
        <w:pStyle w:val="Kop4"/>
        <w:numPr>
          <w:ilvl w:val="3"/>
          <w:numId w:val="3"/>
        </w:numPr>
      </w:pPr>
      <w:bookmarkStart w:id="463" w:name="_Ref262725580"/>
      <w:bookmarkStart w:id="464" w:name="_Ref262725581"/>
      <w:bookmarkStart w:id="465" w:name="_Ref262726705"/>
      <w:bookmarkStart w:id="466" w:name="_Ref262729423"/>
      <w:bookmarkStart w:id="467" w:name="_Ref333581077"/>
      <w:bookmarkStart w:id="468" w:name="_Ref333581173"/>
      <w:bookmarkStart w:id="469" w:name="_Ref333581187"/>
      <w:bookmarkStart w:id="470" w:name="_Ref333581356"/>
      <w:bookmarkStart w:id="471" w:name="_Ref333581370"/>
      <w:bookmarkStart w:id="472" w:name="_Ref333581576"/>
      <w:bookmarkStart w:id="473" w:name="_Toc366768594"/>
      <w:r>
        <w:t xml:space="preserve">COM port </w:t>
      </w:r>
      <w:bookmarkEnd w:id="463"/>
      <w:bookmarkEnd w:id="464"/>
      <w:bookmarkEnd w:id="465"/>
      <w:bookmarkEnd w:id="466"/>
      <w:r>
        <w:t>assignment</w:t>
      </w:r>
      <w:bookmarkEnd w:id="467"/>
      <w:bookmarkEnd w:id="468"/>
      <w:bookmarkEnd w:id="469"/>
      <w:bookmarkEnd w:id="470"/>
      <w:bookmarkEnd w:id="471"/>
      <w:bookmarkEnd w:id="472"/>
      <w:bookmarkEnd w:id="473"/>
    </w:p>
    <w:p w:rsidR="00DA5601" w:rsidRDefault="00DA5601" w:rsidP="000F200F">
      <w:pPr>
        <w:rPr>
          <w:lang w:val="en-US"/>
        </w:rPr>
      </w:pPr>
    </w:p>
    <w:p w:rsidR="00DA5601" w:rsidRPr="00ED4BCB" w:rsidRDefault="0024426C" w:rsidP="000F200F">
      <w:pPr>
        <w:rPr>
          <w:i/>
          <w:noProof/>
          <w:lang w:val="en-US"/>
        </w:rPr>
      </w:pPr>
      <w:r>
        <w:rPr>
          <w:noProof/>
          <w:lang w:val="nl-NL" w:eastAsia="nl-NL"/>
        </w:rPr>
        <w:drawing>
          <wp:inline distT="0" distB="0" distL="0" distR="0" wp14:anchorId="3AFC9B3D" wp14:editId="07DC55C5">
            <wp:extent cx="416379" cy="342900"/>
            <wp:effectExtent l="0" t="0" r="3175" b="0"/>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2D464A">
        <w:rPr>
          <w:i/>
          <w:noProof/>
          <w:lang w:val="en-US"/>
        </w:rPr>
        <w:t xml:space="preserve">  </w:t>
      </w:r>
      <w:r w:rsidR="00DA5601">
        <w:rPr>
          <w:i/>
          <w:noProof/>
          <w:lang w:val="en-US"/>
        </w:rPr>
        <w:t>U</w:t>
      </w:r>
      <w:r w:rsidR="00DA5601" w:rsidRPr="00ED4BCB">
        <w:rPr>
          <w:i/>
          <w:noProof/>
          <w:lang w:val="en-US"/>
        </w:rPr>
        <w:t xml:space="preserve">se the right </w:t>
      </w:r>
      <w:r w:rsidR="00DA5601">
        <w:rPr>
          <w:i/>
          <w:noProof/>
          <w:lang w:val="en-US"/>
        </w:rPr>
        <w:t>device interface (</w:t>
      </w:r>
      <w:r w:rsidR="00DA5601" w:rsidRPr="00ED4BCB">
        <w:rPr>
          <w:i/>
          <w:noProof/>
          <w:lang w:val="en-US"/>
        </w:rPr>
        <w:t>protocol</w:t>
      </w:r>
      <w:r w:rsidR="00DA5601">
        <w:rPr>
          <w:i/>
          <w:noProof/>
          <w:lang w:val="en-US"/>
        </w:rPr>
        <w:t xml:space="preserve">) and verify the </w:t>
      </w:r>
      <w:r w:rsidR="00DA5601" w:rsidRPr="00ED4BCB">
        <w:rPr>
          <w:i/>
          <w:noProof/>
          <w:lang w:val="en-US"/>
        </w:rPr>
        <w:t>baudrate etc.</w:t>
      </w:r>
    </w:p>
    <w:p w:rsidR="00DA5601" w:rsidRPr="00536886" w:rsidRDefault="00DA5601" w:rsidP="000F200F">
      <w:pPr>
        <w:rPr>
          <w:lang w:val="en-US"/>
        </w:rPr>
      </w:pPr>
    </w:p>
    <w:p w:rsidR="00DA5601" w:rsidRDefault="00DA5601" w:rsidP="000F200F">
      <w:pPr>
        <w:rPr>
          <w:noProof/>
          <w:lang w:val="en-US"/>
        </w:rPr>
      </w:pPr>
      <w:r>
        <w:rPr>
          <w:lang w:val="en-US"/>
        </w:rPr>
        <w:t xml:space="preserve">Check the respective wiring schematics to determine the COM port arrangement and assignment. Tick off the relevant COM port (1, 2, 3, etc.) and select the required device interface (protocol) by means of the drop-down menu (see </w:t>
      </w:r>
      <w:r w:rsidR="007270D5">
        <w:rPr>
          <w:lang w:val="en-US"/>
        </w:rPr>
        <w:fldChar w:fldCharType="begin"/>
      </w:r>
      <w:r>
        <w:rPr>
          <w:lang w:val="en-US"/>
        </w:rPr>
        <w:instrText xml:space="preserve"> REF _Ref261421099 \h </w:instrText>
      </w:r>
      <w:r w:rsidR="007270D5">
        <w:rPr>
          <w:lang w:val="en-US"/>
        </w:rPr>
      </w:r>
      <w:r w:rsidR="007270D5">
        <w:rPr>
          <w:lang w:val="en-US"/>
        </w:rPr>
        <w:fldChar w:fldCharType="separate"/>
      </w:r>
      <w:r w:rsidR="00ED7AB1" w:rsidRPr="000A1E1E">
        <w:rPr>
          <w:lang w:val="fr-FR"/>
        </w:rPr>
        <w:t xml:space="preserve">Figure </w:t>
      </w:r>
      <w:r w:rsidR="00ED7AB1">
        <w:rPr>
          <w:noProof/>
          <w:lang w:val="fr-FR"/>
        </w:rPr>
        <w:t>11</w:t>
      </w:r>
      <w:r w:rsidR="00ED7AB1">
        <w:rPr>
          <w:lang w:val="fr-FR"/>
        </w:rPr>
        <w:noBreakHyphen/>
      </w:r>
      <w:r w:rsidR="00ED7AB1">
        <w:rPr>
          <w:noProof/>
          <w:lang w:val="fr-FR"/>
        </w:rPr>
        <w:t>40</w:t>
      </w:r>
      <w:r w:rsidR="007270D5">
        <w:rPr>
          <w:lang w:val="en-US"/>
        </w:rPr>
        <w:fldChar w:fldCharType="end"/>
      </w:r>
      <w:r>
        <w:rPr>
          <w:lang w:val="en-US"/>
        </w:rPr>
        <w:t xml:space="preserve">). </w:t>
      </w:r>
    </w:p>
    <w:p w:rsidR="00DA5601" w:rsidRDefault="00DA5601" w:rsidP="000F200F">
      <w:pPr>
        <w:keepNext/>
      </w:pPr>
      <w:r>
        <w:rPr>
          <w:noProof/>
          <w:lang w:val="nl-NL" w:eastAsia="nl-NL"/>
        </w:rPr>
        <w:drawing>
          <wp:inline distT="0" distB="0" distL="0" distR="0" wp14:anchorId="2AD31B8B" wp14:editId="7FD46714">
            <wp:extent cx="4812391" cy="2533650"/>
            <wp:effectExtent l="0" t="0" r="762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srcRect/>
                    <a:stretch>
                      <a:fillRect/>
                    </a:stretch>
                  </pic:blipFill>
                  <pic:spPr bwMode="auto">
                    <a:xfrm>
                      <a:off x="0" y="0"/>
                      <a:ext cx="4812391" cy="2533650"/>
                    </a:xfrm>
                    <a:prstGeom prst="rect">
                      <a:avLst/>
                    </a:prstGeom>
                    <a:noFill/>
                    <a:ln w="9525">
                      <a:noFill/>
                      <a:miter lim="800000"/>
                      <a:headEnd/>
                      <a:tailEnd/>
                    </a:ln>
                  </pic:spPr>
                </pic:pic>
              </a:graphicData>
            </a:graphic>
          </wp:inline>
        </w:drawing>
      </w:r>
    </w:p>
    <w:p w:rsidR="00DA5601" w:rsidRPr="000A1E1E" w:rsidRDefault="00DA5601" w:rsidP="002309BE">
      <w:pPr>
        <w:pStyle w:val="Onderschrift"/>
        <w:rPr>
          <w:lang w:val="fr-FR"/>
        </w:rPr>
      </w:pPr>
      <w:bookmarkStart w:id="474" w:name="_Ref261421099"/>
      <w:bookmarkStart w:id="475" w:name="_Ref262720752"/>
      <w:bookmarkStart w:id="476" w:name="_Toc366768773"/>
      <w:r w:rsidRPr="000A1E1E">
        <w:rPr>
          <w:lang w:val="fr-FR"/>
        </w:rPr>
        <w:t xml:space="preserve">Figure </w:t>
      </w:r>
      <w:r w:rsidR="00ED7AB1">
        <w:rPr>
          <w:lang w:val="fr-FR"/>
        </w:rPr>
        <w:fldChar w:fldCharType="begin"/>
      </w:r>
      <w:r w:rsidR="00ED7AB1">
        <w:rPr>
          <w:lang w:val="fr-FR"/>
        </w:rPr>
        <w:instrText xml:space="preserve"> STYLEREF 1 \s </w:instrText>
      </w:r>
      <w:r w:rsidR="00ED7AB1">
        <w:rPr>
          <w:lang w:val="fr-FR"/>
        </w:rPr>
        <w:fldChar w:fldCharType="separate"/>
      </w:r>
      <w:r w:rsidR="00ED7AB1">
        <w:rPr>
          <w:noProof/>
          <w:lang w:val="fr-FR"/>
        </w:rPr>
        <w:t>11</w:t>
      </w:r>
      <w:r w:rsidR="00ED7AB1">
        <w:rPr>
          <w:lang w:val="fr-FR"/>
        </w:rPr>
        <w:fldChar w:fldCharType="end"/>
      </w:r>
      <w:r w:rsidR="00ED7AB1">
        <w:rPr>
          <w:lang w:val="fr-FR"/>
        </w:rPr>
        <w:noBreakHyphen/>
      </w:r>
      <w:r w:rsidR="00ED7AB1">
        <w:rPr>
          <w:lang w:val="fr-FR"/>
        </w:rPr>
        <w:fldChar w:fldCharType="begin"/>
      </w:r>
      <w:r w:rsidR="00ED7AB1">
        <w:rPr>
          <w:lang w:val="fr-FR"/>
        </w:rPr>
        <w:instrText xml:space="preserve"> SEQ Figure \* ARABIC \s 1 </w:instrText>
      </w:r>
      <w:r w:rsidR="00ED7AB1">
        <w:rPr>
          <w:lang w:val="fr-FR"/>
        </w:rPr>
        <w:fldChar w:fldCharType="separate"/>
      </w:r>
      <w:r w:rsidR="00ED7AB1">
        <w:rPr>
          <w:noProof/>
          <w:lang w:val="fr-FR"/>
        </w:rPr>
        <w:t>40</w:t>
      </w:r>
      <w:r w:rsidR="00ED7AB1">
        <w:rPr>
          <w:lang w:val="fr-FR"/>
        </w:rPr>
        <w:fldChar w:fldCharType="end"/>
      </w:r>
      <w:bookmarkEnd w:id="474"/>
      <w:r w:rsidRPr="000A1E1E">
        <w:rPr>
          <w:lang w:val="fr-FR"/>
        </w:rPr>
        <w:t>: Drop-down menu</w:t>
      </w:r>
      <w:bookmarkEnd w:id="475"/>
      <w:r w:rsidRPr="000A1E1E">
        <w:rPr>
          <w:lang w:val="fr-FR"/>
        </w:rPr>
        <w:t xml:space="preserve"> (device interfaces)</w:t>
      </w:r>
      <w:bookmarkEnd w:id="476"/>
    </w:p>
    <w:p w:rsidR="00DA5601" w:rsidRDefault="00DA5601" w:rsidP="000F200F">
      <w:pPr>
        <w:rPr>
          <w:noProof/>
          <w:lang w:val="en-US"/>
        </w:rPr>
      </w:pPr>
      <w:r>
        <w:rPr>
          <w:noProof/>
          <w:lang w:val="en-US"/>
        </w:rPr>
        <w:lastRenderedPageBreak/>
        <w:t xml:space="preserve">At completion, confirm the settings by clicking “Accept and restart communication” (see </w:t>
      </w:r>
      <w:r w:rsidR="007270D5">
        <w:rPr>
          <w:noProof/>
          <w:lang w:val="en-US"/>
        </w:rPr>
        <w:fldChar w:fldCharType="begin"/>
      </w:r>
      <w:r>
        <w:rPr>
          <w:noProof/>
          <w:lang w:val="en-US"/>
        </w:rPr>
        <w:instrText xml:space="preserve"> REF _Ref261421099 \h </w:instrText>
      </w:r>
      <w:r w:rsidR="007270D5">
        <w:rPr>
          <w:noProof/>
          <w:lang w:val="en-US"/>
        </w:rPr>
      </w:r>
      <w:r w:rsidR="007270D5">
        <w:rPr>
          <w:noProof/>
          <w:lang w:val="en-US"/>
        </w:rPr>
        <w:fldChar w:fldCharType="separate"/>
      </w:r>
      <w:r w:rsidR="00ED7AB1" w:rsidRPr="000A1E1E">
        <w:rPr>
          <w:lang w:val="fr-FR"/>
        </w:rPr>
        <w:t xml:space="preserve">Figure </w:t>
      </w:r>
      <w:r w:rsidR="00ED7AB1">
        <w:rPr>
          <w:noProof/>
          <w:lang w:val="fr-FR"/>
        </w:rPr>
        <w:t>11</w:t>
      </w:r>
      <w:r w:rsidR="00ED7AB1">
        <w:rPr>
          <w:lang w:val="fr-FR"/>
        </w:rPr>
        <w:noBreakHyphen/>
      </w:r>
      <w:r w:rsidR="00ED7AB1">
        <w:rPr>
          <w:noProof/>
          <w:lang w:val="fr-FR"/>
        </w:rPr>
        <w:t>40</w:t>
      </w:r>
      <w:r w:rsidR="007270D5">
        <w:rPr>
          <w:noProof/>
          <w:lang w:val="en-US"/>
        </w:rPr>
        <w:fldChar w:fldCharType="end"/>
      </w:r>
      <w:r>
        <w:rPr>
          <w:noProof/>
          <w:lang w:val="en-US"/>
        </w:rPr>
        <w:t>).</w:t>
      </w:r>
    </w:p>
    <w:p w:rsidR="00DA5601" w:rsidRDefault="00DA5601" w:rsidP="000F200F">
      <w:pPr>
        <w:rPr>
          <w:noProof/>
          <w:lang w:val="en-US"/>
        </w:rPr>
      </w:pPr>
    </w:p>
    <w:p w:rsidR="00DA5601" w:rsidRDefault="00DA5601" w:rsidP="000F200F">
      <w:pPr>
        <w:rPr>
          <w:lang w:val="en-US"/>
        </w:rPr>
      </w:pPr>
      <w:r>
        <w:rPr>
          <w:lang w:val="en-US"/>
        </w:rPr>
        <w:t xml:space="preserve">Check the appropriate </w:t>
      </w:r>
      <w:r w:rsidR="00DC7643">
        <w:rPr>
          <w:lang w:val="en-US"/>
        </w:rPr>
        <w:t>NavVision</w:t>
      </w:r>
      <w:r>
        <w:rPr>
          <w:lang w:val="en-US"/>
        </w:rPr>
        <w:t xml:space="preserve">® viewer to verify if the COM-port is correct and if there is any data communication. For example: select the “Video Sounder” viewer (see </w:t>
      </w:r>
      <w:r w:rsidR="007270D5">
        <w:rPr>
          <w:lang w:val="en-US"/>
        </w:rPr>
        <w:fldChar w:fldCharType="begin"/>
      </w:r>
      <w:r>
        <w:rPr>
          <w:lang w:val="en-US"/>
        </w:rPr>
        <w:instrText xml:space="preserve"> REF _Ref262807031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41</w:t>
      </w:r>
      <w:r w:rsidR="007270D5">
        <w:rPr>
          <w:lang w:val="en-US"/>
        </w:rPr>
        <w:fldChar w:fldCharType="end"/>
      </w:r>
      <w:r>
        <w:rPr>
          <w:lang w:val="en-US"/>
        </w:rPr>
        <w:t>) to verify that the device interface (protocol) on “COM1” is correct. Repeat this procedure for all other listed COM ports.</w:t>
      </w:r>
    </w:p>
    <w:p w:rsidR="00DA5601" w:rsidRDefault="00DA5601" w:rsidP="000F200F">
      <w:pPr>
        <w:keepNext/>
      </w:pPr>
      <w:r>
        <w:rPr>
          <w:noProof/>
          <w:lang w:val="nl-NL" w:eastAsia="nl-NL"/>
        </w:rPr>
        <w:drawing>
          <wp:inline distT="0" distB="0" distL="0" distR="0" wp14:anchorId="114C6E80" wp14:editId="3C37D594">
            <wp:extent cx="4829718" cy="3124200"/>
            <wp:effectExtent l="0" t="0" r="9525" b="0"/>
            <wp:docPr id="3" name="Afbeelding 3"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ݻ°"/>
                    <pic:cNvPicPr>
                      <a:picLocks noChangeAspect="1" noChangeArrowheads="1"/>
                    </pic:cNvPicPr>
                  </pic:nvPicPr>
                  <pic:blipFill>
                    <a:blip r:embed="rId182" cstate="print"/>
                    <a:srcRect/>
                    <a:stretch>
                      <a:fillRect/>
                    </a:stretch>
                  </pic:blipFill>
                  <pic:spPr bwMode="auto">
                    <a:xfrm>
                      <a:off x="0" y="0"/>
                      <a:ext cx="4829718" cy="31242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477" w:name="_Ref262807031"/>
      <w:bookmarkStart w:id="478" w:name="_Toc366768774"/>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41</w:t>
      </w:r>
      <w:r w:rsidR="00ED7AB1">
        <w:fldChar w:fldCharType="end"/>
      </w:r>
      <w:bookmarkEnd w:id="477"/>
      <w:r w:rsidRPr="00D92197">
        <w:t>: COM port assignment</w:t>
      </w:r>
      <w:bookmarkStart w:id="479" w:name="_Toc275955967"/>
      <w:bookmarkEnd w:id="478"/>
    </w:p>
    <w:p w:rsidR="002D464A" w:rsidRDefault="002D464A" w:rsidP="000F200F">
      <w:pPr>
        <w:rPr>
          <w:lang w:val="en-US"/>
        </w:rPr>
      </w:pPr>
    </w:p>
    <w:p w:rsidR="00DA5601" w:rsidRDefault="00DA5601" w:rsidP="000F200F">
      <w:pPr>
        <w:rPr>
          <w:lang w:val="en-US"/>
        </w:rPr>
      </w:pPr>
      <w:r w:rsidRPr="00CA0364">
        <w:rPr>
          <w:lang w:val="en-US"/>
        </w:rPr>
        <w:t xml:space="preserve">Additional information on the selected port can be configured by clicking on the sign behind the drop-down menu (see </w:t>
      </w:r>
      <w:r w:rsidR="00585EE6">
        <w:fldChar w:fldCharType="begin"/>
      </w:r>
      <w:r w:rsidR="00585EE6">
        <w:instrText xml:space="preserve"> REF _Ref330820306 \h  \* MERGEFORMAT </w:instrText>
      </w:r>
      <w:r w:rsidR="00585EE6">
        <w:fldChar w:fldCharType="separate"/>
      </w:r>
      <w:r w:rsidR="00ED7AB1" w:rsidRPr="00ED7AB1">
        <w:rPr>
          <w:lang w:val="en-US"/>
        </w:rPr>
        <w:t xml:space="preserve">Figure </w:t>
      </w:r>
      <w:r w:rsidR="00ED7AB1" w:rsidRPr="00ED7AB1">
        <w:rPr>
          <w:noProof/>
          <w:lang w:val="en-US"/>
        </w:rPr>
        <w:t>11</w:t>
      </w:r>
      <w:r w:rsidR="00ED7AB1" w:rsidRPr="00ED7AB1">
        <w:rPr>
          <w:noProof/>
          <w:lang w:val="en-US"/>
        </w:rPr>
        <w:noBreakHyphen/>
        <w:t>42</w:t>
      </w:r>
      <w:r w:rsidR="00585EE6">
        <w:fldChar w:fldCharType="end"/>
      </w:r>
      <w:r w:rsidRPr="00CA0364">
        <w:rPr>
          <w:lang w:val="en-US"/>
        </w:rPr>
        <w:t xml:space="preserve">). </w:t>
      </w:r>
      <w:r w:rsidRPr="00AA4AE2">
        <w:rPr>
          <w:lang w:val="en-US"/>
        </w:rPr>
        <w:t>A new box will open.</w:t>
      </w:r>
    </w:p>
    <w:p w:rsidR="002D464A" w:rsidRPr="00AA4AE2" w:rsidRDefault="002D464A" w:rsidP="000F200F">
      <w:pPr>
        <w:rPr>
          <w:lang w:val="en-US"/>
        </w:rPr>
      </w:pPr>
    </w:p>
    <w:p w:rsidR="00DA5601" w:rsidRPr="00AA4AE2" w:rsidRDefault="00DA5601" w:rsidP="000F200F">
      <w:pPr>
        <w:rPr>
          <w:lang w:val="en-US"/>
        </w:rPr>
      </w:pPr>
    </w:p>
    <w:p w:rsidR="00DA5601" w:rsidRPr="00D92197" w:rsidRDefault="00DA5601" w:rsidP="000F200F">
      <w:pPr>
        <w:rPr>
          <w:ins w:id="480" w:author="Unknown"/>
        </w:rPr>
      </w:pPr>
      <w:r w:rsidRPr="00D92197">
        <w:rPr>
          <w:noProof/>
          <w:lang w:val="nl-NL" w:eastAsia="nl-NL"/>
        </w:rPr>
        <w:drawing>
          <wp:inline distT="0" distB="0" distL="0" distR="0" wp14:anchorId="450967A1" wp14:editId="14D975AA">
            <wp:extent cx="4867275" cy="2539108"/>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srcRect/>
                    <a:stretch>
                      <a:fillRect/>
                    </a:stretch>
                  </pic:blipFill>
                  <pic:spPr bwMode="auto">
                    <a:xfrm>
                      <a:off x="0" y="0"/>
                      <a:ext cx="4867275" cy="2539108"/>
                    </a:xfrm>
                    <a:prstGeom prst="rect">
                      <a:avLst/>
                    </a:prstGeom>
                    <a:noFill/>
                    <a:ln w="9525">
                      <a:noFill/>
                      <a:miter lim="800000"/>
                      <a:headEnd/>
                      <a:tailEnd/>
                    </a:ln>
                  </pic:spPr>
                </pic:pic>
              </a:graphicData>
            </a:graphic>
          </wp:inline>
        </w:drawing>
      </w:r>
    </w:p>
    <w:p w:rsidR="00DA5601" w:rsidRPr="00D92197" w:rsidRDefault="00DA5601" w:rsidP="002309BE">
      <w:pPr>
        <w:pStyle w:val="Onderschrift"/>
        <w:rPr>
          <w:szCs w:val="18"/>
        </w:rPr>
      </w:pPr>
      <w:bookmarkStart w:id="481" w:name="_Ref330820306"/>
      <w:bookmarkStart w:id="482" w:name="_Toc366768775"/>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42</w:t>
      </w:r>
      <w:r w:rsidR="00ED7AB1">
        <w:fldChar w:fldCharType="end"/>
      </w:r>
      <w:bookmarkEnd w:id="481"/>
      <w:r w:rsidRPr="00D92197">
        <w:t>: additional configuration</w:t>
      </w:r>
      <w:bookmarkEnd w:id="482"/>
    </w:p>
    <w:p w:rsidR="00DA5601" w:rsidRPr="00D92197" w:rsidRDefault="00DA5601" w:rsidP="002309BE">
      <w:pPr>
        <w:pStyle w:val="Onderschrift"/>
      </w:pPr>
    </w:p>
    <w:p w:rsidR="00DA5601" w:rsidRDefault="00DA5601" w:rsidP="000F200F">
      <w:pPr>
        <w:pStyle w:val="Bijschrift"/>
      </w:pPr>
      <w:r>
        <w:rPr>
          <w:noProof/>
          <w:lang w:val="nl-NL" w:eastAsia="nl-NL"/>
        </w:rPr>
        <w:lastRenderedPageBreak/>
        <w:drawing>
          <wp:inline distT="0" distB="0" distL="0" distR="0" wp14:anchorId="7583BCFE" wp14:editId="59F64BFE">
            <wp:extent cx="4886325" cy="2501987"/>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srcRect/>
                    <a:stretch>
                      <a:fillRect/>
                    </a:stretch>
                  </pic:blipFill>
                  <pic:spPr bwMode="auto">
                    <a:xfrm>
                      <a:off x="0" y="0"/>
                      <a:ext cx="4886325" cy="2501987"/>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483" w:name="_Ref330820391"/>
      <w:bookmarkStart w:id="484" w:name="_Toc366768776"/>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43</w:t>
      </w:r>
      <w:r w:rsidR="00ED7AB1">
        <w:fldChar w:fldCharType="end"/>
      </w:r>
      <w:bookmarkEnd w:id="483"/>
      <w:r w:rsidRPr="00D92197">
        <w:t>: Comm Port Settings</w:t>
      </w:r>
      <w:bookmarkEnd w:id="484"/>
      <w:r w:rsidR="007270D5">
        <w:fldChar w:fldCharType="begin"/>
      </w:r>
      <w:r>
        <w:instrText xml:space="preserve"> XE "Settings" </w:instrText>
      </w:r>
      <w:r w:rsidR="007270D5">
        <w:fldChar w:fldCharType="end"/>
      </w:r>
    </w:p>
    <w:p w:rsidR="00DA5601" w:rsidRDefault="00DA5601" w:rsidP="000F200F">
      <w:pPr>
        <w:pStyle w:val="Bijschrift"/>
        <w:rPr>
          <w:sz w:val="18"/>
          <w:szCs w:val="18"/>
        </w:rPr>
      </w:pPr>
    </w:p>
    <w:p w:rsidR="00DA5601" w:rsidRDefault="00DA5601" w:rsidP="000F200F">
      <w:pPr>
        <w:pStyle w:val="Bijschrift"/>
        <w:rPr>
          <w:sz w:val="18"/>
          <w:szCs w:val="18"/>
        </w:rPr>
      </w:pPr>
    </w:p>
    <w:p w:rsidR="00DA5601" w:rsidRPr="00AA4AE2" w:rsidRDefault="00DA5601" w:rsidP="000F200F">
      <w:pPr>
        <w:rPr>
          <w:lang w:val="en-US"/>
        </w:rPr>
      </w:pPr>
      <w:r w:rsidRPr="00CA0364">
        <w:rPr>
          <w:lang w:val="en-US"/>
        </w:rPr>
        <w:t xml:space="preserve">In this additional configuration menu (see </w:t>
      </w:r>
      <w:r w:rsidR="007270D5">
        <w:fldChar w:fldCharType="begin"/>
      </w:r>
      <w:r w:rsidRPr="00CA0364">
        <w:rPr>
          <w:lang w:val="en-US"/>
        </w:rPr>
        <w:instrText xml:space="preserve"> REF _Ref330820391 \h </w:instrText>
      </w:r>
      <w:r w:rsidR="007270D5">
        <w:fldChar w:fldCharType="separate"/>
      </w:r>
      <w:r w:rsidR="00ED7AB1" w:rsidRPr="00D92197">
        <w:t xml:space="preserve">Figure </w:t>
      </w:r>
      <w:r w:rsidR="00ED7AB1">
        <w:rPr>
          <w:noProof/>
        </w:rPr>
        <w:t>11</w:t>
      </w:r>
      <w:r w:rsidR="00ED7AB1">
        <w:noBreakHyphen/>
      </w:r>
      <w:r w:rsidR="00ED7AB1">
        <w:rPr>
          <w:noProof/>
        </w:rPr>
        <w:t>43</w:t>
      </w:r>
      <w:r w:rsidR="007270D5">
        <w:fldChar w:fldCharType="end"/>
      </w:r>
      <w:r w:rsidRPr="00CA0364">
        <w:rPr>
          <w:lang w:val="en-US"/>
        </w:rPr>
        <w:t xml:space="preserve">) you can force all the settings for the regarding Comm port. </w:t>
      </w:r>
      <w:r w:rsidRPr="00AA4AE2">
        <w:rPr>
          <w:lang w:val="en-US"/>
        </w:rPr>
        <w:t>The following fields apply:</w:t>
      </w:r>
    </w:p>
    <w:p w:rsidR="00DA5601" w:rsidRPr="009E447E" w:rsidRDefault="00DA5601" w:rsidP="0004143D">
      <w:pPr>
        <w:pStyle w:val="Bijschrift"/>
        <w:numPr>
          <w:ilvl w:val="0"/>
          <w:numId w:val="35"/>
        </w:numPr>
        <w:rPr>
          <w:b w:val="0"/>
          <w:szCs w:val="22"/>
        </w:rPr>
      </w:pPr>
      <w:r w:rsidRPr="00B81B30">
        <w:rPr>
          <w:szCs w:val="22"/>
        </w:rPr>
        <w:t>Baud Rate:</w:t>
      </w:r>
      <w:r>
        <w:rPr>
          <w:b w:val="0"/>
          <w:szCs w:val="22"/>
        </w:rPr>
        <w:t xml:space="preserve"> Set the appropriate baudrate (see manual attached device)</w:t>
      </w:r>
    </w:p>
    <w:p w:rsidR="00DA5601" w:rsidRDefault="00DA5601" w:rsidP="0004143D">
      <w:pPr>
        <w:pStyle w:val="Bijschrift"/>
        <w:numPr>
          <w:ilvl w:val="0"/>
          <w:numId w:val="35"/>
        </w:numPr>
        <w:rPr>
          <w:b w:val="0"/>
          <w:szCs w:val="22"/>
        </w:rPr>
      </w:pPr>
      <w:r w:rsidRPr="00B81B30">
        <w:rPr>
          <w:szCs w:val="22"/>
        </w:rPr>
        <w:t>Data Bits:</w:t>
      </w:r>
      <w:r>
        <w:rPr>
          <w:b w:val="0"/>
          <w:szCs w:val="22"/>
        </w:rPr>
        <w:t xml:space="preserve"> </w:t>
      </w:r>
      <w:r w:rsidRPr="00B81B30">
        <w:rPr>
          <w:b w:val="0"/>
          <w:szCs w:val="22"/>
        </w:rPr>
        <w:t>The number of data bits in each character can be 5 (for Baudot code), 6 (rarely used), 7 (for true ASCII), 8 (for any kind of data, as this matches the size of a byte), or 9 (rarely used). 8 data bits are almost universally used in newer applications. 5 or 7 bits generally only make sense with older equipment such as teleprinters.</w:t>
      </w:r>
    </w:p>
    <w:p w:rsidR="00DA5601" w:rsidRPr="00B81B30" w:rsidRDefault="00DA5601" w:rsidP="0004143D">
      <w:pPr>
        <w:pStyle w:val="Bijschrift"/>
        <w:numPr>
          <w:ilvl w:val="0"/>
          <w:numId w:val="35"/>
        </w:numPr>
        <w:rPr>
          <w:szCs w:val="22"/>
        </w:rPr>
      </w:pPr>
      <w:r w:rsidRPr="00B81B30">
        <w:rPr>
          <w:szCs w:val="22"/>
        </w:rPr>
        <w:t>Parity:</w:t>
      </w:r>
      <w:r>
        <w:rPr>
          <w:szCs w:val="22"/>
        </w:rPr>
        <w:t xml:space="preserve"> </w:t>
      </w:r>
      <w:r w:rsidRPr="00B81B30">
        <w:rPr>
          <w:b w:val="0"/>
          <w:szCs w:val="22"/>
        </w:rPr>
        <w:t>The parity bit in each character can be set to none (N), odd (O), even (E), mark (M), or space (S). None means that no parity bit is sent at all. Mark parity means that the parity bit is always set to the mark signal condition (logical 1) and likewise space parity always sends the parity bit in the space signal condition. Aside from uncommon applications that use the 9th (parity) bit for some form of addressing or special signalling, mark or space parity is uncommon, as it adds no error detection information. Odd parity is more common than even, since it ensures that at least one state transition occurs in each character, which makes it more reliable. The most common parity setting, however, is "none", with error detection handled by a communication protocol.</w:t>
      </w:r>
    </w:p>
    <w:p w:rsidR="00DA5601" w:rsidRPr="00B81B30" w:rsidRDefault="00DA5601" w:rsidP="0004143D">
      <w:pPr>
        <w:pStyle w:val="Bijschrift"/>
        <w:numPr>
          <w:ilvl w:val="0"/>
          <w:numId w:val="35"/>
        </w:numPr>
        <w:rPr>
          <w:szCs w:val="22"/>
        </w:rPr>
      </w:pPr>
      <w:r w:rsidRPr="00B81B30">
        <w:rPr>
          <w:szCs w:val="22"/>
        </w:rPr>
        <w:t>Stop Bits:</w:t>
      </w:r>
      <w:r>
        <w:rPr>
          <w:szCs w:val="22"/>
        </w:rPr>
        <w:t xml:space="preserve"> </w:t>
      </w:r>
      <w:r w:rsidRPr="00B81B30">
        <w:rPr>
          <w:b w:val="0"/>
          <w:szCs w:val="22"/>
        </w:rPr>
        <w:t>Stop bits sent at the end of every character allow the receiving signal hardware to detect the end of a character and to resynchronise with the character stream. Electronic devices usually use one stop bit.</w:t>
      </w:r>
    </w:p>
    <w:p w:rsidR="00DA5601" w:rsidRPr="00B81B30" w:rsidRDefault="00DA5601" w:rsidP="0004143D">
      <w:pPr>
        <w:pStyle w:val="Bijschrift"/>
        <w:numPr>
          <w:ilvl w:val="0"/>
          <w:numId w:val="35"/>
        </w:numPr>
        <w:rPr>
          <w:szCs w:val="22"/>
        </w:rPr>
      </w:pPr>
      <w:r w:rsidRPr="00B81B30">
        <w:rPr>
          <w:szCs w:val="22"/>
        </w:rPr>
        <w:t>Mode:</w:t>
      </w:r>
      <w:r>
        <w:rPr>
          <w:szCs w:val="22"/>
        </w:rPr>
        <w:t xml:space="preserve"> </w:t>
      </w:r>
      <w:r>
        <w:rPr>
          <w:b w:val="0"/>
          <w:szCs w:val="22"/>
        </w:rPr>
        <w:t>In mode you can set the protocol that the serial port is using to communicate. Refer to your device for the proper protocol. You can choose between RS232, RS422 and RS485. In some occasions you can’t choose Mode cause the interface protocol can only work in a predefined Mode (i.e NMEA is always RS232).</w:t>
      </w:r>
    </w:p>
    <w:p w:rsidR="00DA5601" w:rsidRPr="00B81B30" w:rsidRDefault="00DA5601" w:rsidP="0004143D">
      <w:pPr>
        <w:pStyle w:val="Bijschrift"/>
        <w:numPr>
          <w:ilvl w:val="0"/>
          <w:numId w:val="35"/>
        </w:numPr>
        <w:rPr>
          <w:szCs w:val="22"/>
        </w:rPr>
      </w:pPr>
      <w:r w:rsidRPr="00B81B30">
        <w:rPr>
          <w:szCs w:val="22"/>
        </w:rPr>
        <w:t>DTR:</w:t>
      </w:r>
      <w:r>
        <w:rPr>
          <w:szCs w:val="22"/>
        </w:rPr>
        <w:t xml:space="preserve"> </w:t>
      </w:r>
      <w:r>
        <w:rPr>
          <w:b w:val="0"/>
          <w:szCs w:val="22"/>
        </w:rPr>
        <w:t>Data Terminal Ready, indicates presence of DTE to DCE (set high or low)</w:t>
      </w:r>
    </w:p>
    <w:p w:rsidR="00DA5601" w:rsidRPr="00B81B30" w:rsidRDefault="00DA5601" w:rsidP="0004143D">
      <w:pPr>
        <w:pStyle w:val="Bijschrift"/>
        <w:numPr>
          <w:ilvl w:val="0"/>
          <w:numId w:val="35"/>
        </w:numPr>
        <w:rPr>
          <w:szCs w:val="22"/>
        </w:rPr>
      </w:pPr>
      <w:r w:rsidRPr="00B81B30">
        <w:rPr>
          <w:szCs w:val="22"/>
        </w:rPr>
        <w:lastRenderedPageBreak/>
        <w:t>RTS:</w:t>
      </w:r>
      <w:r>
        <w:rPr>
          <w:szCs w:val="22"/>
        </w:rPr>
        <w:t xml:space="preserve"> </w:t>
      </w:r>
      <w:r>
        <w:rPr>
          <w:b w:val="0"/>
          <w:szCs w:val="22"/>
        </w:rPr>
        <w:t xml:space="preserve">Request to send, </w:t>
      </w:r>
      <w:r w:rsidRPr="00A513C2">
        <w:rPr>
          <w:b w:val="0"/>
          <w:szCs w:val="22"/>
        </w:rPr>
        <w:t>DTE requests the DCE prepare to receive data</w:t>
      </w:r>
      <w:r>
        <w:rPr>
          <w:b w:val="0"/>
          <w:szCs w:val="22"/>
        </w:rPr>
        <w:t xml:space="preserve"> (set high or low)</w:t>
      </w:r>
    </w:p>
    <w:p w:rsidR="00DA5601" w:rsidRPr="00B81B30" w:rsidRDefault="00DA5601" w:rsidP="0004143D">
      <w:pPr>
        <w:pStyle w:val="Bijschrift"/>
        <w:numPr>
          <w:ilvl w:val="0"/>
          <w:numId w:val="35"/>
        </w:numPr>
        <w:rPr>
          <w:szCs w:val="22"/>
        </w:rPr>
      </w:pPr>
      <w:r w:rsidRPr="00B81B30">
        <w:rPr>
          <w:szCs w:val="22"/>
        </w:rPr>
        <w:t>Alarm on no data:</w:t>
      </w:r>
      <w:r>
        <w:rPr>
          <w:szCs w:val="22"/>
        </w:rPr>
        <w:t xml:space="preserve"> </w:t>
      </w:r>
      <w:r w:rsidRPr="0018010C">
        <w:rPr>
          <w:b w:val="0"/>
          <w:szCs w:val="22"/>
        </w:rPr>
        <w:t>Gives an alarm when there is no data on the Comm port</w:t>
      </w:r>
    </w:p>
    <w:p w:rsidR="00DA5601" w:rsidRPr="0018010C" w:rsidRDefault="00DA5601" w:rsidP="0004143D">
      <w:pPr>
        <w:pStyle w:val="Bijschrift"/>
        <w:numPr>
          <w:ilvl w:val="0"/>
          <w:numId w:val="35"/>
        </w:numPr>
        <w:rPr>
          <w:noProof/>
          <w:sz w:val="18"/>
          <w:szCs w:val="18"/>
          <w:lang w:eastAsia="nl-NL"/>
        </w:rPr>
      </w:pPr>
      <w:r w:rsidRPr="00B81B30">
        <w:rPr>
          <w:szCs w:val="22"/>
        </w:rPr>
        <w:t>Reset to protocol default:</w:t>
      </w:r>
      <w:r>
        <w:rPr>
          <w:szCs w:val="22"/>
        </w:rPr>
        <w:t xml:space="preserve"> </w:t>
      </w:r>
      <w:r>
        <w:rPr>
          <w:b w:val="0"/>
          <w:szCs w:val="22"/>
        </w:rPr>
        <w:t>Resets standard configuration for chosen protocol</w:t>
      </w:r>
    </w:p>
    <w:p w:rsidR="00DA5601" w:rsidRPr="00B81B30" w:rsidRDefault="00DA5601" w:rsidP="00DA5601">
      <w:pPr>
        <w:pStyle w:val="Kop3"/>
        <w:numPr>
          <w:ilvl w:val="2"/>
          <w:numId w:val="3"/>
        </w:numPr>
        <w:rPr>
          <w:noProof/>
          <w:lang w:eastAsia="nl-NL"/>
        </w:rPr>
      </w:pPr>
      <w:ins w:id="485" w:author="Unknown">
        <w:r>
          <w:rPr>
            <w:szCs w:val="22"/>
          </w:rPr>
          <w:t xml:space="preserve"> </w:t>
        </w:r>
      </w:ins>
      <w:bookmarkStart w:id="486" w:name="_Toc366768595"/>
      <w:r w:rsidRPr="00B81B30">
        <w:t>Serial LAN ports</w:t>
      </w:r>
      <w:bookmarkEnd w:id="479"/>
      <w:bookmarkEnd w:id="486"/>
    </w:p>
    <w:p w:rsidR="00DA5601" w:rsidRDefault="00DA5601" w:rsidP="000F200F">
      <w:pPr>
        <w:rPr>
          <w:lang w:val="en-US"/>
        </w:rPr>
      </w:pPr>
      <w:r>
        <w:rPr>
          <w:lang w:val="en-US"/>
        </w:rPr>
        <w:t xml:space="preserve">Under “Serial LAN ports” (see </w:t>
      </w:r>
      <w:r w:rsidR="007270D5">
        <w:rPr>
          <w:lang w:val="en-US"/>
        </w:rPr>
        <w:fldChar w:fldCharType="begin"/>
      </w:r>
      <w:r>
        <w:rPr>
          <w:lang w:val="en-US"/>
        </w:rPr>
        <w:instrText xml:space="preserve"> REF _Ref261423403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44</w:t>
      </w:r>
      <w:r w:rsidR="007270D5">
        <w:rPr>
          <w:lang w:val="en-US"/>
        </w:rPr>
        <w:fldChar w:fldCharType="end"/>
      </w:r>
      <w:r>
        <w:rPr>
          <w:lang w:val="en-US"/>
        </w:rPr>
        <w:t xml:space="preserve">) the attached serial LAN device can be addressed and when necessary be calibrated. </w:t>
      </w:r>
    </w:p>
    <w:p w:rsidR="00DA5601" w:rsidRDefault="00DA5601" w:rsidP="000F200F">
      <w:pPr>
        <w:rPr>
          <w:lang w:val="en-US"/>
        </w:rPr>
      </w:pPr>
      <w:r>
        <w:rPr>
          <w:lang w:val="en-US"/>
        </w:rPr>
        <w:t>The following fields are available;</w:t>
      </w:r>
    </w:p>
    <w:p w:rsidR="00DA5601" w:rsidRDefault="00DA5601" w:rsidP="000F200F">
      <w:pPr>
        <w:numPr>
          <w:ilvl w:val="0"/>
          <w:numId w:val="14"/>
        </w:numPr>
        <w:rPr>
          <w:noProof/>
          <w:lang w:val="en-US"/>
        </w:rPr>
      </w:pPr>
      <w:r>
        <w:rPr>
          <w:lang w:val="en-US"/>
        </w:rPr>
        <w:t>Serial LAN server</w:t>
      </w:r>
    </w:p>
    <w:p w:rsidR="00DA5601" w:rsidRDefault="00DA5601" w:rsidP="000F200F">
      <w:pPr>
        <w:numPr>
          <w:ilvl w:val="0"/>
          <w:numId w:val="14"/>
        </w:numPr>
        <w:rPr>
          <w:noProof/>
          <w:lang w:val="en-US"/>
        </w:rPr>
      </w:pPr>
      <w:r>
        <w:rPr>
          <w:lang w:val="en-US"/>
        </w:rPr>
        <w:t>Type (serial LAN server)</w:t>
      </w:r>
    </w:p>
    <w:p w:rsidR="00DA5601" w:rsidRDefault="00DA5601" w:rsidP="000F200F">
      <w:pPr>
        <w:numPr>
          <w:ilvl w:val="0"/>
          <w:numId w:val="14"/>
        </w:numPr>
        <w:rPr>
          <w:noProof/>
          <w:lang w:val="en-US"/>
        </w:rPr>
      </w:pPr>
      <w:r>
        <w:rPr>
          <w:noProof/>
          <w:lang w:val="en-US"/>
        </w:rPr>
        <w:t>IP address</w:t>
      </w:r>
    </w:p>
    <w:p w:rsidR="00DA5601" w:rsidRDefault="00DA5601" w:rsidP="000F200F">
      <w:pPr>
        <w:numPr>
          <w:ilvl w:val="0"/>
          <w:numId w:val="14"/>
        </w:numPr>
        <w:rPr>
          <w:noProof/>
          <w:lang w:val="en-US"/>
        </w:rPr>
      </w:pPr>
      <w:r>
        <w:rPr>
          <w:noProof/>
          <w:lang w:val="en-US"/>
        </w:rPr>
        <w:t>MAC address</w:t>
      </w:r>
    </w:p>
    <w:p w:rsidR="00DA5601" w:rsidRDefault="00DA5601" w:rsidP="000F200F">
      <w:pPr>
        <w:numPr>
          <w:ilvl w:val="0"/>
          <w:numId w:val="14"/>
        </w:numPr>
        <w:rPr>
          <w:noProof/>
          <w:lang w:val="en-US"/>
        </w:rPr>
      </w:pPr>
      <w:r>
        <w:rPr>
          <w:noProof/>
          <w:lang w:val="en-US"/>
        </w:rPr>
        <w:t>Data/control port</w:t>
      </w:r>
    </w:p>
    <w:p w:rsidR="00DA5601" w:rsidRDefault="00DA5601" w:rsidP="000F200F">
      <w:pPr>
        <w:numPr>
          <w:ilvl w:val="0"/>
          <w:numId w:val="14"/>
        </w:numPr>
        <w:rPr>
          <w:noProof/>
          <w:lang w:val="en-US"/>
        </w:rPr>
      </w:pPr>
      <w:r>
        <w:rPr>
          <w:noProof/>
          <w:lang w:val="en-US"/>
        </w:rPr>
        <w:t>LAN1 and LAN2</w:t>
      </w:r>
    </w:p>
    <w:p w:rsidR="00DA5601" w:rsidRDefault="00DA5601" w:rsidP="000F200F">
      <w:pPr>
        <w:rPr>
          <w:noProof/>
          <w:lang w:val="en-US"/>
        </w:rPr>
      </w:pPr>
      <w:r>
        <w:rPr>
          <w:lang w:val="en-US"/>
        </w:rPr>
        <w:t>After installation a calibration procedure must follow, to ensure that the LAN device will function properly.</w:t>
      </w:r>
      <w:r w:rsidRPr="007D5F04">
        <w:rPr>
          <w:noProof/>
          <w:lang w:val="en-US"/>
        </w:rPr>
        <w:t xml:space="preserve"> </w:t>
      </w:r>
    </w:p>
    <w:p w:rsidR="00DA5601" w:rsidRDefault="00DA5601" w:rsidP="000F200F">
      <w:pPr>
        <w:rPr>
          <w:noProof/>
          <w:lang w:val="en-US"/>
        </w:rPr>
      </w:pPr>
    </w:p>
    <w:p w:rsidR="00DA5601" w:rsidRDefault="00DA5601" w:rsidP="000F200F">
      <w:pPr>
        <w:keepNext/>
      </w:pPr>
      <w:r>
        <w:rPr>
          <w:noProof/>
          <w:lang w:val="nl-NL" w:eastAsia="nl-NL"/>
        </w:rPr>
        <w:drawing>
          <wp:inline distT="0" distB="0" distL="0" distR="0" wp14:anchorId="0CE56F8D" wp14:editId="58F52CCB">
            <wp:extent cx="4838700" cy="3161077"/>
            <wp:effectExtent l="0" t="0" r="0" b="1270"/>
            <wp:docPr id="6" name="Afbeelding 6"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ݻ°"/>
                    <pic:cNvPicPr>
                      <a:picLocks noChangeAspect="1" noChangeArrowheads="1"/>
                    </pic:cNvPicPr>
                  </pic:nvPicPr>
                  <pic:blipFill>
                    <a:blip r:embed="rId185" cstate="print"/>
                    <a:srcRect/>
                    <a:stretch>
                      <a:fillRect/>
                    </a:stretch>
                  </pic:blipFill>
                  <pic:spPr bwMode="auto">
                    <a:xfrm>
                      <a:off x="0" y="0"/>
                      <a:ext cx="4838700" cy="3161077"/>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487" w:name="_Ref261423403"/>
      <w:bookmarkStart w:id="488" w:name="_Toc366768777"/>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44</w:t>
      </w:r>
      <w:r w:rsidR="00ED7AB1">
        <w:fldChar w:fldCharType="end"/>
      </w:r>
      <w:bookmarkEnd w:id="487"/>
      <w:r w:rsidRPr="00D92197">
        <w:t>: Serial LAN ports</w:t>
      </w:r>
      <w:bookmarkEnd w:id="488"/>
    </w:p>
    <w:p w:rsidR="00DA5601" w:rsidRDefault="00DA5601" w:rsidP="000F200F">
      <w:pPr>
        <w:rPr>
          <w:noProof/>
          <w:lang w:val="en-US"/>
        </w:rPr>
      </w:pPr>
    </w:p>
    <w:p w:rsidR="00DA5601" w:rsidRPr="0051357D" w:rsidRDefault="00DA5601" w:rsidP="00DA5601">
      <w:pPr>
        <w:pStyle w:val="Kop4"/>
        <w:numPr>
          <w:ilvl w:val="3"/>
          <w:numId w:val="3"/>
        </w:numPr>
        <w:rPr>
          <w:noProof/>
          <w:sz w:val="22"/>
          <w:szCs w:val="22"/>
          <w:lang w:eastAsia="nl-NL"/>
        </w:rPr>
      </w:pPr>
      <w:bookmarkStart w:id="489" w:name="_Toc275955969"/>
      <w:r>
        <w:rPr>
          <w:noProof/>
          <w:lang w:eastAsia="nl-NL"/>
        </w:rPr>
        <w:br w:type="page"/>
      </w:r>
      <w:bookmarkStart w:id="490" w:name="_Toc366768596"/>
      <w:r w:rsidRPr="0051357D">
        <w:rPr>
          <w:noProof/>
          <w:sz w:val="22"/>
          <w:szCs w:val="22"/>
          <w:lang w:eastAsia="nl-NL"/>
        </w:rPr>
        <w:lastRenderedPageBreak/>
        <w:t>Serial LAN server</w:t>
      </w:r>
      <w:bookmarkEnd w:id="489"/>
      <w:bookmarkEnd w:id="490"/>
    </w:p>
    <w:p w:rsidR="0051357D" w:rsidRDefault="0051357D" w:rsidP="000F200F">
      <w:pPr>
        <w:rPr>
          <w:lang w:val="en-US"/>
        </w:rPr>
      </w:pPr>
    </w:p>
    <w:p w:rsidR="00DA5601" w:rsidRDefault="00DA5601" w:rsidP="000F200F">
      <w:pPr>
        <w:rPr>
          <w:noProof/>
          <w:lang w:val="en-US"/>
        </w:rPr>
      </w:pPr>
      <w:r>
        <w:rPr>
          <w:lang w:val="en-US"/>
        </w:rPr>
        <w:t xml:space="preserve">Under “Serial LAN ports &gt; Serial LAN server” (see </w:t>
      </w:r>
      <w:r w:rsidR="007270D5">
        <w:rPr>
          <w:lang w:val="en-US"/>
        </w:rPr>
        <w:fldChar w:fldCharType="begin"/>
      </w:r>
      <w:r>
        <w:rPr>
          <w:lang w:val="en-US"/>
        </w:rPr>
        <w:instrText xml:space="preserve"> REF _Ref330820529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45</w:t>
      </w:r>
      <w:r w:rsidR="007270D5">
        <w:rPr>
          <w:lang w:val="en-US"/>
        </w:rPr>
        <w:fldChar w:fldCharType="end"/>
      </w:r>
      <w:r>
        <w:rPr>
          <w:lang w:val="en-US"/>
        </w:rPr>
        <w:t>) the server to be assigned can be selected. In addition under “Type” the LAN server type can be selected.</w:t>
      </w:r>
    </w:p>
    <w:p w:rsidR="00DA5601" w:rsidRDefault="00DA5601" w:rsidP="000F200F">
      <w:pPr>
        <w:rPr>
          <w:noProof/>
          <w:lang w:val="en-US"/>
        </w:rPr>
      </w:pPr>
    </w:p>
    <w:p w:rsidR="00DA5601" w:rsidRDefault="00DA5601" w:rsidP="000F200F">
      <w:pPr>
        <w:keepNext/>
      </w:pPr>
      <w:r>
        <w:rPr>
          <w:noProof/>
          <w:lang w:val="nl-NL" w:eastAsia="nl-NL"/>
        </w:rPr>
        <w:drawing>
          <wp:inline distT="0" distB="0" distL="0" distR="0" wp14:anchorId="0AF3EFD6" wp14:editId="4B44AE8C">
            <wp:extent cx="4867275" cy="3179745"/>
            <wp:effectExtent l="0" t="0" r="0" b="1905"/>
            <wp:docPr id="7" name="Afbeelding 7"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ݻ°"/>
                    <pic:cNvPicPr>
                      <a:picLocks noChangeAspect="1" noChangeArrowheads="1"/>
                    </pic:cNvPicPr>
                  </pic:nvPicPr>
                  <pic:blipFill>
                    <a:blip r:embed="rId186" cstate="print"/>
                    <a:srcRect/>
                    <a:stretch>
                      <a:fillRect/>
                    </a:stretch>
                  </pic:blipFill>
                  <pic:spPr bwMode="auto">
                    <a:xfrm>
                      <a:off x="0" y="0"/>
                      <a:ext cx="4867275" cy="3179745"/>
                    </a:xfrm>
                    <a:prstGeom prst="rect">
                      <a:avLst/>
                    </a:prstGeom>
                    <a:noFill/>
                    <a:ln w="9525">
                      <a:noFill/>
                      <a:miter lim="800000"/>
                      <a:headEnd/>
                      <a:tailEnd/>
                    </a:ln>
                  </pic:spPr>
                </pic:pic>
              </a:graphicData>
            </a:graphic>
          </wp:inline>
        </w:drawing>
      </w:r>
    </w:p>
    <w:p w:rsidR="00DA5601" w:rsidRDefault="00DA5601" w:rsidP="002309BE">
      <w:pPr>
        <w:pStyle w:val="Onderschrift"/>
      </w:pPr>
      <w:bookmarkStart w:id="491" w:name="_Ref330820529"/>
      <w:bookmarkStart w:id="492" w:name="_Toc366768778"/>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45</w:t>
      </w:r>
      <w:r w:rsidR="00ED7AB1">
        <w:fldChar w:fldCharType="end"/>
      </w:r>
      <w:bookmarkEnd w:id="491"/>
      <w:r w:rsidRPr="00D92197">
        <w:t>: Type (Moxa)</w:t>
      </w:r>
      <w:bookmarkEnd w:id="492"/>
    </w:p>
    <w:p w:rsidR="0051357D" w:rsidRPr="00D92197" w:rsidRDefault="0051357D" w:rsidP="0051357D"/>
    <w:p w:rsidR="00DA5601" w:rsidRPr="0051357D" w:rsidRDefault="00DA5601" w:rsidP="00DA5601">
      <w:pPr>
        <w:pStyle w:val="Kop4"/>
        <w:numPr>
          <w:ilvl w:val="3"/>
          <w:numId w:val="3"/>
        </w:numPr>
        <w:rPr>
          <w:sz w:val="22"/>
          <w:szCs w:val="22"/>
          <w:lang w:eastAsia="nl-NL"/>
        </w:rPr>
      </w:pPr>
      <w:bookmarkStart w:id="493" w:name="_Toc366768597"/>
      <w:r w:rsidRPr="0051357D">
        <w:rPr>
          <w:sz w:val="22"/>
          <w:szCs w:val="22"/>
          <w:lang w:eastAsia="nl-NL"/>
        </w:rPr>
        <w:t>Type (Moxa UC-711X)</w:t>
      </w:r>
      <w:bookmarkEnd w:id="493"/>
    </w:p>
    <w:p w:rsidR="0051357D" w:rsidRDefault="0051357D" w:rsidP="000F200F">
      <w:pPr>
        <w:rPr>
          <w:lang w:val="en-US"/>
        </w:rPr>
      </w:pPr>
    </w:p>
    <w:p w:rsidR="00DA5601" w:rsidRDefault="00DA5601" w:rsidP="000F200F">
      <w:pPr>
        <w:rPr>
          <w:lang w:val="en-US"/>
        </w:rPr>
      </w:pPr>
      <w:r>
        <w:rPr>
          <w:lang w:val="en-US"/>
        </w:rPr>
        <w:t xml:space="preserve">The Moxa is found under “Type” &gt; “Moxa UC-711X” (see </w:t>
      </w:r>
      <w:r w:rsidR="007270D5">
        <w:rPr>
          <w:lang w:val="en-US"/>
        </w:rPr>
        <w:fldChar w:fldCharType="begin"/>
      </w:r>
      <w:r>
        <w:rPr>
          <w:lang w:val="en-US"/>
        </w:rPr>
        <w:instrText xml:space="preserve"> REF _Ref330820529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45</w:t>
      </w:r>
      <w:r w:rsidR="007270D5">
        <w:rPr>
          <w:lang w:val="en-US"/>
        </w:rPr>
        <w:fldChar w:fldCharType="end"/>
      </w:r>
      <w:r>
        <w:rPr>
          <w:lang w:val="en-US"/>
        </w:rPr>
        <w:t xml:space="preserve">). </w:t>
      </w:r>
      <w:r>
        <w:rPr>
          <w:lang w:val="en-US"/>
        </w:rPr>
        <w:br/>
        <w:t xml:space="preserve">Fill in the IP address of the Moxa unit under “IP Address” (use same range as the PC i.e. 172.16.x.x, for Moxa the last digits are in the 40 range). </w:t>
      </w:r>
      <w:r>
        <w:rPr>
          <w:lang w:val="en-US"/>
        </w:rPr>
        <w:br/>
        <w:t>The very first connected Moxa unit is set to IP address 172.16.1.41 and the next available to 172.16.1.42 etc.</w:t>
      </w:r>
    </w:p>
    <w:p w:rsidR="00DA5601" w:rsidRDefault="00DA5601" w:rsidP="000F200F">
      <w:pPr>
        <w:rPr>
          <w:lang w:val="en-US"/>
        </w:rPr>
      </w:pPr>
    </w:p>
    <w:p w:rsidR="00DA5601" w:rsidRDefault="0024426C" w:rsidP="000F200F">
      <w:pPr>
        <w:rPr>
          <w:i/>
          <w:lang w:val="en-US"/>
        </w:rPr>
      </w:pPr>
      <w:r>
        <w:rPr>
          <w:noProof/>
          <w:lang w:val="nl-NL" w:eastAsia="nl-NL"/>
        </w:rPr>
        <w:drawing>
          <wp:inline distT="0" distB="0" distL="0" distR="0" wp14:anchorId="127CA812" wp14:editId="534872F6">
            <wp:extent cx="416379" cy="342900"/>
            <wp:effectExtent l="0" t="0" r="3175" b="0"/>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DA5601">
        <w:rPr>
          <w:i/>
          <w:lang w:val="en-US"/>
        </w:rPr>
        <w:t>:</w:t>
      </w:r>
    </w:p>
    <w:p w:rsidR="00DA5601" w:rsidRPr="00E1041F" w:rsidRDefault="00DA5601" w:rsidP="000F200F">
      <w:pPr>
        <w:rPr>
          <w:i/>
          <w:lang w:val="en-US"/>
        </w:rPr>
      </w:pPr>
      <w:r w:rsidRPr="00E1041F">
        <w:rPr>
          <w:i/>
          <w:lang w:val="en-US"/>
        </w:rPr>
        <w:t>The MAC address can be found on the sticker underneath the unit.</w:t>
      </w:r>
    </w:p>
    <w:p w:rsidR="00DA5601" w:rsidRDefault="00DA5601" w:rsidP="000F200F">
      <w:pPr>
        <w:rPr>
          <w:lang w:val="en-US"/>
        </w:rPr>
      </w:pPr>
    </w:p>
    <w:p w:rsidR="00DA5601" w:rsidRDefault="00DA5601" w:rsidP="000F200F">
      <w:pPr>
        <w:rPr>
          <w:lang w:val="en-US"/>
        </w:rPr>
      </w:pPr>
      <w:r>
        <w:rPr>
          <w:lang w:val="en-US"/>
        </w:rPr>
        <w:t xml:space="preserve">For the Moxa unit it is necessary to use a MAC address specified under “MAC Address”. </w:t>
      </w:r>
    </w:p>
    <w:p w:rsidR="00DA5601" w:rsidRDefault="00DA5601" w:rsidP="000F200F">
      <w:pPr>
        <w:rPr>
          <w:lang w:val="en-US"/>
        </w:rPr>
      </w:pPr>
      <w:r>
        <w:rPr>
          <w:lang w:val="en-US"/>
        </w:rPr>
        <w:t xml:space="preserve">If necessary, verify the LAN1 and/or LAN2 settings and choose the appropriate device interface / protocol (see </w:t>
      </w:r>
      <w:r w:rsidR="00F06842">
        <w:rPr>
          <w:lang w:val="en-US"/>
        </w:rPr>
        <w:t>section</w:t>
      </w:r>
      <w:r>
        <w:rPr>
          <w:lang w:val="en-US"/>
        </w:rPr>
        <w:t xml:space="preserve"> </w:t>
      </w:r>
      <w:r w:rsidR="007270D5">
        <w:rPr>
          <w:lang w:val="en-US"/>
        </w:rPr>
        <w:fldChar w:fldCharType="begin"/>
      </w:r>
      <w:r>
        <w:rPr>
          <w:lang w:val="en-US"/>
        </w:rPr>
        <w:instrText xml:space="preserve"> REF _Ref333581187 \r \h </w:instrText>
      </w:r>
      <w:r w:rsidR="007270D5">
        <w:rPr>
          <w:lang w:val="en-US"/>
        </w:rPr>
      </w:r>
      <w:r w:rsidR="007270D5">
        <w:rPr>
          <w:lang w:val="en-US"/>
        </w:rPr>
        <w:fldChar w:fldCharType="separate"/>
      </w:r>
      <w:r w:rsidR="00ED7AB1">
        <w:rPr>
          <w:lang w:val="en-US"/>
        </w:rPr>
        <w:t>11.9.2.1</w:t>
      </w:r>
      <w:r w:rsidR="007270D5">
        <w:rPr>
          <w:lang w:val="en-US"/>
        </w:rPr>
        <w:fldChar w:fldCharType="end"/>
      </w:r>
      <w:r>
        <w:rPr>
          <w:lang w:val="en-US"/>
        </w:rPr>
        <w:t>).</w:t>
      </w:r>
    </w:p>
    <w:p w:rsidR="00DA5601" w:rsidRDefault="00DA5601" w:rsidP="000F200F">
      <w:pPr>
        <w:rPr>
          <w:lang w:val="en-US"/>
        </w:rPr>
      </w:pPr>
      <w:r>
        <w:rPr>
          <w:lang w:val="en-US"/>
        </w:rPr>
        <w:t xml:space="preserve">To confirm the settings, click “Accept and restart communication” and verify if the serial data </w:t>
      </w:r>
      <w:r w:rsidR="002D464A">
        <w:rPr>
          <w:lang w:val="en-US"/>
        </w:rPr>
        <w:t xml:space="preserve">is working within </w:t>
      </w:r>
      <w:r w:rsidR="00DC7643">
        <w:rPr>
          <w:lang w:val="en-US"/>
        </w:rPr>
        <w:t>NavVision</w:t>
      </w:r>
      <w:r w:rsidR="002D464A">
        <w:rPr>
          <w:lang w:val="en-US"/>
        </w:rPr>
        <w:t>®</w:t>
      </w:r>
      <w:r>
        <w:rPr>
          <w:lang w:val="en-US"/>
        </w:rPr>
        <w:t>.</w:t>
      </w:r>
    </w:p>
    <w:p w:rsidR="00DA5601" w:rsidRPr="0051357D" w:rsidRDefault="00DA5601" w:rsidP="00DA5601">
      <w:pPr>
        <w:pStyle w:val="Kop4"/>
        <w:numPr>
          <w:ilvl w:val="3"/>
          <w:numId w:val="3"/>
        </w:numPr>
        <w:rPr>
          <w:sz w:val="22"/>
          <w:szCs w:val="22"/>
          <w:lang w:eastAsia="nl-NL"/>
        </w:rPr>
      </w:pPr>
      <w:bookmarkStart w:id="494" w:name="_Toc275955971"/>
      <w:r>
        <w:rPr>
          <w:lang w:eastAsia="nl-NL"/>
        </w:rPr>
        <w:br w:type="page"/>
      </w:r>
      <w:bookmarkStart w:id="495" w:name="_Toc366768598"/>
      <w:r w:rsidRPr="0051357D">
        <w:rPr>
          <w:sz w:val="22"/>
          <w:szCs w:val="22"/>
          <w:lang w:eastAsia="nl-NL"/>
        </w:rPr>
        <w:lastRenderedPageBreak/>
        <w:t>Type (V-Linx ESR-904</w:t>
      </w:r>
      <w:bookmarkEnd w:id="494"/>
      <w:r w:rsidRPr="0051357D">
        <w:rPr>
          <w:sz w:val="22"/>
          <w:szCs w:val="22"/>
          <w:lang w:eastAsia="nl-NL"/>
        </w:rPr>
        <w:t xml:space="preserve">) </w:t>
      </w:r>
      <w:r w:rsidRPr="0051357D">
        <w:rPr>
          <w:i/>
          <w:sz w:val="22"/>
          <w:szCs w:val="22"/>
          <w:lang w:eastAsia="nl-NL"/>
        </w:rPr>
        <w:t>Obsolete</w:t>
      </w:r>
      <w:bookmarkEnd w:id="495"/>
    </w:p>
    <w:p w:rsidR="0051357D" w:rsidRDefault="0051357D" w:rsidP="000F200F">
      <w:pPr>
        <w:rPr>
          <w:lang w:val="en-US"/>
        </w:rPr>
      </w:pPr>
    </w:p>
    <w:p w:rsidR="00DA5601" w:rsidRDefault="00DA5601" w:rsidP="000F200F">
      <w:pPr>
        <w:rPr>
          <w:lang w:val="en-US"/>
        </w:rPr>
      </w:pPr>
      <w:r w:rsidRPr="00CA0364">
        <w:rPr>
          <w:lang w:val="en-US"/>
        </w:rPr>
        <w:t>The</w:t>
      </w:r>
      <w:r>
        <w:rPr>
          <w:lang w:val="en-US"/>
        </w:rPr>
        <w:t xml:space="preserve"> V-Linx is found under “Type” &gt; “V-Linx ESR-904” (see </w:t>
      </w:r>
      <w:r w:rsidR="007270D5">
        <w:rPr>
          <w:lang w:val="en-US"/>
        </w:rPr>
        <w:fldChar w:fldCharType="begin"/>
      </w:r>
      <w:r>
        <w:rPr>
          <w:lang w:val="en-US"/>
        </w:rPr>
        <w:instrText xml:space="preserve"> REF _Ref330820575 \h </w:instrText>
      </w:r>
      <w:r w:rsidR="007270D5">
        <w:rPr>
          <w:lang w:val="en-US"/>
        </w:rPr>
      </w:r>
      <w:r w:rsidR="007270D5">
        <w:rPr>
          <w:lang w:val="en-US"/>
        </w:rPr>
        <w:fldChar w:fldCharType="separate"/>
      </w:r>
      <w:r w:rsidR="00ED7AB1" w:rsidRPr="000A1E1E">
        <w:rPr>
          <w:lang w:val="fr-FR"/>
        </w:rPr>
        <w:t xml:space="preserve">Figure </w:t>
      </w:r>
      <w:r w:rsidR="00ED7AB1">
        <w:rPr>
          <w:noProof/>
          <w:lang w:val="fr-FR"/>
        </w:rPr>
        <w:t>11</w:t>
      </w:r>
      <w:r w:rsidR="00ED7AB1">
        <w:rPr>
          <w:lang w:val="fr-FR"/>
        </w:rPr>
        <w:noBreakHyphen/>
      </w:r>
      <w:r w:rsidR="00ED7AB1">
        <w:rPr>
          <w:noProof/>
          <w:lang w:val="fr-FR"/>
        </w:rPr>
        <w:t>46</w:t>
      </w:r>
      <w:r w:rsidR="007270D5">
        <w:rPr>
          <w:lang w:val="en-US"/>
        </w:rPr>
        <w:fldChar w:fldCharType="end"/>
      </w:r>
      <w:r>
        <w:rPr>
          <w:lang w:val="en-US"/>
        </w:rPr>
        <w:t xml:space="preserve">). </w:t>
      </w:r>
      <w:r>
        <w:rPr>
          <w:lang w:val="en-US"/>
        </w:rPr>
        <w:br/>
        <w:t>Fill in the IP address of the V-Linx unit under “IP Address” (use same range as the PC i.e. 172.16.x.x, for V-Linx the last digits are in the 40 range).</w:t>
      </w:r>
      <w:r>
        <w:rPr>
          <w:lang w:val="en-US"/>
        </w:rPr>
        <w:br/>
        <w:t>The very first connected V-Linx unit is set to IP address 172.16.1.41 and the next available to 172.16.1.42 etc.</w:t>
      </w:r>
    </w:p>
    <w:p w:rsidR="00DA5601" w:rsidRDefault="00DA5601" w:rsidP="000F200F">
      <w:pPr>
        <w:rPr>
          <w:lang w:val="en-US"/>
        </w:rPr>
      </w:pPr>
    </w:p>
    <w:p w:rsidR="00DA5601" w:rsidRDefault="0024426C" w:rsidP="000F200F">
      <w:pPr>
        <w:rPr>
          <w:i/>
          <w:lang w:val="en-US"/>
        </w:rPr>
      </w:pPr>
      <w:r>
        <w:rPr>
          <w:noProof/>
          <w:lang w:val="nl-NL" w:eastAsia="nl-NL"/>
        </w:rPr>
        <w:drawing>
          <wp:inline distT="0" distB="0" distL="0" distR="0" wp14:anchorId="1D6F1898" wp14:editId="4A0F2ECC">
            <wp:extent cx="416379" cy="342900"/>
            <wp:effectExtent l="0" t="0" r="3175" b="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DA5601">
        <w:rPr>
          <w:i/>
          <w:lang w:val="en-US"/>
        </w:rPr>
        <w:t>:</w:t>
      </w:r>
    </w:p>
    <w:p w:rsidR="00DA5601" w:rsidRPr="00AF700B" w:rsidRDefault="00DA5601" w:rsidP="000F200F">
      <w:pPr>
        <w:rPr>
          <w:i/>
          <w:lang w:val="en-US"/>
        </w:rPr>
      </w:pPr>
      <w:r>
        <w:rPr>
          <w:i/>
          <w:lang w:val="en-US"/>
        </w:rPr>
        <w:t>Please be aware that multiple units (i.e the Moxa’s</w:t>
      </w:r>
      <w:r w:rsidRPr="00AF700B">
        <w:rPr>
          <w:i/>
          <w:lang w:val="en-US"/>
        </w:rPr>
        <w:t xml:space="preserve">) will operate </w:t>
      </w:r>
      <w:r>
        <w:rPr>
          <w:i/>
          <w:lang w:val="en-US"/>
        </w:rPr>
        <w:t>within</w:t>
      </w:r>
      <w:r w:rsidRPr="00AF700B">
        <w:rPr>
          <w:i/>
          <w:lang w:val="en-US"/>
        </w:rPr>
        <w:t xml:space="preserve"> the same IP address range (1</w:t>
      </w:r>
      <w:r>
        <w:rPr>
          <w:i/>
          <w:lang w:val="en-US"/>
        </w:rPr>
        <w:t>7</w:t>
      </w:r>
      <w:r w:rsidRPr="00AF700B">
        <w:rPr>
          <w:i/>
          <w:lang w:val="en-US"/>
        </w:rPr>
        <w:t>2.16.</w:t>
      </w:r>
      <w:r>
        <w:rPr>
          <w:i/>
          <w:lang w:val="en-US"/>
        </w:rPr>
        <w:t>1</w:t>
      </w:r>
      <w:r w:rsidRPr="00AF700B">
        <w:rPr>
          <w:i/>
          <w:lang w:val="en-US"/>
        </w:rPr>
        <w:t xml:space="preserve">.4x). </w:t>
      </w:r>
      <w:r>
        <w:rPr>
          <w:i/>
          <w:lang w:val="en-US"/>
        </w:rPr>
        <w:t>Use different IP addresses,</w:t>
      </w:r>
      <w:r w:rsidRPr="00AF700B">
        <w:rPr>
          <w:i/>
          <w:lang w:val="en-US"/>
        </w:rPr>
        <w:t xml:space="preserve"> otherwise the system </w:t>
      </w:r>
      <w:r>
        <w:rPr>
          <w:i/>
          <w:lang w:val="en-US"/>
        </w:rPr>
        <w:t>may</w:t>
      </w:r>
      <w:r w:rsidRPr="00AF700B">
        <w:rPr>
          <w:i/>
          <w:lang w:val="en-US"/>
        </w:rPr>
        <w:t xml:space="preserve"> not function properly.</w:t>
      </w:r>
    </w:p>
    <w:p w:rsidR="00DA5601" w:rsidRPr="007631BB" w:rsidRDefault="00DA5601" w:rsidP="000F200F">
      <w:pPr>
        <w:rPr>
          <w:i/>
          <w:lang w:val="en-US"/>
        </w:rPr>
      </w:pPr>
    </w:p>
    <w:p w:rsidR="00DA5601" w:rsidRDefault="00DA5601" w:rsidP="000F200F">
      <w:pPr>
        <w:rPr>
          <w:lang w:val="en-US"/>
        </w:rPr>
      </w:pPr>
      <w:r>
        <w:rPr>
          <w:lang w:val="en-US"/>
        </w:rPr>
        <w:t xml:space="preserve">Verify the LAN1 - LAN4 settings (if available) and select the appropriate device interface / protocol (see </w:t>
      </w:r>
      <w:r w:rsidR="007270D5">
        <w:rPr>
          <w:lang w:val="en-US"/>
        </w:rPr>
        <w:fldChar w:fldCharType="begin"/>
      </w:r>
      <w:r>
        <w:rPr>
          <w:lang w:val="en-US"/>
        </w:rPr>
        <w:instrText xml:space="preserve"> REF _Ref333581370 \r \h </w:instrText>
      </w:r>
      <w:r w:rsidR="007270D5">
        <w:rPr>
          <w:lang w:val="en-US"/>
        </w:rPr>
      </w:r>
      <w:r w:rsidR="007270D5">
        <w:rPr>
          <w:lang w:val="en-US"/>
        </w:rPr>
        <w:fldChar w:fldCharType="separate"/>
      </w:r>
      <w:r w:rsidR="00ED7AB1">
        <w:rPr>
          <w:lang w:val="en-US"/>
        </w:rPr>
        <w:t>11.9.2.1</w:t>
      </w:r>
      <w:r w:rsidR="007270D5">
        <w:rPr>
          <w:lang w:val="en-US"/>
        </w:rPr>
        <w:fldChar w:fldCharType="end"/>
      </w:r>
      <w:r>
        <w:rPr>
          <w:lang w:val="en-US"/>
        </w:rPr>
        <w:t>).</w:t>
      </w:r>
    </w:p>
    <w:p w:rsidR="00DA5601" w:rsidRDefault="00DA5601" w:rsidP="000F200F">
      <w:pPr>
        <w:rPr>
          <w:lang w:val="en-US"/>
        </w:rPr>
      </w:pPr>
      <w:r>
        <w:rPr>
          <w:lang w:val="en-US"/>
        </w:rPr>
        <w:t xml:space="preserve">To confirm the settings, click “Accept and restart communication” and verify if the serial data </w:t>
      </w:r>
      <w:r w:rsidR="002D464A">
        <w:rPr>
          <w:lang w:val="en-US"/>
        </w:rPr>
        <w:t xml:space="preserve">is working within </w:t>
      </w:r>
      <w:r w:rsidR="00DC7643">
        <w:rPr>
          <w:lang w:val="en-US"/>
        </w:rPr>
        <w:t>NavVision</w:t>
      </w:r>
      <w:r w:rsidR="002D464A">
        <w:rPr>
          <w:lang w:val="en-US"/>
        </w:rPr>
        <w:t>®</w:t>
      </w:r>
      <w:r>
        <w:rPr>
          <w:lang w:val="en-US"/>
        </w:rPr>
        <w:t>.</w:t>
      </w:r>
    </w:p>
    <w:p w:rsidR="00DA5601" w:rsidRDefault="00DA5601" w:rsidP="000F200F">
      <w:pPr>
        <w:rPr>
          <w:lang w:val="en-US"/>
        </w:rPr>
      </w:pPr>
    </w:p>
    <w:p w:rsidR="00DA5601" w:rsidRDefault="00DA5601" w:rsidP="000F200F">
      <w:pPr>
        <w:keepNext/>
      </w:pPr>
      <w:r>
        <w:rPr>
          <w:noProof/>
          <w:lang w:val="nl-NL" w:eastAsia="nl-NL"/>
        </w:rPr>
        <w:drawing>
          <wp:inline distT="0" distB="0" distL="0" distR="0" wp14:anchorId="43832F10" wp14:editId="1AB14252">
            <wp:extent cx="4848225" cy="3143953"/>
            <wp:effectExtent l="0" t="0" r="0" b="0"/>
            <wp:docPr id="8" name="Afbeelding 8"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ݻ°"/>
                    <pic:cNvPicPr>
                      <a:picLocks noChangeAspect="1" noChangeArrowheads="1"/>
                    </pic:cNvPicPr>
                  </pic:nvPicPr>
                  <pic:blipFill>
                    <a:blip r:embed="rId187" cstate="print"/>
                    <a:srcRect/>
                    <a:stretch>
                      <a:fillRect/>
                    </a:stretch>
                  </pic:blipFill>
                  <pic:spPr bwMode="auto">
                    <a:xfrm>
                      <a:off x="0" y="0"/>
                      <a:ext cx="4848225" cy="3143953"/>
                    </a:xfrm>
                    <a:prstGeom prst="rect">
                      <a:avLst/>
                    </a:prstGeom>
                    <a:noFill/>
                    <a:ln w="9525">
                      <a:noFill/>
                      <a:miter lim="800000"/>
                      <a:headEnd/>
                      <a:tailEnd/>
                    </a:ln>
                  </pic:spPr>
                </pic:pic>
              </a:graphicData>
            </a:graphic>
          </wp:inline>
        </w:drawing>
      </w:r>
    </w:p>
    <w:p w:rsidR="00DA5601" w:rsidRPr="000A1E1E" w:rsidRDefault="00DA5601" w:rsidP="002309BE">
      <w:pPr>
        <w:pStyle w:val="Onderschrift"/>
        <w:rPr>
          <w:lang w:val="fr-FR"/>
        </w:rPr>
      </w:pPr>
      <w:bookmarkStart w:id="496" w:name="_Ref330820575"/>
      <w:bookmarkStart w:id="497" w:name="_Toc366768779"/>
      <w:r w:rsidRPr="000A1E1E">
        <w:rPr>
          <w:lang w:val="fr-FR"/>
        </w:rPr>
        <w:t xml:space="preserve">Figure </w:t>
      </w:r>
      <w:r w:rsidR="00ED7AB1">
        <w:rPr>
          <w:lang w:val="fr-FR"/>
        </w:rPr>
        <w:fldChar w:fldCharType="begin"/>
      </w:r>
      <w:r w:rsidR="00ED7AB1">
        <w:rPr>
          <w:lang w:val="fr-FR"/>
        </w:rPr>
        <w:instrText xml:space="preserve"> STYLEREF 1 \s </w:instrText>
      </w:r>
      <w:r w:rsidR="00ED7AB1">
        <w:rPr>
          <w:lang w:val="fr-FR"/>
        </w:rPr>
        <w:fldChar w:fldCharType="separate"/>
      </w:r>
      <w:r w:rsidR="00ED7AB1">
        <w:rPr>
          <w:noProof/>
          <w:lang w:val="fr-FR"/>
        </w:rPr>
        <w:t>11</w:t>
      </w:r>
      <w:r w:rsidR="00ED7AB1">
        <w:rPr>
          <w:lang w:val="fr-FR"/>
        </w:rPr>
        <w:fldChar w:fldCharType="end"/>
      </w:r>
      <w:r w:rsidR="00ED7AB1">
        <w:rPr>
          <w:lang w:val="fr-FR"/>
        </w:rPr>
        <w:noBreakHyphen/>
      </w:r>
      <w:r w:rsidR="00ED7AB1">
        <w:rPr>
          <w:lang w:val="fr-FR"/>
        </w:rPr>
        <w:fldChar w:fldCharType="begin"/>
      </w:r>
      <w:r w:rsidR="00ED7AB1">
        <w:rPr>
          <w:lang w:val="fr-FR"/>
        </w:rPr>
        <w:instrText xml:space="preserve"> SEQ Figure \* ARABIC \s 1 </w:instrText>
      </w:r>
      <w:r w:rsidR="00ED7AB1">
        <w:rPr>
          <w:lang w:val="fr-FR"/>
        </w:rPr>
        <w:fldChar w:fldCharType="separate"/>
      </w:r>
      <w:r w:rsidR="00ED7AB1">
        <w:rPr>
          <w:noProof/>
          <w:lang w:val="fr-FR"/>
        </w:rPr>
        <w:t>46</w:t>
      </w:r>
      <w:r w:rsidR="00ED7AB1">
        <w:rPr>
          <w:lang w:val="fr-FR"/>
        </w:rPr>
        <w:fldChar w:fldCharType="end"/>
      </w:r>
      <w:bookmarkEnd w:id="496"/>
      <w:r w:rsidRPr="000A1E1E">
        <w:rPr>
          <w:lang w:val="fr-FR"/>
        </w:rPr>
        <w:t>: Type (V-Linx ESR-904)</w:t>
      </w:r>
      <w:bookmarkEnd w:id="497"/>
    </w:p>
    <w:p w:rsidR="00DA5601" w:rsidRPr="0051357D" w:rsidRDefault="00DA5601" w:rsidP="00DA5601">
      <w:pPr>
        <w:pStyle w:val="Kop4"/>
        <w:numPr>
          <w:ilvl w:val="3"/>
          <w:numId w:val="3"/>
        </w:numPr>
        <w:rPr>
          <w:sz w:val="22"/>
          <w:szCs w:val="22"/>
          <w:lang w:eastAsia="nl-NL"/>
        </w:rPr>
      </w:pPr>
      <w:bookmarkStart w:id="498" w:name="_Toc275955972"/>
      <w:r w:rsidRPr="000A1E1E">
        <w:rPr>
          <w:lang w:val="fr-FR" w:eastAsia="nl-NL"/>
        </w:rPr>
        <w:br w:type="page"/>
      </w:r>
      <w:bookmarkStart w:id="499" w:name="_Toc366768599"/>
      <w:r w:rsidRPr="0051357D">
        <w:rPr>
          <w:sz w:val="22"/>
          <w:szCs w:val="22"/>
          <w:lang w:eastAsia="nl-NL"/>
        </w:rPr>
        <w:lastRenderedPageBreak/>
        <w:t>Type (ICPdas i7540D</w:t>
      </w:r>
      <w:bookmarkEnd w:id="498"/>
      <w:r w:rsidRPr="0051357D">
        <w:rPr>
          <w:sz w:val="22"/>
          <w:szCs w:val="22"/>
          <w:lang w:eastAsia="nl-NL"/>
        </w:rPr>
        <w:t>)</w:t>
      </w:r>
      <w:bookmarkEnd w:id="499"/>
    </w:p>
    <w:p w:rsidR="0051357D" w:rsidRDefault="0051357D" w:rsidP="000F200F">
      <w:pPr>
        <w:rPr>
          <w:lang w:val="en-US"/>
        </w:rPr>
      </w:pPr>
    </w:p>
    <w:p w:rsidR="00DA5601" w:rsidRDefault="00DA5601" w:rsidP="000F200F">
      <w:pPr>
        <w:rPr>
          <w:lang w:val="en-US"/>
        </w:rPr>
      </w:pPr>
      <w:r>
        <w:rPr>
          <w:lang w:val="en-US"/>
        </w:rPr>
        <w:t xml:space="preserve">The ICPdas is found under “Type” “ICPdas i7540D” (see </w:t>
      </w:r>
      <w:r w:rsidR="007270D5">
        <w:rPr>
          <w:lang w:val="en-US"/>
        </w:rPr>
        <w:fldChar w:fldCharType="begin"/>
      </w:r>
      <w:r>
        <w:rPr>
          <w:lang w:val="en-US"/>
        </w:rPr>
        <w:instrText xml:space="preserve"> REF _Ref330820598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47</w:t>
      </w:r>
      <w:r w:rsidR="007270D5">
        <w:rPr>
          <w:lang w:val="en-US"/>
        </w:rPr>
        <w:fldChar w:fldCharType="end"/>
      </w:r>
      <w:r>
        <w:rPr>
          <w:lang w:val="en-US"/>
        </w:rPr>
        <w:t xml:space="preserve">). </w:t>
      </w:r>
      <w:r>
        <w:rPr>
          <w:lang w:val="en-US"/>
        </w:rPr>
        <w:br/>
        <w:t>Fill in the IP address of the ICPdas server under “IP Address” (same range as the PC i.e. 172.168.x.x, for ICP the last digits are in the 30 range).</w:t>
      </w:r>
    </w:p>
    <w:p w:rsidR="00DA5601" w:rsidRPr="00CA0364" w:rsidRDefault="00DA5601" w:rsidP="000F200F">
      <w:pPr>
        <w:keepNext/>
        <w:rPr>
          <w:noProof/>
          <w:lang w:val="en-US"/>
        </w:rPr>
      </w:pPr>
      <w:r>
        <w:rPr>
          <w:lang w:val="en-US"/>
        </w:rPr>
        <w:t>The very first connected ICP is set to IP address 172.16.1.31 and the next available to 172.16.1.32 etc.</w:t>
      </w:r>
    </w:p>
    <w:p w:rsidR="00DA5601" w:rsidRPr="00CA0364" w:rsidRDefault="00DA5601" w:rsidP="000F200F">
      <w:pPr>
        <w:keepNext/>
        <w:rPr>
          <w:noProof/>
          <w:lang w:val="en-US"/>
        </w:rPr>
      </w:pPr>
    </w:p>
    <w:p w:rsidR="00DA5601" w:rsidRPr="00E76B6F" w:rsidRDefault="00DA5601" w:rsidP="000F200F">
      <w:pPr>
        <w:keepNext/>
        <w:rPr>
          <w:rFonts w:cs="Arial"/>
          <w:b/>
          <w:sz w:val="18"/>
          <w:lang w:val="en-US"/>
        </w:rPr>
      </w:pPr>
      <w:r>
        <w:rPr>
          <w:noProof/>
          <w:lang w:val="nl-NL" w:eastAsia="nl-NL"/>
        </w:rPr>
        <w:drawing>
          <wp:inline distT="0" distB="0" distL="0" distR="0" wp14:anchorId="3007B895" wp14:editId="3340EAFF">
            <wp:extent cx="4848225" cy="3182864"/>
            <wp:effectExtent l="0" t="0" r="0" b="0"/>
            <wp:docPr id="9" name="Afbeelding 9"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ݻ°"/>
                    <pic:cNvPicPr>
                      <a:picLocks noChangeAspect="1" noChangeArrowheads="1"/>
                    </pic:cNvPicPr>
                  </pic:nvPicPr>
                  <pic:blipFill>
                    <a:blip r:embed="rId188" cstate="print"/>
                    <a:srcRect/>
                    <a:stretch>
                      <a:fillRect/>
                    </a:stretch>
                  </pic:blipFill>
                  <pic:spPr bwMode="auto">
                    <a:xfrm>
                      <a:off x="0" y="0"/>
                      <a:ext cx="4848225" cy="3182864"/>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500" w:name="_Ref330820598"/>
      <w:bookmarkStart w:id="501" w:name="_Toc366768780"/>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47</w:t>
      </w:r>
      <w:r w:rsidR="00ED7AB1">
        <w:fldChar w:fldCharType="end"/>
      </w:r>
      <w:bookmarkEnd w:id="500"/>
      <w:r w:rsidRPr="00D92197">
        <w:t>: Type (ICPdas i7540D)</w:t>
      </w:r>
      <w:bookmarkEnd w:id="501"/>
    </w:p>
    <w:p w:rsidR="00DA5601" w:rsidRPr="00E76B6F" w:rsidRDefault="00DA5601" w:rsidP="000F200F">
      <w:pPr>
        <w:rPr>
          <w:lang w:val="en-US"/>
        </w:rPr>
      </w:pPr>
      <w:bookmarkStart w:id="502" w:name="_Toc275955973"/>
      <w:r w:rsidRPr="00E76B6F">
        <w:rPr>
          <w:lang w:val="en-US"/>
        </w:rPr>
        <w:t>Verify the LAN1 and LAN2 settings (if available) and select the appropriate protocol (see</w:t>
      </w:r>
      <w:r w:rsidRPr="00CA0364">
        <w:rPr>
          <w:lang w:val="en-US"/>
        </w:rPr>
        <w:t xml:space="preserve"> </w:t>
      </w:r>
      <w:r w:rsidR="007270D5">
        <w:fldChar w:fldCharType="begin"/>
      </w:r>
      <w:r w:rsidRPr="00CA0364">
        <w:rPr>
          <w:lang w:val="en-US"/>
        </w:rPr>
        <w:instrText xml:space="preserve"> REF _Ref333581576 \r \h </w:instrText>
      </w:r>
      <w:r w:rsidR="007270D5">
        <w:fldChar w:fldCharType="separate"/>
      </w:r>
      <w:r w:rsidR="00ED7AB1">
        <w:rPr>
          <w:lang w:val="en-US"/>
        </w:rPr>
        <w:t>11.9.2.1</w:t>
      </w:r>
      <w:r w:rsidR="007270D5">
        <w:fldChar w:fldCharType="end"/>
      </w:r>
      <w:r w:rsidRPr="00E76B6F">
        <w:rPr>
          <w:lang w:val="en-US"/>
        </w:rPr>
        <w:t>).</w:t>
      </w:r>
    </w:p>
    <w:p w:rsidR="00DA5601" w:rsidRPr="00E76B6F" w:rsidRDefault="00DA5601" w:rsidP="000F200F">
      <w:pPr>
        <w:rPr>
          <w:lang w:val="en-US"/>
        </w:rPr>
      </w:pPr>
      <w:r w:rsidRPr="00E76B6F">
        <w:rPr>
          <w:lang w:val="en-US"/>
        </w:rPr>
        <w:t xml:space="preserve">To confirm the settings, click “Accept and restart communication” and verify if the serial data is working within </w:t>
      </w:r>
      <w:r w:rsidR="00DC7643">
        <w:rPr>
          <w:lang w:val="en-US"/>
        </w:rPr>
        <w:t>NavVision</w:t>
      </w:r>
      <w:r w:rsidR="002D464A">
        <w:rPr>
          <w:lang w:val="en-US"/>
        </w:rPr>
        <w:t>®</w:t>
      </w:r>
      <w:r w:rsidRPr="00E76B6F">
        <w:rPr>
          <w:lang w:val="en-US"/>
        </w:rPr>
        <w:t>.</w:t>
      </w:r>
    </w:p>
    <w:p w:rsidR="00DA5601" w:rsidRPr="00E76B6F" w:rsidRDefault="00DA5601" w:rsidP="00DA5601">
      <w:pPr>
        <w:pStyle w:val="Kop3"/>
        <w:numPr>
          <w:ilvl w:val="2"/>
          <w:numId w:val="3"/>
        </w:numPr>
        <w:rPr>
          <w:lang w:val="en-US"/>
        </w:rPr>
      </w:pPr>
      <w:r w:rsidRPr="00E76B6F">
        <w:rPr>
          <w:lang w:val="en-US"/>
        </w:rPr>
        <w:br w:type="page"/>
      </w:r>
      <w:bookmarkStart w:id="503" w:name="_Toc366768600"/>
      <w:r w:rsidRPr="00E76B6F">
        <w:rPr>
          <w:lang w:val="en-US"/>
        </w:rPr>
        <w:lastRenderedPageBreak/>
        <w:t>CAN ports</w:t>
      </w:r>
      <w:bookmarkEnd w:id="503"/>
    </w:p>
    <w:p w:rsidR="0051357D" w:rsidRDefault="0051357D" w:rsidP="000F200F">
      <w:pPr>
        <w:rPr>
          <w:lang w:val="en-US"/>
        </w:rPr>
      </w:pPr>
    </w:p>
    <w:p w:rsidR="00DA5601" w:rsidRPr="00E76B6F" w:rsidRDefault="00DA5601" w:rsidP="000F200F">
      <w:pPr>
        <w:rPr>
          <w:lang w:val="en-US"/>
        </w:rPr>
      </w:pPr>
      <w:r w:rsidRPr="00E76B6F">
        <w:rPr>
          <w:lang w:val="en-US"/>
        </w:rPr>
        <w:t>Under “Serial &gt; CAN ports” the following menus are available:</w:t>
      </w:r>
    </w:p>
    <w:p w:rsidR="00DA5601" w:rsidRPr="00E76B6F" w:rsidRDefault="00DA5601" w:rsidP="0004143D">
      <w:pPr>
        <w:numPr>
          <w:ilvl w:val="0"/>
          <w:numId w:val="36"/>
        </w:numPr>
        <w:rPr>
          <w:lang w:val="en-US"/>
        </w:rPr>
      </w:pPr>
      <w:r w:rsidRPr="00E76B6F">
        <w:rPr>
          <w:lang w:val="en-US"/>
        </w:rPr>
        <w:t>Interface</w:t>
      </w:r>
    </w:p>
    <w:p w:rsidR="00DA5601" w:rsidRPr="00E76B6F" w:rsidRDefault="00DA5601" w:rsidP="0004143D">
      <w:pPr>
        <w:numPr>
          <w:ilvl w:val="0"/>
          <w:numId w:val="36"/>
        </w:numPr>
        <w:rPr>
          <w:lang w:val="en-US"/>
        </w:rPr>
      </w:pPr>
      <w:r w:rsidRPr="00E76B6F">
        <w:rPr>
          <w:lang w:val="en-US"/>
        </w:rPr>
        <w:t>Standard</w:t>
      </w:r>
    </w:p>
    <w:p w:rsidR="00DA5601" w:rsidRPr="00E76B6F" w:rsidRDefault="00DA5601" w:rsidP="0004143D">
      <w:pPr>
        <w:numPr>
          <w:ilvl w:val="0"/>
          <w:numId w:val="36"/>
        </w:numPr>
        <w:rPr>
          <w:lang w:val="en-US"/>
        </w:rPr>
      </w:pPr>
      <w:r w:rsidRPr="00E76B6F">
        <w:rPr>
          <w:lang w:val="en-US"/>
        </w:rPr>
        <w:t>IP</w:t>
      </w:r>
    </w:p>
    <w:p w:rsidR="00DA5601" w:rsidRPr="00E76B6F" w:rsidRDefault="00DA5601" w:rsidP="0004143D">
      <w:pPr>
        <w:numPr>
          <w:ilvl w:val="0"/>
          <w:numId w:val="36"/>
        </w:numPr>
        <w:rPr>
          <w:lang w:val="en-US"/>
        </w:rPr>
      </w:pPr>
      <w:r w:rsidRPr="00E76B6F">
        <w:rPr>
          <w:lang w:val="en-US"/>
        </w:rPr>
        <w:t>Group.</w:t>
      </w:r>
    </w:p>
    <w:p w:rsidR="00DA5601" w:rsidRPr="00E76B6F" w:rsidRDefault="00DA5601" w:rsidP="000F200F">
      <w:pPr>
        <w:rPr>
          <w:rFonts w:cs="Arial"/>
          <w:b/>
          <w:sz w:val="18"/>
          <w:lang w:val="en-US"/>
        </w:rPr>
      </w:pPr>
    </w:p>
    <w:p w:rsidR="00DA5601" w:rsidRPr="00E76B6F" w:rsidRDefault="00DA5601" w:rsidP="000F200F">
      <w:pPr>
        <w:keepNext/>
        <w:rPr>
          <w:rFonts w:cs="Arial"/>
          <w:b/>
          <w:sz w:val="18"/>
          <w:lang w:val="en-US"/>
        </w:rPr>
      </w:pPr>
      <w:r>
        <w:rPr>
          <w:rFonts w:cs="Arial"/>
          <w:b/>
          <w:noProof/>
          <w:sz w:val="18"/>
          <w:lang w:val="nl-NL" w:eastAsia="nl-NL"/>
        </w:rPr>
        <w:drawing>
          <wp:inline distT="0" distB="0" distL="0" distR="0" wp14:anchorId="21A9598D" wp14:editId="78DD2DD1">
            <wp:extent cx="4800600" cy="2504326"/>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srcRect/>
                    <a:stretch>
                      <a:fillRect/>
                    </a:stretch>
                  </pic:blipFill>
                  <pic:spPr bwMode="auto">
                    <a:xfrm>
                      <a:off x="0" y="0"/>
                      <a:ext cx="4800600" cy="2504326"/>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504" w:name="_Ref330820689"/>
      <w:bookmarkStart w:id="505" w:name="_Toc366768781"/>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48</w:t>
      </w:r>
      <w:r w:rsidR="00ED7AB1">
        <w:fldChar w:fldCharType="end"/>
      </w:r>
      <w:bookmarkEnd w:id="504"/>
      <w:r w:rsidRPr="00D92197">
        <w:t xml:space="preserve">: </w:t>
      </w:r>
      <w:r>
        <w:t>Interface</w:t>
      </w:r>
      <w:bookmarkEnd w:id="505"/>
    </w:p>
    <w:p w:rsidR="00DA5601" w:rsidRDefault="00DA5601" w:rsidP="000F200F">
      <w:pPr>
        <w:rPr>
          <w:lang w:val="en-US"/>
        </w:rPr>
      </w:pPr>
      <w:r>
        <w:rPr>
          <w:lang w:val="en-US"/>
        </w:rPr>
        <w:t>Under interface you can choose different kinds of Can-interfaces. The most used one is the ICP. If you come across an older version, you can choose it here. (see</w:t>
      </w:r>
      <w:r>
        <w:t xml:space="preserve"> </w:t>
      </w:r>
      <w:r w:rsidR="007270D5">
        <w:fldChar w:fldCharType="begin"/>
      </w:r>
      <w:r>
        <w:instrText xml:space="preserve"> REF _Ref330820689 \h </w:instrText>
      </w:r>
      <w:r w:rsidR="007270D5">
        <w:fldChar w:fldCharType="separate"/>
      </w:r>
      <w:r w:rsidR="00ED7AB1" w:rsidRPr="00D92197">
        <w:t xml:space="preserve">Figure </w:t>
      </w:r>
      <w:r w:rsidR="00ED7AB1">
        <w:rPr>
          <w:noProof/>
        </w:rPr>
        <w:t>11</w:t>
      </w:r>
      <w:r w:rsidR="00ED7AB1">
        <w:noBreakHyphen/>
      </w:r>
      <w:r w:rsidR="00ED7AB1">
        <w:rPr>
          <w:noProof/>
        </w:rPr>
        <w:t>48</w:t>
      </w:r>
      <w:r w:rsidR="007270D5">
        <w:fldChar w:fldCharType="end"/>
      </w:r>
      <w:r>
        <w:rPr>
          <w:lang w:val="en-US"/>
        </w:rPr>
        <w:t>).</w:t>
      </w:r>
    </w:p>
    <w:p w:rsidR="00DA5601" w:rsidRDefault="00DA5601" w:rsidP="000F200F">
      <w:pPr>
        <w:pStyle w:val="Bijschrift"/>
        <w:rPr>
          <w:b w:val="0"/>
          <w:lang w:val="en-US" w:eastAsia="nl-NL"/>
        </w:rPr>
      </w:pPr>
      <w:r>
        <w:rPr>
          <w:b w:val="0"/>
          <w:noProof/>
          <w:lang w:val="nl-NL" w:eastAsia="nl-NL"/>
        </w:rPr>
        <w:drawing>
          <wp:inline distT="0" distB="0" distL="0" distR="0" wp14:anchorId="5833A296" wp14:editId="4FF1317A">
            <wp:extent cx="4781550" cy="2502063"/>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4781550" cy="2502063"/>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506" w:name="_Ref330820720"/>
      <w:bookmarkStart w:id="507" w:name="_Toc366768782"/>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49</w:t>
      </w:r>
      <w:r w:rsidR="00ED7AB1">
        <w:fldChar w:fldCharType="end"/>
      </w:r>
      <w:bookmarkEnd w:id="506"/>
      <w:r w:rsidRPr="00D92197">
        <w:t xml:space="preserve">: </w:t>
      </w:r>
      <w:r>
        <w:t>Standard</w:t>
      </w:r>
      <w:bookmarkEnd w:id="507"/>
    </w:p>
    <w:p w:rsidR="00DA5601" w:rsidRDefault="00DA5601" w:rsidP="000F200F">
      <w:pPr>
        <w:rPr>
          <w:lang w:val="en-US"/>
        </w:rPr>
      </w:pPr>
      <w:r>
        <w:rPr>
          <w:lang w:val="en-US"/>
        </w:rPr>
        <w:t>Under Standard you choose the protocol you want to use with the interface (see</w:t>
      </w:r>
      <w:r w:rsidRPr="00CA0364">
        <w:rPr>
          <w:lang w:val="en-US"/>
        </w:rPr>
        <w:t xml:space="preserve"> </w:t>
      </w:r>
      <w:r w:rsidR="007270D5">
        <w:fldChar w:fldCharType="begin"/>
      </w:r>
      <w:r w:rsidRPr="00CA0364">
        <w:rPr>
          <w:lang w:val="en-US"/>
        </w:rPr>
        <w:instrText xml:space="preserve"> REF _Ref330820720 \h </w:instrText>
      </w:r>
      <w:r w:rsidR="007270D5">
        <w:fldChar w:fldCharType="separate"/>
      </w:r>
      <w:r w:rsidR="00ED7AB1" w:rsidRPr="00D92197">
        <w:t xml:space="preserve">Figure </w:t>
      </w:r>
      <w:r w:rsidR="00ED7AB1">
        <w:rPr>
          <w:noProof/>
        </w:rPr>
        <w:t>11</w:t>
      </w:r>
      <w:r w:rsidR="00ED7AB1">
        <w:noBreakHyphen/>
      </w:r>
      <w:r w:rsidR="00ED7AB1">
        <w:rPr>
          <w:noProof/>
        </w:rPr>
        <w:t>49</w:t>
      </w:r>
      <w:r w:rsidR="007270D5">
        <w:fldChar w:fldCharType="end"/>
      </w:r>
      <w:r>
        <w:rPr>
          <w:lang w:val="en-US"/>
        </w:rPr>
        <w:t>). Most widely used are the NMEA 2000 and the SAE J1939. Which to use is depending on your attached protocol.</w:t>
      </w:r>
    </w:p>
    <w:p w:rsidR="00DA5601" w:rsidRDefault="00DA5601" w:rsidP="000F200F">
      <w:pPr>
        <w:pStyle w:val="Bijschrift"/>
        <w:rPr>
          <w:b w:val="0"/>
          <w:lang w:val="en-US" w:eastAsia="nl-NL"/>
        </w:rPr>
      </w:pPr>
      <w:r>
        <w:rPr>
          <w:b w:val="0"/>
          <w:lang w:val="en-US" w:eastAsia="nl-NL"/>
        </w:rPr>
        <w:t xml:space="preserve">Under IP you can select the right IP address that reflects the connected ICP for example. You can best leave it as it is by default (which will become the 172.16.1.x range). For </w:t>
      </w:r>
      <w:r>
        <w:rPr>
          <w:b w:val="0"/>
          <w:lang w:val="en-US" w:eastAsia="nl-NL"/>
        </w:rPr>
        <w:lastRenderedPageBreak/>
        <w:t>information on how to set the right IP-address in the ICP, please refer to the ICP installation manual.</w:t>
      </w:r>
    </w:p>
    <w:p w:rsidR="00DA5601" w:rsidRDefault="00DA5601" w:rsidP="000F200F">
      <w:pPr>
        <w:rPr>
          <w:lang w:val="en-US"/>
        </w:rPr>
      </w:pPr>
      <w:r>
        <w:rPr>
          <w:lang w:val="en-US"/>
        </w:rPr>
        <w:t>The group you choose reflects under which group the information will be stored in NavVision. If you, for example, want the information from the interface to show up under Engine Port, you select that under Group (see</w:t>
      </w:r>
      <w:r w:rsidRPr="00CA0364">
        <w:rPr>
          <w:lang w:val="en-US"/>
        </w:rPr>
        <w:t xml:space="preserve"> </w:t>
      </w:r>
      <w:r w:rsidR="007270D5">
        <w:fldChar w:fldCharType="begin"/>
      </w:r>
      <w:r w:rsidRPr="00CA0364">
        <w:rPr>
          <w:lang w:val="en-US"/>
        </w:rPr>
        <w:instrText xml:space="preserve"> REF _Ref330820720 \h </w:instrText>
      </w:r>
      <w:r w:rsidR="007270D5">
        <w:fldChar w:fldCharType="separate"/>
      </w:r>
      <w:r w:rsidR="00ED7AB1" w:rsidRPr="00D92197">
        <w:t xml:space="preserve">Figure </w:t>
      </w:r>
      <w:r w:rsidR="00ED7AB1">
        <w:rPr>
          <w:noProof/>
        </w:rPr>
        <w:t>11</w:t>
      </w:r>
      <w:r w:rsidR="00ED7AB1">
        <w:noBreakHyphen/>
      </w:r>
      <w:r w:rsidR="00ED7AB1">
        <w:rPr>
          <w:noProof/>
        </w:rPr>
        <w:t>49</w:t>
      </w:r>
      <w:r w:rsidR="007270D5">
        <w:fldChar w:fldCharType="end"/>
      </w:r>
      <w:r>
        <w:rPr>
          <w:lang w:val="en-US"/>
        </w:rPr>
        <w:t>).</w:t>
      </w:r>
    </w:p>
    <w:p w:rsidR="00DA5601" w:rsidRDefault="00DA5601" w:rsidP="000F200F">
      <w:pPr>
        <w:pStyle w:val="Bijschrift"/>
        <w:rPr>
          <w:b w:val="0"/>
          <w:lang w:val="en-US" w:eastAsia="nl-NL"/>
        </w:rPr>
      </w:pPr>
      <w:r>
        <w:rPr>
          <w:b w:val="0"/>
          <w:lang w:val="en-US" w:eastAsia="nl-NL"/>
        </w:rPr>
        <w:t>After each change you need to hit “Accept and restart communication” to save it to the system.</w:t>
      </w:r>
    </w:p>
    <w:p w:rsidR="00DA5601" w:rsidRDefault="00DA5601" w:rsidP="00DA5601">
      <w:pPr>
        <w:pStyle w:val="Kop3"/>
        <w:numPr>
          <w:ilvl w:val="2"/>
          <w:numId w:val="3"/>
        </w:numPr>
        <w:rPr>
          <w:lang w:val="en-US" w:eastAsia="nl-NL"/>
        </w:rPr>
      </w:pPr>
      <w:bookmarkStart w:id="508" w:name="_Toc366768601"/>
      <w:bookmarkEnd w:id="502"/>
      <w:r>
        <w:rPr>
          <w:lang w:val="en-US" w:eastAsia="nl-NL"/>
        </w:rPr>
        <w:t>Overview connected devices</w:t>
      </w:r>
      <w:bookmarkEnd w:id="508"/>
    </w:p>
    <w:p w:rsidR="00DA5601" w:rsidRDefault="00DA5601" w:rsidP="000F200F">
      <w:pPr>
        <w:rPr>
          <w:lang w:val="en-US"/>
        </w:rPr>
      </w:pPr>
    </w:p>
    <w:p w:rsidR="00DA5601" w:rsidRPr="000804CB" w:rsidRDefault="0024426C" w:rsidP="000F4609">
      <w:pPr>
        <w:pStyle w:val="Text"/>
        <w:rPr>
          <w:i/>
          <w:lang w:val="en-US" w:eastAsia="nl-NL"/>
        </w:rPr>
      </w:pPr>
      <w:r>
        <w:rPr>
          <w:noProof/>
          <w:lang w:val="nl-NL" w:eastAsia="nl-NL"/>
        </w:rPr>
        <w:drawing>
          <wp:inline distT="0" distB="0" distL="0" distR="0" wp14:anchorId="3A55FB49" wp14:editId="0F95E1E9">
            <wp:extent cx="416379" cy="342900"/>
            <wp:effectExtent l="0" t="0" r="3175" b="0"/>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0F4609">
        <w:rPr>
          <w:i/>
          <w:lang w:val="en-US" w:eastAsia="nl-NL"/>
        </w:rPr>
        <w:t xml:space="preserve">  </w:t>
      </w:r>
      <w:r w:rsidR="00DA5601" w:rsidRPr="000804CB">
        <w:rPr>
          <w:i/>
          <w:lang w:val="en-US"/>
        </w:rPr>
        <w:t>The installation of serial devi</w:t>
      </w:r>
      <w:r w:rsidR="00DA5601">
        <w:rPr>
          <w:i/>
          <w:lang w:val="en-US"/>
        </w:rPr>
        <w:t xml:space="preserve">ces may require some </w:t>
      </w:r>
      <w:r w:rsidR="00DA5601" w:rsidRPr="000804CB">
        <w:rPr>
          <w:i/>
          <w:lang w:val="en-US"/>
        </w:rPr>
        <w:t>calibration. For example, it may be possible that you need to make some adjustments in the “INI-files”. For more detailed information on this subject please refer to</w:t>
      </w:r>
      <w:r w:rsidR="00DA5601">
        <w:rPr>
          <w:i/>
          <w:lang w:val="en-US"/>
        </w:rPr>
        <w:t xml:space="preserve"> Free Technics</w:t>
      </w:r>
      <w:r w:rsidR="00DA5601" w:rsidRPr="000804CB">
        <w:rPr>
          <w:i/>
          <w:lang w:val="en-US"/>
        </w:rPr>
        <w:t xml:space="preserve"> .</w:t>
      </w:r>
    </w:p>
    <w:p w:rsidR="00DA5601" w:rsidRDefault="00DA5601" w:rsidP="000F200F">
      <w:pPr>
        <w:rPr>
          <w:lang w:val="en-US"/>
        </w:rPr>
      </w:pPr>
    </w:p>
    <w:p w:rsidR="00DA5601" w:rsidRPr="00CA0364" w:rsidRDefault="00DA5601" w:rsidP="000F200F">
      <w:pPr>
        <w:rPr>
          <w:noProof/>
          <w:lang w:val="en-US"/>
        </w:rPr>
      </w:pPr>
      <w:r>
        <w:rPr>
          <w:lang w:val="en-US"/>
        </w:rPr>
        <w:t xml:space="preserve">Under “Serial &gt; Overview Connected Devices” (see </w:t>
      </w:r>
      <w:r w:rsidR="007270D5">
        <w:rPr>
          <w:lang w:val="en-US"/>
        </w:rPr>
        <w:fldChar w:fldCharType="begin"/>
      </w:r>
      <w:r>
        <w:rPr>
          <w:lang w:val="en-US"/>
        </w:rPr>
        <w:instrText xml:space="preserve"> REF _Ref330820764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50</w:t>
      </w:r>
      <w:r w:rsidR="007270D5">
        <w:rPr>
          <w:lang w:val="en-US"/>
        </w:rPr>
        <w:fldChar w:fldCharType="end"/>
      </w:r>
      <w:r>
        <w:rPr>
          <w:lang w:val="en-US"/>
        </w:rPr>
        <w:t xml:space="preserve">) an overview of the connected devices is shown. </w:t>
      </w:r>
    </w:p>
    <w:p w:rsidR="00DA5601" w:rsidRPr="00CA0364" w:rsidRDefault="00DA5601" w:rsidP="000F200F">
      <w:pPr>
        <w:rPr>
          <w:noProof/>
          <w:lang w:val="en-US"/>
        </w:rPr>
      </w:pPr>
    </w:p>
    <w:p w:rsidR="00DA5601" w:rsidRDefault="00DA5601" w:rsidP="000F200F">
      <w:pPr>
        <w:keepNext/>
      </w:pPr>
      <w:r>
        <w:rPr>
          <w:noProof/>
          <w:lang w:val="nl-NL" w:eastAsia="nl-NL"/>
        </w:rPr>
        <w:drawing>
          <wp:inline distT="0" distB="0" distL="0" distR="0" wp14:anchorId="04085894" wp14:editId="4F3ACA54">
            <wp:extent cx="4781550" cy="3154441"/>
            <wp:effectExtent l="0" t="0" r="0" b="8255"/>
            <wp:docPr id="12" name="Afbeelding 12"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ݻ°"/>
                    <pic:cNvPicPr>
                      <a:picLocks noChangeAspect="1" noChangeArrowheads="1"/>
                    </pic:cNvPicPr>
                  </pic:nvPicPr>
                  <pic:blipFill>
                    <a:blip r:embed="rId191" cstate="print"/>
                    <a:srcRect/>
                    <a:stretch>
                      <a:fillRect/>
                    </a:stretch>
                  </pic:blipFill>
                  <pic:spPr bwMode="auto">
                    <a:xfrm>
                      <a:off x="0" y="0"/>
                      <a:ext cx="4781550" cy="3154441"/>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509" w:name="_Ref330820764"/>
      <w:bookmarkStart w:id="510" w:name="_Toc366768783"/>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50</w:t>
      </w:r>
      <w:r w:rsidR="00ED7AB1">
        <w:fldChar w:fldCharType="end"/>
      </w:r>
      <w:bookmarkEnd w:id="509"/>
      <w:r w:rsidRPr="00D92197">
        <w:t>: Overview connected devices</w:t>
      </w:r>
      <w:bookmarkEnd w:id="510"/>
    </w:p>
    <w:p w:rsidR="00DA5601" w:rsidRDefault="00DA5601" w:rsidP="00DA5601">
      <w:pPr>
        <w:pStyle w:val="Kop3"/>
        <w:numPr>
          <w:ilvl w:val="2"/>
          <w:numId w:val="3"/>
        </w:numPr>
        <w:rPr>
          <w:lang w:eastAsia="nl-NL"/>
        </w:rPr>
      </w:pPr>
      <w:bookmarkStart w:id="511" w:name="_Toc275955975"/>
      <w:r>
        <w:rPr>
          <w:lang w:eastAsia="nl-NL"/>
        </w:rPr>
        <w:br w:type="page"/>
      </w:r>
      <w:bookmarkStart w:id="512" w:name="_Toc366768602"/>
      <w:r>
        <w:rPr>
          <w:lang w:eastAsia="nl-NL"/>
        </w:rPr>
        <w:lastRenderedPageBreak/>
        <w:t>IP-Address standardization</w:t>
      </w:r>
      <w:bookmarkEnd w:id="511"/>
      <w:bookmarkEnd w:id="512"/>
    </w:p>
    <w:p w:rsidR="00430B90" w:rsidRDefault="00430B90" w:rsidP="000F200F">
      <w:pPr>
        <w:rPr>
          <w:lang w:val="en-US"/>
        </w:rPr>
      </w:pPr>
    </w:p>
    <w:p w:rsidR="00DA5601" w:rsidRDefault="00DA5601" w:rsidP="000F200F">
      <w:pPr>
        <w:rPr>
          <w:lang w:val="en-US"/>
        </w:rPr>
      </w:pPr>
      <w:r>
        <w:rPr>
          <w:lang w:val="en-US"/>
        </w:rPr>
        <w:t>For standardization purposes the same IP-addresses are used throughout each system. In the table below you’ll find the IP-addresses (standard protocol) for most instruments.</w:t>
      </w:r>
    </w:p>
    <w:p w:rsidR="00DA5601"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7"/>
        <w:gridCol w:w="7231"/>
      </w:tblGrid>
      <w:tr w:rsidR="00DA5601" w:rsidRPr="00B1180C" w:rsidTr="000F200F">
        <w:tc>
          <w:tcPr>
            <w:tcW w:w="2088" w:type="dxa"/>
            <w:shd w:val="clear" w:color="auto" w:fill="0C0C0C"/>
          </w:tcPr>
          <w:p w:rsidR="00DA5601" w:rsidRPr="00B1180C" w:rsidRDefault="00DA5601" w:rsidP="000F200F">
            <w:pPr>
              <w:rPr>
                <w:b/>
                <w:lang w:val="en-US"/>
              </w:rPr>
            </w:pPr>
            <w:r w:rsidRPr="00B1180C">
              <w:rPr>
                <w:b/>
                <w:lang w:val="en-US"/>
              </w:rPr>
              <w:t>Detail</w:t>
            </w:r>
          </w:p>
        </w:tc>
        <w:tc>
          <w:tcPr>
            <w:tcW w:w="7406" w:type="dxa"/>
            <w:shd w:val="clear" w:color="auto" w:fill="0C0C0C"/>
          </w:tcPr>
          <w:p w:rsidR="00DA5601" w:rsidRPr="00B1180C" w:rsidRDefault="00DA5601" w:rsidP="002D464A">
            <w:pPr>
              <w:rPr>
                <w:b/>
                <w:lang w:val="en-US"/>
              </w:rPr>
            </w:pPr>
            <w:r w:rsidRPr="00B1180C">
              <w:rPr>
                <w:b/>
                <w:lang w:val="en-US"/>
              </w:rPr>
              <w:t>IP-Address</w:t>
            </w:r>
          </w:p>
        </w:tc>
      </w:tr>
      <w:tr w:rsidR="00DA5601" w:rsidRPr="000F200F" w:rsidTr="000F200F">
        <w:tc>
          <w:tcPr>
            <w:tcW w:w="2088" w:type="dxa"/>
          </w:tcPr>
          <w:p w:rsidR="00DA5601" w:rsidRPr="00B1180C" w:rsidRDefault="00DA5601" w:rsidP="000F200F">
            <w:pPr>
              <w:rPr>
                <w:lang w:val="en-US"/>
              </w:rPr>
            </w:pPr>
            <w:r w:rsidRPr="00B1180C">
              <w:rPr>
                <w:lang w:val="en-US"/>
              </w:rPr>
              <w:t>PC I/O</w:t>
            </w:r>
          </w:p>
        </w:tc>
        <w:tc>
          <w:tcPr>
            <w:tcW w:w="7406" w:type="dxa"/>
          </w:tcPr>
          <w:p w:rsidR="00DA5601" w:rsidRPr="00B1180C" w:rsidRDefault="00DA5601" w:rsidP="000F200F">
            <w:pPr>
              <w:rPr>
                <w:lang w:val="en-US"/>
              </w:rPr>
            </w:pPr>
            <w:r w:rsidRPr="00B1180C">
              <w:rPr>
                <w:lang w:val="en-US"/>
              </w:rPr>
              <w:t>1</w:t>
            </w:r>
            <w:r>
              <w:rPr>
                <w:lang w:val="en-US"/>
              </w:rPr>
              <w:t>72.16</w:t>
            </w:r>
            <w:r w:rsidRPr="00B1180C">
              <w:rPr>
                <w:lang w:val="en-US"/>
              </w:rPr>
              <w:t>.x.x (1</w:t>
            </w:r>
            <w:r>
              <w:rPr>
                <w:lang w:val="en-US"/>
              </w:rPr>
              <w:t>7</w:t>
            </w:r>
            <w:r w:rsidRPr="00B1180C">
              <w:rPr>
                <w:lang w:val="en-US"/>
              </w:rPr>
              <w:t>2.16.24.35 for key number 2435)</w:t>
            </w:r>
          </w:p>
        </w:tc>
      </w:tr>
      <w:tr w:rsidR="00DA5601" w:rsidRPr="000F200F" w:rsidTr="000F200F">
        <w:tc>
          <w:tcPr>
            <w:tcW w:w="2088" w:type="dxa"/>
          </w:tcPr>
          <w:p w:rsidR="00DA5601" w:rsidRPr="00B1180C" w:rsidRDefault="00DA5601" w:rsidP="000F200F">
            <w:pPr>
              <w:rPr>
                <w:lang w:val="en-US"/>
              </w:rPr>
            </w:pPr>
            <w:r w:rsidRPr="00B1180C">
              <w:rPr>
                <w:lang w:val="en-US"/>
              </w:rPr>
              <w:t xml:space="preserve">PC </w:t>
            </w:r>
            <w:r>
              <w:rPr>
                <w:lang w:val="en-US"/>
              </w:rPr>
              <w:t>I/O next ring</w:t>
            </w:r>
          </w:p>
        </w:tc>
        <w:tc>
          <w:tcPr>
            <w:tcW w:w="7406" w:type="dxa"/>
          </w:tcPr>
          <w:p w:rsidR="00DA5601" w:rsidRPr="00B1180C" w:rsidRDefault="00DA5601" w:rsidP="000F200F">
            <w:pPr>
              <w:rPr>
                <w:lang w:val="en-US"/>
              </w:rPr>
            </w:pPr>
            <w:r w:rsidRPr="00B1180C">
              <w:rPr>
                <w:lang w:val="en-US"/>
              </w:rPr>
              <w:t>172.1</w:t>
            </w:r>
            <w:r>
              <w:rPr>
                <w:lang w:val="en-US"/>
              </w:rPr>
              <w:t>7</w:t>
            </w:r>
            <w:r w:rsidRPr="00B1180C">
              <w:rPr>
                <w:lang w:val="en-US"/>
              </w:rPr>
              <w:t>.x.x (172.1</w:t>
            </w:r>
            <w:r>
              <w:rPr>
                <w:lang w:val="en-US"/>
              </w:rPr>
              <w:t>7</w:t>
            </w:r>
            <w:r w:rsidRPr="00B1180C">
              <w:rPr>
                <w:lang w:val="en-US"/>
              </w:rPr>
              <w:t>.24.35 for key number 2435)</w:t>
            </w:r>
          </w:p>
        </w:tc>
      </w:tr>
      <w:tr w:rsidR="00DA5601" w:rsidRPr="00A67E0F" w:rsidTr="000F200F">
        <w:tc>
          <w:tcPr>
            <w:tcW w:w="2088" w:type="dxa"/>
          </w:tcPr>
          <w:p w:rsidR="00DA5601" w:rsidRPr="00B1180C" w:rsidRDefault="00DA5601" w:rsidP="000F200F">
            <w:pPr>
              <w:rPr>
                <w:lang w:val="en-US"/>
              </w:rPr>
            </w:pPr>
            <w:r w:rsidRPr="00B1180C">
              <w:rPr>
                <w:lang w:val="en-US"/>
              </w:rPr>
              <w:t>Duty Alarm Panels</w:t>
            </w:r>
          </w:p>
          <w:p w:rsidR="00DA5601" w:rsidRPr="00B1180C" w:rsidRDefault="00DA5601" w:rsidP="000F200F">
            <w:pPr>
              <w:rPr>
                <w:lang w:val="en-US"/>
              </w:rPr>
            </w:pPr>
            <w:r w:rsidRPr="00B1180C">
              <w:rPr>
                <w:lang w:val="en-US"/>
              </w:rPr>
              <w:t>(DAP)</w:t>
            </w:r>
          </w:p>
        </w:tc>
        <w:tc>
          <w:tcPr>
            <w:tcW w:w="7406" w:type="dxa"/>
          </w:tcPr>
          <w:p w:rsidR="00DA5601" w:rsidRPr="00B1180C" w:rsidRDefault="00DA5601" w:rsidP="000F200F">
            <w:pPr>
              <w:rPr>
                <w:lang w:val="en-US"/>
              </w:rPr>
            </w:pPr>
            <w:r w:rsidRPr="00B1180C">
              <w:rPr>
                <w:lang w:val="en-US"/>
              </w:rPr>
              <w:t>Using range x.x.1.8y</w:t>
            </w:r>
          </w:p>
          <w:p w:rsidR="00DA5601" w:rsidRPr="00B1180C" w:rsidRDefault="00DA5601" w:rsidP="000F200F">
            <w:pPr>
              <w:rPr>
                <w:lang w:val="en-US"/>
              </w:rPr>
            </w:pPr>
            <w:r>
              <w:rPr>
                <w:lang w:val="en-US"/>
              </w:rPr>
              <w:t>Depending on the network connected</w:t>
            </w:r>
            <w:r w:rsidRPr="00B1180C">
              <w:rPr>
                <w:lang w:val="en-US"/>
              </w:rPr>
              <w:t>, this will result in:</w:t>
            </w:r>
          </w:p>
          <w:p w:rsidR="00DA5601" w:rsidRPr="00D764FF" w:rsidRDefault="00DA5601" w:rsidP="000F200F">
            <w:r w:rsidRPr="00D764FF">
              <w:t xml:space="preserve">DAP 1: 172.16.1.81        </w:t>
            </w:r>
            <w:r w:rsidRPr="00D764FF">
              <w:br/>
              <w:t xml:space="preserve">DAP 2: 172.16.1.82        </w:t>
            </w:r>
            <w:r w:rsidRPr="00D764FF">
              <w:br/>
              <w:t xml:space="preserve">DAP 3: 172.16.1.83        </w:t>
            </w:r>
          </w:p>
        </w:tc>
      </w:tr>
      <w:tr w:rsidR="00DA5601" w:rsidRPr="000F200F" w:rsidTr="000F200F">
        <w:tc>
          <w:tcPr>
            <w:tcW w:w="2088" w:type="dxa"/>
          </w:tcPr>
          <w:p w:rsidR="00DA5601" w:rsidRPr="00B1180C" w:rsidRDefault="00DA5601" w:rsidP="002D464A">
            <w:pPr>
              <w:rPr>
                <w:lang w:val="en-US"/>
              </w:rPr>
            </w:pPr>
            <w:r w:rsidRPr="00B1180C">
              <w:rPr>
                <w:lang w:val="en-US"/>
              </w:rPr>
              <w:t>Serial LAN servers</w:t>
            </w:r>
          </w:p>
        </w:tc>
        <w:tc>
          <w:tcPr>
            <w:tcW w:w="7406" w:type="dxa"/>
          </w:tcPr>
          <w:p w:rsidR="00DA5601" w:rsidRPr="00B1180C" w:rsidRDefault="00DA5601" w:rsidP="000F200F">
            <w:pPr>
              <w:rPr>
                <w:lang w:val="en-US"/>
              </w:rPr>
            </w:pPr>
            <w:r w:rsidRPr="00B1180C">
              <w:rPr>
                <w:lang w:val="en-US"/>
              </w:rPr>
              <w:t>Using range 1</w:t>
            </w:r>
            <w:r>
              <w:rPr>
                <w:lang w:val="en-US"/>
              </w:rPr>
              <w:t>72.16</w:t>
            </w:r>
            <w:r w:rsidRPr="00B1180C">
              <w:rPr>
                <w:lang w:val="en-US"/>
              </w:rPr>
              <w:t>.1.4x (attached to I/O subnet</w:t>
            </w:r>
            <w:r>
              <w:rPr>
                <w:lang w:val="en-US"/>
              </w:rPr>
              <w:t xml:space="preserve"> 172.16</w:t>
            </w:r>
            <w:r w:rsidRPr="00B1180C">
              <w:rPr>
                <w:lang w:val="en-US"/>
              </w:rPr>
              <w:t>)</w:t>
            </w:r>
            <w:r w:rsidRPr="00B1180C">
              <w:rPr>
                <w:lang w:val="en-US"/>
              </w:rPr>
              <w:br/>
              <w:t>INT 1: 1</w:t>
            </w:r>
            <w:r>
              <w:rPr>
                <w:lang w:val="en-US"/>
              </w:rPr>
              <w:t>7</w:t>
            </w:r>
            <w:r w:rsidRPr="00B1180C">
              <w:rPr>
                <w:lang w:val="en-US"/>
              </w:rPr>
              <w:t>2.16.1.41</w:t>
            </w:r>
            <w:r w:rsidRPr="00B1180C">
              <w:rPr>
                <w:lang w:val="en-US"/>
              </w:rPr>
              <w:br/>
              <w:t>INT 2: 1</w:t>
            </w:r>
            <w:r>
              <w:rPr>
                <w:lang w:val="en-US"/>
              </w:rPr>
              <w:t>7</w:t>
            </w:r>
            <w:r w:rsidRPr="00B1180C">
              <w:rPr>
                <w:lang w:val="en-US"/>
              </w:rPr>
              <w:t>2.16.1.42</w:t>
            </w:r>
            <w:r w:rsidRPr="00B1180C">
              <w:rPr>
                <w:lang w:val="en-US"/>
              </w:rPr>
              <w:br/>
              <w:t>INT 3: 1</w:t>
            </w:r>
            <w:r>
              <w:rPr>
                <w:lang w:val="en-US"/>
              </w:rPr>
              <w:t>7</w:t>
            </w:r>
            <w:r w:rsidRPr="00B1180C">
              <w:rPr>
                <w:lang w:val="en-US"/>
              </w:rPr>
              <w:t>2.16.1.43</w:t>
            </w:r>
          </w:p>
        </w:tc>
      </w:tr>
      <w:tr w:rsidR="00DA5601" w:rsidRPr="000F200F" w:rsidTr="000F200F">
        <w:tc>
          <w:tcPr>
            <w:tcW w:w="2088" w:type="dxa"/>
          </w:tcPr>
          <w:p w:rsidR="00DA5601" w:rsidRPr="00B1180C" w:rsidRDefault="00DA5601" w:rsidP="002D464A">
            <w:pPr>
              <w:rPr>
                <w:lang w:val="en-US"/>
              </w:rPr>
            </w:pPr>
            <w:r w:rsidRPr="00B1180C">
              <w:rPr>
                <w:lang w:val="en-US"/>
              </w:rPr>
              <w:t>Wago</w:t>
            </w:r>
          </w:p>
        </w:tc>
        <w:tc>
          <w:tcPr>
            <w:tcW w:w="7406" w:type="dxa"/>
          </w:tcPr>
          <w:p w:rsidR="00DA5601" w:rsidRPr="00B1180C" w:rsidRDefault="00DA5601" w:rsidP="002D464A">
            <w:pPr>
              <w:rPr>
                <w:lang w:val="en-US"/>
              </w:rPr>
            </w:pPr>
            <w:r w:rsidRPr="00B1180C">
              <w:rPr>
                <w:lang w:val="en-US"/>
              </w:rPr>
              <w:t>Using range 1</w:t>
            </w:r>
            <w:r>
              <w:rPr>
                <w:lang w:val="en-US"/>
              </w:rPr>
              <w:t>7</w:t>
            </w:r>
            <w:r w:rsidRPr="00B1180C">
              <w:rPr>
                <w:lang w:val="en-US"/>
              </w:rPr>
              <w:t>2.16.1.9x (attached to I/O subnet</w:t>
            </w:r>
            <w:r>
              <w:rPr>
                <w:lang w:val="en-US"/>
              </w:rPr>
              <w:t xml:space="preserve"> 172.16</w:t>
            </w:r>
            <w:r w:rsidRPr="00B1180C">
              <w:rPr>
                <w:lang w:val="en-US"/>
              </w:rPr>
              <w:t>)</w:t>
            </w:r>
            <w:r w:rsidRPr="00B1180C">
              <w:rPr>
                <w:lang w:val="en-US"/>
              </w:rPr>
              <w:br/>
              <w:t>Wago substation 1: 1</w:t>
            </w:r>
            <w:r>
              <w:rPr>
                <w:lang w:val="en-US"/>
              </w:rPr>
              <w:t>7</w:t>
            </w:r>
            <w:r w:rsidRPr="00B1180C">
              <w:rPr>
                <w:lang w:val="en-US"/>
              </w:rPr>
              <w:t>2.16.1.91</w:t>
            </w:r>
            <w:r w:rsidRPr="00B1180C">
              <w:rPr>
                <w:lang w:val="en-US"/>
              </w:rPr>
              <w:br/>
              <w:t>Wago substation 2: 1</w:t>
            </w:r>
            <w:r>
              <w:rPr>
                <w:lang w:val="en-US"/>
              </w:rPr>
              <w:t>7</w:t>
            </w:r>
            <w:r w:rsidRPr="00B1180C">
              <w:rPr>
                <w:lang w:val="en-US"/>
              </w:rPr>
              <w:t>2.16.1.92</w:t>
            </w:r>
            <w:r w:rsidRPr="00B1180C">
              <w:rPr>
                <w:lang w:val="en-US"/>
              </w:rPr>
              <w:br/>
              <w:t>Wago substation 3: 1</w:t>
            </w:r>
            <w:r>
              <w:rPr>
                <w:lang w:val="en-US"/>
              </w:rPr>
              <w:t>7</w:t>
            </w:r>
            <w:r w:rsidRPr="00B1180C">
              <w:rPr>
                <w:lang w:val="en-US"/>
              </w:rPr>
              <w:t>2.16.1.93</w:t>
            </w:r>
          </w:p>
        </w:tc>
      </w:tr>
      <w:tr w:rsidR="00DA5601" w:rsidRPr="000F200F" w:rsidTr="000F200F">
        <w:tc>
          <w:tcPr>
            <w:tcW w:w="2088" w:type="dxa"/>
          </w:tcPr>
          <w:p w:rsidR="00DA5601" w:rsidRPr="00B1180C" w:rsidRDefault="00DA5601" w:rsidP="000F200F">
            <w:pPr>
              <w:rPr>
                <w:lang w:val="en-US"/>
              </w:rPr>
            </w:pPr>
            <w:r w:rsidRPr="00B1180C">
              <w:rPr>
                <w:lang w:val="en-US"/>
              </w:rPr>
              <w:t>CAN-Interface</w:t>
            </w:r>
          </w:p>
        </w:tc>
        <w:tc>
          <w:tcPr>
            <w:tcW w:w="7406" w:type="dxa"/>
          </w:tcPr>
          <w:p w:rsidR="00DA5601" w:rsidRPr="00B1180C" w:rsidRDefault="00DA5601" w:rsidP="000F200F">
            <w:pPr>
              <w:rPr>
                <w:lang w:val="en-US"/>
              </w:rPr>
            </w:pPr>
            <w:r w:rsidRPr="00B1180C">
              <w:rPr>
                <w:lang w:val="en-US"/>
              </w:rPr>
              <w:t>Using range 1</w:t>
            </w:r>
            <w:r>
              <w:rPr>
                <w:lang w:val="en-US"/>
              </w:rPr>
              <w:t>7</w:t>
            </w:r>
            <w:r w:rsidRPr="00B1180C">
              <w:rPr>
                <w:lang w:val="en-US"/>
              </w:rPr>
              <w:t>2.16.1.3x (attached to I/O subnet</w:t>
            </w:r>
            <w:r>
              <w:rPr>
                <w:lang w:val="en-US"/>
              </w:rPr>
              <w:t xml:space="preserve"> 172.16</w:t>
            </w:r>
            <w:r w:rsidRPr="00B1180C">
              <w:rPr>
                <w:lang w:val="en-US"/>
              </w:rPr>
              <w:t>)</w:t>
            </w:r>
            <w:r w:rsidRPr="00B1180C">
              <w:rPr>
                <w:lang w:val="en-US"/>
              </w:rPr>
              <w:br/>
              <w:t>CAN interface 1: 1</w:t>
            </w:r>
            <w:r>
              <w:rPr>
                <w:lang w:val="en-US"/>
              </w:rPr>
              <w:t>7</w:t>
            </w:r>
            <w:r w:rsidRPr="00B1180C">
              <w:rPr>
                <w:lang w:val="en-US"/>
              </w:rPr>
              <w:t>2.16.1.31</w:t>
            </w:r>
            <w:r w:rsidRPr="00B1180C">
              <w:rPr>
                <w:lang w:val="en-US"/>
              </w:rPr>
              <w:br/>
              <w:t>CAN interface 2: 1</w:t>
            </w:r>
            <w:r>
              <w:rPr>
                <w:lang w:val="en-US"/>
              </w:rPr>
              <w:t>7</w:t>
            </w:r>
            <w:r w:rsidRPr="00B1180C">
              <w:rPr>
                <w:lang w:val="en-US"/>
              </w:rPr>
              <w:t>2.16.1.32</w:t>
            </w:r>
            <w:r w:rsidRPr="00B1180C">
              <w:rPr>
                <w:lang w:val="en-US"/>
              </w:rPr>
              <w:br/>
              <w:t>CAN interface 3: 1</w:t>
            </w:r>
            <w:r>
              <w:rPr>
                <w:lang w:val="en-US"/>
              </w:rPr>
              <w:t>7</w:t>
            </w:r>
            <w:r w:rsidRPr="00B1180C">
              <w:rPr>
                <w:lang w:val="en-US"/>
              </w:rPr>
              <w:t>2.16.1.33</w:t>
            </w:r>
          </w:p>
        </w:tc>
      </w:tr>
      <w:tr w:rsidR="00DA5601" w:rsidRPr="000F200F" w:rsidTr="000F200F">
        <w:tc>
          <w:tcPr>
            <w:tcW w:w="2088" w:type="dxa"/>
          </w:tcPr>
          <w:p w:rsidR="00DA5601" w:rsidRPr="00B1180C" w:rsidRDefault="00DA5601" w:rsidP="000F200F">
            <w:pPr>
              <w:rPr>
                <w:lang w:val="en-US"/>
              </w:rPr>
            </w:pPr>
            <w:r w:rsidRPr="00B1180C">
              <w:rPr>
                <w:lang w:val="en-US"/>
              </w:rPr>
              <w:t>Axis</w:t>
            </w:r>
          </w:p>
        </w:tc>
        <w:tc>
          <w:tcPr>
            <w:tcW w:w="7406" w:type="dxa"/>
          </w:tcPr>
          <w:p w:rsidR="00DA5601" w:rsidRPr="00B1180C" w:rsidRDefault="00DA5601" w:rsidP="000F200F">
            <w:pPr>
              <w:rPr>
                <w:lang w:val="en-US"/>
              </w:rPr>
            </w:pPr>
            <w:r w:rsidRPr="00B1180C">
              <w:rPr>
                <w:lang w:val="en-US"/>
              </w:rPr>
              <w:t>Using range 1</w:t>
            </w:r>
            <w:r>
              <w:rPr>
                <w:lang w:val="en-US"/>
              </w:rPr>
              <w:t>72</w:t>
            </w:r>
            <w:r w:rsidRPr="00B1180C">
              <w:rPr>
                <w:lang w:val="en-US"/>
              </w:rPr>
              <w:t>.16.1.24x (attached to I/O subnet</w:t>
            </w:r>
            <w:r>
              <w:rPr>
                <w:lang w:val="en-US"/>
              </w:rPr>
              <w:t xml:space="preserve"> 172.16</w:t>
            </w:r>
            <w:r w:rsidRPr="00B1180C">
              <w:rPr>
                <w:lang w:val="en-US"/>
              </w:rPr>
              <w:t>)</w:t>
            </w:r>
            <w:r w:rsidRPr="00B1180C">
              <w:rPr>
                <w:lang w:val="en-US"/>
              </w:rPr>
              <w:br/>
              <w:t>Axis cam server 1: 1</w:t>
            </w:r>
            <w:r>
              <w:rPr>
                <w:lang w:val="en-US"/>
              </w:rPr>
              <w:t>7</w:t>
            </w:r>
            <w:r w:rsidRPr="00B1180C">
              <w:rPr>
                <w:lang w:val="en-US"/>
              </w:rPr>
              <w:t>2.16.1.241</w:t>
            </w:r>
            <w:r w:rsidRPr="00B1180C">
              <w:rPr>
                <w:lang w:val="en-US"/>
              </w:rPr>
              <w:br/>
              <w:t>Axis cam server 2: 1</w:t>
            </w:r>
            <w:r>
              <w:rPr>
                <w:lang w:val="en-US"/>
              </w:rPr>
              <w:t>7</w:t>
            </w:r>
            <w:r w:rsidRPr="00B1180C">
              <w:rPr>
                <w:lang w:val="en-US"/>
              </w:rPr>
              <w:t>2.16.1.242</w:t>
            </w:r>
            <w:r w:rsidRPr="00B1180C">
              <w:rPr>
                <w:lang w:val="en-US"/>
              </w:rPr>
              <w:br/>
              <w:t>Axis cam s</w:t>
            </w:r>
            <w:r>
              <w:rPr>
                <w:lang w:val="en-US"/>
              </w:rPr>
              <w:t>erver 3: 172</w:t>
            </w:r>
            <w:r w:rsidRPr="00B1180C">
              <w:rPr>
                <w:lang w:val="en-US"/>
              </w:rPr>
              <w:t>.16.1.243</w:t>
            </w:r>
          </w:p>
        </w:tc>
      </w:tr>
    </w:tbl>
    <w:p w:rsidR="00DA5601" w:rsidRDefault="00DA5601" w:rsidP="000F200F">
      <w:pPr>
        <w:rPr>
          <w:lang w:val="en-US"/>
        </w:rPr>
      </w:pPr>
      <w:r w:rsidRPr="000A1809">
        <w:rPr>
          <w:lang w:val="en-US"/>
        </w:rPr>
        <w:br/>
      </w:r>
    </w:p>
    <w:p w:rsidR="00DA5601" w:rsidRDefault="00DA5601" w:rsidP="00DA5601">
      <w:pPr>
        <w:pStyle w:val="Kop2"/>
        <w:numPr>
          <w:ilvl w:val="1"/>
          <w:numId w:val="3"/>
        </w:numPr>
        <w:rPr>
          <w:lang w:val="en-US"/>
        </w:rPr>
      </w:pPr>
      <w:bookmarkStart w:id="513" w:name="_Toc275955976"/>
      <w:bookmarkStart w:id="514" w:name="_Toc366768603"/>
      <w:r>
        <w:rPr>
          <w:lang w:val="en-US"/>
        </w:rPr>
        <w:t>Wago</w:t>
      </w:r>
      <w:bookmarkEnd w:id="514"/>
    </w:p>
    <w:p w:rsidR="00DA5601" w:rsidRPr="006C38E8" w:rsidRDefault="00DA5601" w:rsidP="00DA5601">
      <w:pPr>
        <w:pStyle w:val="Kop3"/>
        <w:numPr>
          <w:ilvl w:val="2"/>
          <w:numId w:val="3"/>
        </w:numPr>
        <w:rPr>
          <w:lang w:val="en-US"/>
        </w:rPr>
      </w:pPr>
      <w:bookmarkStart w:id="515" w:name="_Toc366768604"/>
      <w:r>
        <w:rPr>
          <w:lang w:val="en-US"/>
        </w:rPr>
        <w:t>General</w:t>
      </w:r>
      <w:bookmarkEnd w:id="515"/>
    </w:p>
    <w:p w:rsidR="00430B90" w:rsidRDefault="00430B90" w:rsidP="000F200F">
      <w:pPr>
        <w:rPr>
          <w:lang w:val="en-US"/>
        </w:rPr>
      </w:pPr>
    </w:p>
    <w:p w:rsidR="00DA5601" w:rsidRDefault="00DA5601" w:rsidP="000F200F">
      <w:pPr>
        <w:rPr>
          <w:lang w:val="en-US"/>
        </w:rPr>
      </w:pPr>
      <w:r>
        <w:rPr>
          <w:lang w:val="en-US"/>
        </w:rPr>
        <w:t xml:space="preserve">Under “Tools &gt; Configuration &gt; Wago” (see </w:t>
      </w:r>
      <w:r w:rsidR="007270D5">
        <w:rPr>
          <w:lang w:val="en-US"/>
        </w:rPr>
        <w:fldChar w:fldCharType="begin"/>
      </w:r>
      <w:r>
        <w:rPr>
          <w:lang w:val="en-US"/>
        </w:rPr>
        <w:instrText xml:space="preserve"> REF _Ref330980709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51</w:t>
      </w:r>
      <w:r w:rsidR="007270D5">
        <w:rPr>
          <w:lang w:val="en-US"/>
        </w:rPr>
        <w:fldChar w:fldCharType="end"/>
      </w:r>
      <w:r>
        <w:rPr>
          <w:lang w:val="en-US"/>
        </w:rPr>
        <w:t xml:space="preserve">) all detected and connected Wago devices become visible including the server to which they are connected to. </w:t>
      </w:r>
      <w:r>
        <w:rPr>
          <w:lang w:val="en-US"/>
        </w:rPr>
        <w:br/>
        <w:t>You can check the MAC-address and see if the Wago is connected or not.</w:t>
      </w:r>
    </w:p>
    <w:p w:rsidR="00DA5601" w:rsidRDefault="00DA5601" w:rsidP="000F200F">
      <w:pPr>
        <w:rPr>
          <w:lang w:val="en-US"/>
        </w:rPr>
      </w:pPr>
    </w:p>
    <w:p w:rsidR="00DA5601" w:rsidRDefault="00DA5601" w:rsidP="000F200F">
      <w:pPr>
        <w:rPr>
          <w:lang w:val="en-US"/>
        </w:rPr>
      </w:pPr>
      <w:r>
        <w:rPr>
          <w:lang w:val="en-US"/>
        </w:rPr>
        <w:t>In general, by means of the sensor list changes are made. But for minor changes or to improve the control of the device, please refer to this menu.</w:t>
      </w:r>
    </w:p>
    <w:p w:rsidR="00DA5601" w:rsidRDefault="00DA5601" w:rsidP="000F200F">
      <w:pPr>
        <w:rPr>
          <w:lang w:val="en-US"/>
        </w:rPr>
      </w:pPr>
    </w:p>
    <w:p w:rsidR="00DA5601" w:rsidRDefault="00DA5601" w:rsidP="000F200F">
      <w:pPr>
        <w:rPr>
          <w:lang w:val="en-US"/>
        </w:rPr>
      </w:pPr>
      <w:r>
        <w:rPr>
          <w:noProof/>
          <w:lang w:val="nl-NL" w:eastAsia="nl-NL"/>
        </w:rPr>
        <w:lastRenderedPageBreak/>
        <w:drawing>
          <wp:inline distT="0" distB="0" distL="0" distR="0" wp14:anchorId="52673714" wp14:editId="5CB8D7A0">
            <wp:extent cx="5939790" cy="4702702"/>
            <wp:effectExtent l="0" t="0" r="3810" b="3175"/>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5939790" cy="4702702"/>
                    </a:xfrm>
                    <a:prstGeom prst="rect">
                      <a:avLst/>
                    </a:prstGeom>
                  </pic:spPr>
                </pic:pic>
              </a:graphicData>
            </a:graphic>
          </wp:inline>
        </w:drawing>
      </w:r>
    </w:p>
    <w:p w:rsidR="00DA5601" w:rsidRDefault="00DA5601" w:rsidP="002309BE">
      <w:pPr>
        <w:pStyle w:val="Onderschrift"/>
      </w:pPr>
      <w:bookmarkStart w:id="516" w:name="_Ref330980709"/>
      <w:bookmarkStart w:id="517" w:name="_Toc366768784"/>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51</w:t>
      </w:r>
      <w:r w:rsidR="00ED7AB1">
        <w:fldChar w:fldCharType="end"/>
      </w:r>
      <w:bookmarkEnd w:id="516"/>
      <w:r>
        <w:t>: Wago</w:t>
      </w:r>
      <w:r w:rsidR="007270D5">
        <w:fldChar w:fldCharType="begin"/>
      </w:r>
      <w:r>
        <w:instrText xml:space="preserve"> XE "Wago" </w:instrText>
      </w:r>
      <w:r w:rsidR="007270D5">
        <w:fldChar w:fldCharType="end"/>
      </w:r>
      <w:r>
        <w:t xml:space="preserve"> configuration</w:t>
      </w:r>
      <w:bookmarkEnd w:id="517"/>
    </w:p>
    <w:p w:rsidR="00430B90" w:rsidRDefault="00430B90" w:rsidP="00430B9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6893"/>
      </w:tblGrid>
      <w:tr w:rsidR="00DA5601" w:rsidRPr="00B1180C" w:rsidTr="000F200F">
        <w:tc>
          <w:tcPr>
            <w:tcW w:w="2235" w:type="dxa"/>
            <w:shd w:val="clear" w:color="auto" w:fill="0C0C0C"/>
          </w:tcPr>
          <w:p w:rsidR="00DA5601" w:rsidRPr="00B1180C" w:rsidRDefault="00DA5601" w:rsidP="000F200F">
            <w:pPr>
              <w:pStyle w:val="Text"/>
              <w:rPr>
                <w:b/>
                <w:lang w:val="en-US"/>
              </w:rPr>
            </w:pPr>
            <w:r w:rsidRPr="00B1180C">
              <w:rPr>
                <w:b/>
                <w:lang w:val="en-US"/>
              </w:rPr>
              <w:t>Detail</w:t>
            </w:r>
          </w:p>
        </w:tc>
        <w:tc>
          <w:tcPr>
            <w:tcW w:w="6893" w:type="dxa"/>
            <w:shd w:val="clear" w:color="auto" w:fill="0C0C0C"/>
          </w:tcPr>
          <w:p w:rsidR="00DA5601" w:rsidRPr="00B1180C" w:rsidRDefault="00DA5601" w:rsidP="000F200F">
            <w:pPr>
              <w:pStyle w:val="Text"/>
              <w:rPr>
                <w:b/>
                <w:lang w:val="en-US"/>
              </w:rPr>
            </w:pPr>
            <w:r w:rsidRPr="00B1180C">
              <w:rPr>
                <w:b/>
                <w:lang w:val="en-US"/>
              </w:rPr>
              <w:t>Description</w:t>
            </w:r>
          </w:p>
        </w:tc>
      </w:tr>
      <w:tr w:rsidR="00DA5601" w:rsidRPr="000F200F" w:rsidTr="000F200F">
        <w:tc>
          <w:tcPr>
            <w:tcW w:w="2235" w:type="dxa"/>
          </w:tcPr>
          <w:p w:rsidR="00DA5601" w:rsidRPr="00B1180C" w:rsidRDefault="00DA5601" w:rsidP="000F200F">
            <w:pPr>
              <w:pStyle w:val="Text"/>
              <w:rPr>
                <w:lang w:val="en-US"/>
              </w:rPr>
            </w:pPr>
            <w:r>
              <w:rPr>
                <w:lang w:val="en-US"/>
              </w:rPr>
              <w:t>Print</w:t>
            </w:r>
          </w:p>
        </w:tc>
        <w:tc>
          <w:tcPr>
            <w:tcW w:w="6893" w:type="dxa"/>
          </w:tcPr>
          <w:p w:rsidR="00DA5601" w:rsidRPr="00B1180C" w:rsidRDefault="00DA5601" w:rsidP="002D464A">
            <w:pPr>
              <w:pStyle w:val="Text"/>
              <w:rPr>
                <w:lang w:val="en-US"/>
              </w:rPr>
            </w:pPr>
            <w:r>
              <w:rPr>
                <w:lang w:val="en-US"/>
              </w:rPr>
              <w:t>Print the separate Wago-layouts for your convenience</w:t>
            </w:r>
          </w:p>
        </w:tc>
      </w:tr>
      <w:tr w:rsidR="00DA5601" w:rsidRPr="000F200F" w:rsidTr="000F200F">
        <w:tc>
          <w:tcPr>
            <w:tcW w:w="2235" w:type="dxa"/>
          </w:tcPr>
          <w:p w:rsidR="00DA5601" w:rsidRPr="00B1180C" w:rsidRDefault="00DA5601" w:rsidP="000F200F">
            <w:pPr>
              <w:pStyle w:val="Text"/>
              <w:rPr>
                <w:lang w:val="en-US"/>
              </w:rPr>
            </w:pPr>
            <w:r>
              <w:rPr>
                <w:lang w:val="en-US"/>
              </w:rPr>
              <w:t>Full Screen</w:t>
            </w:r>
          </w:p>
        </w:tc>
        <w:tc>
          <w:tcPr>
            <w:tcW w:w="6893" w:type="dxa"/>
          </w:tcPr>
          <w:p w:rsidR="00DA5601" w:rsidRPr="00B1180C" w:rsidRDefault="00DA5601" w:rsidP="002D464A">
            <w:pPr>
              <w:pStyle w:val="Text"/>
              <w:rPr>
                <w:lang w:val="en-US"/>
              </w:rPr>
            </w:pPr>
            <w:r>
              <w:rPr>
                <w:lang w:val="en-US"/>
              </w:rPr>
              <w:t>Shows the Wago-layout full screen</w:t>
            </w:r>
          </w:p>
        </w:tc>
      </w:tr>
      <w:tr w:rsidR="00DA5601" w:rsidRPr="000F200F" w:rsidTr="000F200F">
        <w:tc>
          <w:tcPr>
            <w:tcW w:w="2235" w:type="dxa"/>
          </w:tcPr>
          <w:p w:rsidR="00DA5601" w:rsidRPr="00B1180C" w:rsidRDefault="00DA5601" w:rsidP="004476D0">
            <w:pPr>
              <w:pStyle w:val="Text"/>
              <w:rPr>
                <w:lang w:val="en-US"/>
              </w:rPr>
            </w:pPr>
            <w:r>
              <w:rPr>
                <w:lang w:val="en-US"/>
              </w:rPr>
              <w:t>Wago Device Manager</w:t>
            </w:r>
          </w:p>
        </w:tc>
        <w:tc>
          <w:tcPr>
            <w:tcW w:w="6893" w:type="dxa"/>
          </w:tcPr>
          <w:p w:rsidR="00DA5601" w:rsidRPr="00B1180C" w:rsidRDefault="00DA5601" w:rsidP="000F200F">
            <w:pPr>
              <w:pStyle w:val="Text"/>
              <w:rPr>
                <w:lang w:val="en-US"/>
              </w:rPr>
            </w:pPr>
            <w:r>
              <w:rPr>
                <w:lang w:val="en-US"/>
              </w:rPr>
              <w:t>Opens a new window where you can set specific configuration settings</w:t>
            </w:r>
          </w:p>
        </w:tc>
      </w:tr>
    </w:tbl>
    <w:p w:rsidR="00DA5601" w:rsidRDefault="00DA5601" w:rsidP="002309BE">
      <w:pPr>
        <w:pStyle w:val="Onderschrift"/>
      </w:pPr>
    </w:p>
    <w:p w:rsidR="00DA5601" w:rsidRPr="00CA0364" w:rsidRDefault="00DA5601" w:rsidP="000F200F">
      <w:pPr>
        <w:rPr>
          <w:lang w:val="en-US"/>
        </w:rPr>
      </w:pPr>
      <w:r w:rsidRPr="00CA0364">
        <w:rPr>
          <w:lang w:val="en-US"/>
        </w:rPr>
        <w:t xml:space="preserve">When you click on a Wago, it will expand and show you the separate slices with the connected fields (see </w:t>
      </w:r>
      <w:r w:rsidR="007270D5">
        <w:fldChar w:fldCharType="begin"/>
      </w:r>
      <w:r w:rsidRPr="00CA0364">
        <w:rPr>
          <w:lang w:val="en-US"/>
        </w:rPr>
        <w:instrText xml:space="preserve"> REF _Ref330981421 \h </w:instrText>
      </w:r>
      <w:r w:rsidR="007270D5">
        <w:fldChar w:fldCharType="separate"/>
      </w:r>
      <w:r w:rsidR="00ED7AB1">
        <w:t xml:space="preserve">Figure </w:t>
      </w:r>
      <w:r w:rsidR="00ED7AB1">
        <w:rPr>
          <w:noProof/>
        </w:rPr>
        <w:t>11</w:t>
      </w:r>
      <w:r w:rsidR="00ED7AB1">
        <w:noBreakHyphen/>
      </w:r>
      <w:r w:rsidR="00ED7AB1">
        <w:rPr>
          <w:noProof/>
        </w:rPr>
        <w:t>52</w:t>
      </w:r>
      <w:r w:rsidR="007270D5">
        <w:fldChar w:fldCharType="end"/>
      </w:r>
      <w:r w:rsidRPr="00CA0364">
        <w:rPr>
          <w:lang w:val="en-US"/>
        </w:rPr>
        <w:t>). Here you can fine-tune the selection, troubleshoot problems and calibrate sensors.</w:t>
      </w:r>
    </w:p>
    <w:p w:rsidR="00DA5601" w:rsidRPr="00CA0364" w:rsidRDefault="00DA5601" w:rsidP="000F200F">
      <w:pPr>
        <w:rPr>
          <w:lang w:val="en-US"/>
        </w:rPr>
      </w:pPr>
    </w:p>
    <w:p w:rsidR="00DA5601" w:rsidRDefault="00DA5601" w:rsidP="000F200F">
      <w:r>
        <w:rPr>
          <w:noProof/>
          <w:lang w:val="nl-NL" w:eastAsia="nl-NL"/>
        </w:rPr>
        <w:lastRenderedPageBreak/>
        <w:drawing>
          <wp:inline distT="0" distB="0" distL="0" distR="0" wp14:anchorId="3A34FB67" wp14:editId="1D9D75F0">
            <wp:extent cx="5939790" cy="4679968"/>
            <wp:effectExtent l="0" t="0" r="3810" b="635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5939790" cy="4679968"/>
                    </a:xfrm>
                    <a:prstGeom prst="rect">
                      <a:avLst/>
                    </a:prstGeom>
                  </pic:spPr>
                </pic:pic>
              </a:graphicData>
            </a:graphic>
          </wp:inline>
        </w:drawing>
      </w:r>
    </w:p>
    <w:p w:rsidR="00DA5601" w:rsidRDefault="00DA5601" w:rsidP="002309BE">
      <w:pPr>
        <w:pStyle w:val="Onderschrift"/>
      </w:pPr>
      <w:bookmarkStart w:id="518" w:name="_Ref330981421"/>
      <w:bookmarkStart w:id="519" w:name="_Toc366768785"/>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52</w:t>
      </w:r>
      <w:r w:rsidR="00ED7AB1">
        <w:fldChar w:fldCharType="end"/>
      </w:r>
      <w:bookmarkEnd w:id="518"/>
      <w:r>
        <w:t>: Wago</w:t>
      </w:r>
      <w:r w:rsidR="007270D5">
        <w:fldChar w:fldCharType="begin"/>
      </w:r>
      <w:r>
        <w:instrText xml:space="preserve"> XE "Wago" </w:instrText>
      </w:r>
      <w:r w:rsidR="007270D5">
        <w:fldChar w:fldCharType="end"/>
      </w:r>
      <w:r>
        <w:t xml:space="preserve"> expanded view</w:t>
      </w:r>
      <w:bookmarkEnd w:id="519"/>
    </w:p>
    <w:p w:rsidR="00DA5601" w:rsidRDefault="00DA5601" w:rsidP="00DA5601">
      <w:pPr>
        <w:pStyle w:val="Kop3"/>
        <w:numPr>
          <w:ilvl w:val="2"/>
          <w:numId w:val="3"/>
        </w:numPr>
      </w:pPr>
      <w:bookmarkStart w:id="520" w:name="_Toc366768605"/>
      <w:r>
        <w:t>Adding a field to the Wago</w:t>
      </w:r>
      <w:bookmarkEnd w:id="520"/>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If you want to add a new field to a Wago slice, just click on the field name box of the specific slice. If there was not already a field attached, the box will be blank (named sensor). By clicking it you will open a new window that shows all </w:t>
      </w:r>
      <w:r w:rsidR="004476D0">
        <w:rPr>
          <w:lang w:val="en-US"/>
        </w:rPr>
        <w:t xml:space="preserve">the fields within </w:t>
      </w:r>
      <w:r w:rsidR="00DC7643">
        <w:rPr>
          <w:lang w:val="en-US"/>
        </w:rPr>
        <w:t>NavVision</w:t>
      </w:r>
      <w:r w:rsidR="004476D0">
        <w:rPr>
          <w:lang w:val="en-US"/>
        </w:rPr>
        <w:t>®</w:t>
      </w:r>
      <w:r w:rsidRPr="00CA0364">
        <w:rPr>
          <w:lang w:val="en-US"/>
        </w:rPr>
        <w:t xml:space="preserve"> (see </w:t>
      </w:r>
      <w:r w:rsidR="007270D5">
        <w:fldChar w:fldCharType="begin"/>
      </w:r>
      <w:r w:rsidRPr="00CA0364">
        <w:rPr>
          <w:lang w:val="en-US"/>
        </w:rPr>
        <w:instrText xml:space="preserve"> REF _Ref330982152 \h </w:instrText>
      </w:r>
      <w:r w:rsidR="007270D5">
        <w:fldChar w:fldCharType="separate"/>
      </w:r>
      <w:r w:rsidR="00ED7AB1">
        <w:t xml:space="preserve">Figure </w:t>
      </w:r>
      <w:r w:rsidR="00ED7AB1">
        <w:rPr>
          <w:noProof/>
        </w:rPr>
        <w:t>11</w:t>
      </w:r>
      <w:r w:rsidR="00ED7AB1">
        <w:noBreakHyphen/>
      </w:r>
      <w:r w:rsidR="00ED7AB1">
        <w:rPr>
          <w:noProof/>
        </w:rPr>
        <w:t>53</w:t>
      </w:r>
      <w:r w:rsidR="007270D5">
        <w:fldChar w:fldCharType="end"/>
      </w:r>
      <w:r w:rsidRPr="00CA0364">
        <w:rPr>
          <w:lang w:val="en-US"/>
        </w:rPr>
        <w:t>)</w:t>
      </w:r>
    </w:p>
    <w:p w:rsidR="00DA5601" w:rsidRPr="00CA0364" w:rsidRDefault="00DA5601" w:rsidP="000F200F">
      <w:pPr>
        <w:rPr>
          <w:lang w:val="en-US"/>
        </w:rPr>
      </w:pPr>
    </w:p>
    <w:p w:rsidR="00DA5601" w:rsidRDefault="00DA5601" w:rsidP="000F200F">
      <w:r>
        <w:rPr>
          <w:noProof/>
          <w:lang w:val="nl-NL" w:eastAsia="nl-NL"/>
        </w:rPr>
        <w:lastRenderedPageBreak/>
        <w:drawing>
          <wp:inline distT="0" distB="0" distL="0" distR="0" wp14:anchorId="3CC231A8" wp14:editId="00F7E016">
            <wp:extent cx="3952875" cy="4615452"/>
            <wp:effectExtent l="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3952875" cy="4615452"/>
                    </a:xfrm>
                    <a:prstGeom prst="rect">
                      <a:avLst/>
                    </a:prstGeom>
                  </pic:spPr>
                </pic:pic>
              </a:graphicData>
            </a:graphic>
          </wp:inline>
        </w:drawing>
      </w:r>
    </w:p>
    <w:p w:rsidR="00DA5601" w:rsidRDefault="00DA5601" w:rsidP="002309BE">
      <w:pPr>
        <w:pStyle w:val="Onderschrift"/>
      </w:pPr>
      <w:bookmarkStart w:id="521" w:name="_Ref330982152"/>
      <w:bookmarkStart w:id="522" w:name="_Toc366768786"/>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53</w:t>
      </w:r>
      <w:r w:rsidR="00ED7AB1">
        <w:fldChar w:fldCharType="end"/>
      </w:r>
      <w:bookmarkEnd w:id="521"/>
      <w:r>
        <w:t>: Sensor-window</w:t>
      </w:r>
      <w:bookmarkEnd w:id="522"/>
    </w:p>
    <w:p w:rsidR="00DA5601" w:rsidRDefault="00DA5601" w:rsidP="002309BE">
      <w:pPr>
        <w:pStyle w:val="Onderschrift"/>
      </w:pPr>
    </w:p>
    <w:p w:rsidR="00DA5601" w:rsidRPr="00CA0364" w:rsidRDefault="00DA5601" w:rsidP="000F200F">
      <w:pPr>
        <w:rPr>
          <w:lang w:val="en-US"/>
        </w:rPr>
      </w:pPr>
      <w:r w:rsidRPr="00CA0364">
        <w:rPr>
          <w:lang w:val="en-US"/>
        </w:rPr>
        <w:t>The following choices are possible:</w:t>
      </w:r>
    </w:p>
    <w:p w:rsidR="00DA5601" w:rsidRPr="00CA0364"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7177"/>
      </w:tblGrid>
      <w:tr w:rsidR="00DA5601" w:rsidRPr="00B1180C" w:rsidTr="000F200F">
        <w:tc>
          <w:tcPr>
            <w:tcW w:w="1951" w:type="dxa"/>
            <w:shd w:val="clear" w:color="auto" w:fill="0C0C0C"/>
          </w:tcPr>
          <w:p w:rsidR="00DA5601" w:rsidRPr="00B1180C" w:rsidRDefault="00DA5601" w:rsidP="000F200F">
            <w:pPr>
              <w:rPr>
                <w:b/>
                <w:lang w:val="en-US"/>
              </w:rPr>
            </w:pPr>
            <w:r w:rsidRPr="00B1180C">
              <w:rPr>
                <w:b/>
                <w:lang w:val="en-US"/>
              </w:rPr>
              <w:t>Detail</w:t>
            </w:r>
          </w:p>
        </w:tc>
        <w:tc>
          <w:tcPr>
            <w:tcW w:w="7177" w:type="dxa"/>
            <w:shd w:val="clear" w:color="auto" w:fill="0C0C0C"/>
          </w:tcPr>
          <w:p w:rsidR="00DA5601" w:rsidRPr="00B1180C" w:rsidRDefault="00DA5601" w:rsidP="000F200F">
            <w:pPr>
              <w:rPr>
                <w:b/>
                <w:lang w:val="en-US"/>
              </w:rPr>
            </w:pPr>
            <w:r w:rsidRPr="00B1180C">
              <w:rPr>
                <w:b/>
                <w:lang w:val="en-US"/>
              </w:rPr>
              <w:t>Description</w:t>
            </w:r>
          </w:p>
        </w:tc>
      </w:tr>
      <w:tr w:rsidR="00DA5601" w:rsidRPr="00B1180C" w:rsidTr="000F200F">
        <w:tc>
          <w:tcPr>
            <w:tcW w:w="1951" w:type="dxa"/>
          </w:tcPr>
          <w:p w:rsidR="00DA5601" w:rsidRPr="00B1180C" w:rsidRDefault="00DA5601" w:rsidP="000F200F">
            <w:pPr>
              <w:rPr>
                <w:lang w:val="en-US"/>
              </w:rPr>
            </w:pPr>
            <w:r>
              <w:rPr>
                <w:lang w:val="en-US"/>
              </w:rPr>
              <w:t>Input</w:t>
            </w:r>
          </w:p>
        </w:tc>
        <w:tc>
          <w:tcPr>
            <w:tcW w:w="7177" w:type="dxa"/>
          </w:tcPr>
          <w:p w:rsidR="00DA5601" w:rsidRPr="00B1180C" w:rsidRDefault="00DA5601" w:rsidP="000F200F">
            <w:pPr>
              <w:rPr>
                <w:b/>
                <w:lang w:val="en-US"/>
              </w:rPr>
            </w:pPr>
            <w:r>
              <w:rPr>
                <w:lang w:val="en-US"/>
              </w:rPr>
              <w:t>NO or NC</w:t>
            </w:r>
          </w:p>
        </w:tc>
      </w:tr>
      <w:tr w:rsidR="00DA5601" w:rsidRPr="000F200F" w:rsidTr="000F200F">
        <w:tc>
          <w:tcPr>
            <w:tcW w:w="1951" w:type="dxa"/>
          </w:tcPr>
          <w:p w:rsidR="00DA5601" w:rsidRPr="00B1180C" w:rsidRDefault="00DA5601" w:rsidP="000F200F">
            <w:pPr>
              <w:rPr>
                <w:lang w:val="en-US"/>
              </w:rPr>
            </w:pPr>
            <w:r>
              <w:rPr>
                <w:lang w:val="en-US"/>
              </w:rPr>
              <w:t>Type</w:t>
            </w:r>
          </w:p>
        </w:tc>
        <w:tc>
          <w:tcPr>
            <w:tcW w:w="7177" w:type="dxa"/>
          </w:tcPr>
          <w:p w:rsidR="00DA5601" w:rsidRPr="00B1180C" w:rsidRDefault="00DA5601" w:rsidP="000F200F">
            <w:pPr>
              <w:rPr>
                <w:lang w:val="en-US"/>
              </w:rPr>
            </w:pPr>
            <w:r>
              <w:rPr>
                <w:lang w:val="en-US"/>
              </w:rPr>
              <w:t xml:space="preserve">The behavior of the field (see </w:t>
            </w:r>
            <w:r w:rsidR="007270D5">
              <w:rPr>
                <w:lang w:val="en-US"/>
              </w:rPr>
              <w:fldChar w:fldCharType="begin"/>
            </w:r>
            <w:r>
              <w:rPr>
                <w:lang w:val="en-US"/>
              </w:rPr>
              <w:instrText xml:space="preserve"> REF _Ref331580129 \r \h </w:instrText>
            </w:r>
            <w:r w:rsidR="007270D5">
              <w:rPr>
                <w:lang w:val="en-US"/>
              </w:rPr>
            </w:r>
            <w:r w:rsidR="007270D5">
              <w:rPr>
                <w:lang w:val="en-US"/>
              </w:rPr>
              <w:fldChar w:fldCharType="separate"/>
            </w:r>
            <w:r w:rsidR="00ED7AB1">
              <w:rPr>
                <w:lang w:val="en-US"/>
              </w:rPr>
              <w:t>11.10.3</w:t>
            </w:r>
            <w:r w:rsidR="007270D5">
              <w:rPr>
                <w:lang w:val="en-US"/>
              </w:rPr>
              <w:fldChar w:fldCharType="end"/>
            </w:r>
            <w:r>
              <w:rPr>
                <w:lang w:val="en-US"/>
              </w:rPr>
              <w:t>)</w:t>
            </w:r>
          </w:p>
        </w:tc>
      </w:tr>
      <w:tr w:rsidR="00DA5601" w:rsidRPr="000F200F" w:rsidTr="000F200F">
        <w:tc>
          <w:tcPr>
            <w:tcW w:w="1951" w:type="dxa"/>
          </w:tcPr>
          <w:p w:rsidR="00DA5601" w:rsidRPr="00B1180C" w:rsidRDefault="00DA5601" w:rsidP="000F200F">
            <w:pPr>
              <w:rPr>
                <w:lang w:val="en-US"/>
              </w:rPr>
            </w:pPr>
            <w:r>
              <w:rPr>
                <w:lang w:val="en-US"/>
              </w:rPr>
              <w:t>Show all fields</w:t>
            </w:r>
          </w:p>
        </w:tc>
        <w:tc>
          <w:tcPr>
            <w:tcW w:w="7177" w:type="dxa"/>
          </w:tcPr>
          <w:p w:rsidR="00DA5601" w:rsidRPr="00B1180C" w:rsidRDefault="00DA5601" w:rsidP="000F200F">
            <w:pPr>
              <w:rPr>
                <w:lang w:val="en-US"/>
              </w:rPr>
            </w:pPr>
            <w:r>
              <w:rPr>
                <w:lang w:val="en-US"/>
              </w:rPr>
              <w:t>Toggling between all fields and fields available</w:t>
            </w:r>
          </w:p>
        </w:tc>
      </w:tr>
      <w:tr w:rsidR="00DA5601" w:rsidRPr="000F200F" w:rsidTr="000F200F">
        <w:tc>
          <w:tcPr>
            <w:tcW w:w="1951" w:type="dxa"/>
          </w:tcPr>
          <w:p w:rsidR="00DA5601" w:rsidRPr="00B1180C" w:rsidRDefault="00DA5601" w:rsidP="000F200F">
            <w:pPr>
              <w:rPr>
                <w:lang w:val="en-US"/>
              </w:rPr>
            </w:pPr>
            <w:r>
              <w:rPr>
                <w:lang w:val="en-US"/>
              </w:rPr>
              <w:t>Search</w:t>
            </w:r>
          </w:p>
        </w:tc>
        <w:tc>
          <w:tcPr>
            <w:tcW w:w="7177" w:type="dxa"/>
          </w:tcPr>
          <w:p w:rsidR="00DA5601" w:rsidRPr="00B1180C" w:rsidRDefault="00DA5601" w:rsidP="000F200F">
            <w:pPr>
              <w:rPr>
                <w:lang w:val="en-US"/>
              </w:rPr>
            </w:pPr>
            <w:r>
              <w:rPr>
                <w:lang w:val="en-US"/>
              </w:rPr>
              <w:t>Search for a specific field</w:t>
            </w:r>
          </w:p>
        </w:tc>
      </w:tr>
    </w:tbl>
    <w:p w:rsidR="00DA5601" w:rsidRDefault="00DA5601" w:rsidP="002309BE">
      <w:pPr>
        <w:pStyle w:val="Onderschrift"/>
      </w:pPr>
    </w:p>
    <w:p w:rsidR="00DA5601" w:rsidRDefault="00DA5601" w:rsidP="002309BE">
      <w:pPr>
        <w:pStyle w:val="Onderschrift"/>
      </w:pPr>
    </w:p>
    <w:p w:rsidR="00DA5601" w:rsidRDefault="00DA5601" w:rsidP="002309BE">
      <w:pPr>
        <w:pStyle w:val="Onderschrift"/>
      </w:pPr>
    </w:p>
    <w:p w:rsidR="00DA5601" w:rsidRDefault="00DA5601" w:rsidP="002309BE">
      <w:pPr>
        <w:pStyle w:val="Onderschrift"/>
      </w:pPr>
    </w:p>
    <w:p w:rsidR="00DA5601" w:rsidRDefault="00DA5601" w:rsidP="00DA5601">
      <w:pPr>
        <w:pStyle w:val="Kop3"/>
        <w:numPr>
          <w:ilvl w:val="2"/>
          <w:numId w:val="3"/>
        </w:numPr>
      </w:pPr>
      <w:bookmarkStart w:id="523" w:name="_Ref331580129"/>
      <w:bookmarkStart w:id="524" w:name="_Toc366768606"/>
      <w:r>
        <w:t>Wago “Type” explanation</w:t>
      </w:r>
      <w:bookmarkEnd w:id="523"/>
      <w:bookmarkEnd w:id="524"/>
    </w:p>
    <w:p w:rsidR="00DA5601" w:rsidRDefault="00DA5601" w:rsidP="000F200F"/>
    <w:p w:rsidR="00DA5601" w:rsidRPr="00EA40AE" w:rsidRDefault="00DA5601" w:rsidP="000F200F">
      <w:pPr>
        <w:rPr>
          <w:lang w:val="en-US"/>
        </w:rPr>
      </w:pPr>
      <w:r w:rsidRPr="00CA0364">
        <w:rPr>
          <w:lang w:val="en-US"/>
        </w:rPr>
        <w:t>The Type architecture needs some extra explanati</w:t>
      </w:r>
      <w:r w:rsidR="004476D0">
        <w:rPr>
          <w:lang w:val="en-US"/>
        </w:rPr>
        <w:t xml:space="preserve">on. Each field in </w:t>
      </w:r>
      <w:r w:rsidR="00DC7643">
        <w:rPr>
          <w:lang w:val="en-US"/>
        </w:rPr>
        <w:t>NavVision</w:t>
      </w:r>
      <w:r w:rsidR="004476D0">
        <w:rPr>
          <w:lang w:val="en-US"/>
        </w:rPr>
        <w:t>®</w:t>
      </w:r>
      <w:r w:rsidRPr="00CA0364">
        <w:rPr>
          <w:lang w:val="en-US"/>
        </w:rPr>
        <w:t xml:space="preserve"> has its own behaviour. It can be an alarm, a status, or an analogue value. </w:t>
      </w:r>
      <w:r w:rsidRPr="00EA40AE">
        <w:rPr>
          <w:lang w:val="en-US"/>
        </w:rPr>
        <w:t xml:space="preserve">Sometimes you need to give a field a specific task. </w:t>
      </w:r>
      <w:r>
        <w:rPr>
          <w:lang w:val="en-US"/>
        </w:rPr>
        <w:t>As add-on</w:t>
      </w:r>
      <w:r w:rsidRPr="00EA40AE">
        <w:rPr>
          <w:lang w:val="en-US"/>
        </w:rPr>
        <w:t xml:space="preserve"> to its original task, or if the field is just a standard field.</w:t>
      </w:r>
    </w:p>
    <w:p w:rsidR="00DA5601" w:rsidRDefault="00DA5601" w:rsidP="000F200F">
      <w:pPr>
        <w:rPr>
          <w:lang w:val="en-US"/>
        </w:rPr>
      </w:pPr>
    </w:p>
    <w:p w:rsidR="00DA5601" w:rsidRDefault="00DA5601" w:rsidP="000F200F">
      <w:pPr>
        <w:rPr>
          <w:lang w:val="en-US"/>
        </w:rPr>
      </w:pPr>
      <w:r>
        <w:rPr>
          <w:lang w:val="en-US"/>
        </w:rPr>
        <w:lastRenderedPageBreak/>
        <w:t>By default the sensor will have “standard” as its type-value. This will set the behavior to the standard mode of the field. The choices you have and their behavior will be explained in the next paragraph.</w:t>
      </w:r>
    </w:p>
    <w:p w:rsidR="00DA5601" w:rsidRDefault="00DA5601" w:rsidP="000F200F">
      <w:pPr>
        <w:rPr>
          <w:lang w:val="en-US"/>
        </w:rPr>
      </w:pPr>
    </w:p>
    <w:p w:rsidR="00DA5601" w:rsidRDefault="00DA5601" w:rsidP="00DA5601">
      <w:pPr>
        <w:pStyle w:val="Kop3"/>
        <w:numPr>
          <w:ilvl w:val="2"/>
          <w:numId w:val="3"/>
        </w:numPr>
        <w:rPr>
          <w:lang w:val="en-US"/>
        </w:rPr>
      </w:pPr>
      <w:bookmarkStart w:id="525" w:name="_Toc366768607"/>
      <w:r>
        <w:rPr>
          <w:lang w:val="en-US"/>
        </w:rPr>
        <w:t>Type and behavior</w:t>
      </w:r>
      <w:bookmarkEnd w:id="525"/>
    </w:p>
    <w:p w:rsidR="00DA5601" w:rsidRDefault="00DA5601" w:rsidP="000F200F">
      <w:pPr>
        <w:rPr>
          <w:lang w:val="en-US"/>
        </w:rPr>
      </w:pPr>
    </w:p>
    <w:p w:rsidR="00DA5601" w:rsidRPr="00EB2A0D" w:rsidRDefault="00DA5601" w:rsidP="000F200F">
      <w:pPr>
        <w:rPr>
          <w:lang w:val="en-US"/>
        </w:rPr>
      </w:pPr>
    </w:p>
    <w:p w:rsidR="00DA5601" w:rsidRDefault="00DA5601" w:rsidP="000F200F">
      <w:pPr>
        <w:rPr>
          <w:lang w:val="en-US"/>
        </w:rPr>
      </w:pPr>
      <w:r>
        <w:rPr>
          <w:lang w:val="en-US"/>
        </w:rPr>
        <w:t xml:space="preserve">Under “Type” (sensor type) a variety of sensor types can be chosen. The most commonly used types are described. </w:t>
      </w:r>
      <w:r>
        <w:rPr>
          <w:lang w:val="en-US"/>
        </w:rPr>
        <w:br/>
        <w:t xml:space="preserve">Click the arrow button of the dropdown menu to open the sensor type list (see </w:t>
      </w:r>
      <w:r w:rsidR="007270D5">
        <w:rPr>
          <w:lang w:val="en-US"/>
        </w:rPr>
        <w:fldChar w:fldCharType="begin"/>
      </w:r>
      <w:r>
        <w:rPr>
          <w:lang w:val="en-US"/>
        </w:rPr>
        <w:instrText xml:space="preserve"> REF _Ref263314885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54</w:t>
      </w:r>
      <w:r w:rsidR="007270D5">
        <w:rPr>
          <w:lang w:val="en-US"/>
        </w:rPr>
        <w:fldChar w:fldCharType="end"/>
      </w:r>
      <w:r>
        <w:rPr>
          <w:lang w:val="en-US"/>
        </w:rPr>
        <w:t>).</w:t>
      </w:r>
    </w:p>
    <w:p w:rsidR="00DA5601" w:rsidRDefault="00DA5601" w:rsidP="000F200F">
      <w:pPr>
        <w:keepNext/>
      </w:pPr>
      <w:r>
        <w:rPr>
          <w:noProof/>
          <w:lang w:val="nl-NL" w:eastAsia="nl-NL"/>
        </w:rPr>
        <w:drawing>
          <wp:inline distT="0" distB="0" distL="0" distR="0" wp14:anchorId="405C6E9B" wp14:editId="350BF625">
            <wp:extent cx="3314700" cy="4624961"/>
            <wp:effectExtent l="0" t="0" r="0" b="4445"/>
            <wp:docPr id="25" name="Afbeelding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pic:cNvPicPr>
                      <a:picLocks noChangeAspect="1" noChangeArrowheads="1"/>
                    </pic:cNvPicPr>
                  </pic:nvPicPr>
                  <pic:blipFill>
                    <a:blip r:embed="rId195" cstate="print"/>
                    <a:srcRect/>
                    <a:stretch>
                      <a:fillRect/>
                    </a:stretch>
                  </pic:blipFill>
                  <pic:spPr bwMode="auto">
                    <a:xfrm>
                      <a:off x="0" y="0"/>
                      <a:ext cx="3314700" cy="4624961"/>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526" w:name="_Ref263314885"/>
      <w:bookmarkStart w:id="527" w:name="_Toc366768787"/>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54</w:t>
      </w:r>
      <w:r w:rsidR="00ED7AB1">
        <w:fldChar w:fldCharType="end"/>
      </w:r>
      <w:bookmarkEnd w:id="526"/>
      <w:r w:rsidRPr="00D92197">
        <w:t>: Sensor type list</w:t>
      </w:r>
      <w:bookmarkEnd w:id="527"/>
    </w:p>
    <w:p w:rsidR="00DA5601"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528" w:name="_Toc366768608"/>
      <w:r w:rsidRPr="0051357D">
        <w:rPr>
          <w:sz w:val="22"/>
          <w:szCs w:val="22"/>
          <w:lang w:val="en-US"/>
        </w:rPr>
        <w:t>Alarm</w:t>
      </w:r>
      <w:bookmarkEnd w:id="528"/>
    </w:p>
    <w:p w:rsidR="00DA5601" w:rsidRPr="009A3281" w:rsidRDefault="00DA5601" w:rsidP="000F200F">
      <w:pPr>
        <w:rPr>
          <w:lang w:val="en-US"/>
        </w:rPr>
      </w:pPr>
    </w:p>
    <w:p w:rsidR="00DA5601" w:rsidRPr="00C47D4E" w:rsidRDefault="00DA5601" w:rsidP="000F200F">
      <w:pPr>
        <w:rPr>
          <w:lang w:val="en-US"/>
        </w:rPr>
      </w:pPr>
      <w:r>
        <w:rPr>
          <w:lang w:val="en-US"/>
        </w:rPr>
        <w:t xml:space="preserve">If the connected field isn’t a specific alarm field (see “Field Settings &gt; Alarm”) it is possible you still like it to act </w:t>
      </w:r>
      <w:r w:rsidR="00D43944">
        <w:rPr>
          <w:lang w:val="en-US"/>
        </w:rPr>
        <w:t>as</w:t>
      </w:r>
      <w:r>
        <w:rPr>
          <w:lang w:val="en-US"/>
        </w:rPr>
        <w:t xml:space="preserve"> an alarm. Just set the type to Alarm.</w:t>
      </w:r>
    </w:p>
    <w:p w:rsidR="00DA5601" w:rsidRPr="0051357D" w:rsidRDefault="00DA5601" w:rsidP="00DA5601">
      <w:pPr>
        <w:pStyle w:val="Kop4"/>
        <w:numPr>
          <w:ilvl w:val="3"/>
          <w:numId w:val="3"/>
        </w:numPr>
        <w:rPr>
          <w:sz w:val="22"/>
          <w:szCs w:val="22"/>
          <w:lang w:val="en-US"/>
        </w:rPr>
      </w:pPr>
      <w:bookmarkStart w:id="529" w:name="_Toc366768609"/>
      <w:r w:rsidRPr="0051357D">
        <w:rPr>
          <w:sz w:val="22"/>
          <w:szCs w:val="22"/>
          <w:lang w:val="en-US"/>
        </w:rPr>
        <w:t>Alarm Buzzer</w:t>
      </w:r>
      <w:bookmarkEnd w:id="529"/>
    </w:p>
    <w:p w:rsidR="00DA5601" w:rsidRPr="009A3281" w:rsidRDefault="00DA5601" w:rsidP="000F200F">
      <w:pPr>
        <w:rPr>
          <w:lang w:val="en-US"/>
        </w:rPr>
      </w:pPr>
    </w:p>
    <w:p w:rsidR="00DA5601" w:rsidRPr="00C47D4E" w:rsidRDefault="00DA5601" w:rsidP="000F200F">
      <w:pPr>
        <w:rPr>
          <w:lang w:val="en-US"/>
        </w:rPr>
      </w:pPr>
      <w:r>
        <w:rPr>
          <w:lang w:val="en-US"/>
        </w:rPr>
        <w:t>If a field has to react at the same pace as an alarm buzzer, you can choose this type. If you, for example, put it on an output, You can let a lamp blink as the alarm goes off.</w:t>
      </w:r>
    </w:p>
    <w:p w:rsidR="00DA5601" w:rsidRPr="0051357D" w:rsidRDefault="00DA5601" w:rsidP="00DA5601">
      <w:pPr>
        <w:pStyle w:val="Kop4"/>
        <w:numPr>
          <w:ilvl w:val="3"/>
          <w:numId w:val="3"/>
        </w:numPr>
        <w:rPr>
          <w:sz w:val="22"/>
          <w:szCs w:val="22"/>
          <w:lang w:val="en-US"/>
        </w:rPr>
      </w:pPr>
      <w:bookmarkStart w:id="530" w:name="_Toc366768610"/>
      <w:r w:rsidRPr="0051357D">
        <w:rPr>
          <w:sz w:val="22"/>
          <w:szCs w:val="22"/>
          <w:lang w:val="en-US"/>
        </w:rPr>
        <w:lastRenderedPageBreak/>
        <w:t>Alarm Status</w:t>
      </w:r>
      <w:bookmarkEnd w:id="530"/>
    </w:p>
    <w:p w:rsidR="00DA5601" w:rsidRDefault="00DA5601" w:rsidP="000F200F">
      <w:pPr>
        <w:rPr>
          <w:lang w:val="en-US"/>
        </w:rPr>
      </w:pPr>
    </w:p>
    <w:p w:rsidR="00DA5601" w:rsidRPr="00C47D4E" w:rsidRDefault="00DA5601" w:rsidP="000F200F">
      <w:pPr>
        <w:rPr>
          <w:lang w:val="en-US"/>
        </w:rPr>
      </w:pPr>
      <w:r>
        <w:rPr>
          <w:lang w:val="en-US"/>
        </w:rPr>
        <w:t>Sometimes you need to feed a led-board to show all the alarms on a separate place. With type Alarm Status, you can set a field to set high if this field is in alarm. This way you can feed a led-lamp.</w:t>
      </w:r>
    </w:p>
    <w:p w:rsidR="00DA5601" w:rsidRPr="0051357D" w:rsidRDefault="00DA5601" w:rsidP="00DA5601">
      <w:pPr>
        <w:pStyle w:val="Kop4"/>
        <w:numPr>
          <w:ilvl w:val="3"/>
          <w:numId w:val="3"/>
        </w:numPr>
        <w:rPr>
          <w:sz w:val="22"/>
          <w:szCs w:val="22"/>
          <w:lang w:val="en-US"/>
        </w:rPr>
      </w:pPr>
      <w:bookmarkStart w:id="531" w:name="_Toc366768611"/>
      <w:r w:rsidRPr="0051357D">
        <w:rPr>
          <w:sz w:val="22"/>
          <w:szCs w:val="22"/>
          <w:lang w:val="en-US"/>
        </w:rPr>
        <w:t>Auto</w:t>
      </w:r>
      <w:bookmarkEnd w:id="531"/>
    </w:p>
    <w:p w:rsidR="00DA5601" w:rsidRDefault="00DA5601" w:rsidP="000F200F">
      <w:pPr>
        <w:rPr>
          <w:lang w:val="en-US"/>
        </w:rPr>
      </w:pPr>
    </w:p>
    <w:p w:rsidR="00DA5601" w:rsidRPr="00C47D4E" w:rsidRDefault="00DA5601" w:rsidP="000F200F">
      <w:pPr>
        <w:rPr>
          <w:lang w:val="en-US"/>
        </w:rPr>
      </w:pPr>
      <w:r>
        <w:rPr>
          <w:lang w:val="en-US"/>
        </w:rPr>
        <w:t>Auto is used in the combination Auto/Manual. If you choose this type, you can see when a sensor is ready to be cont</w:t>
      </w:r>
      <w:r w:rsidR="004476D0">
        <w:rPr>
          <w:lang w:val="en-US"/>
        </w:rPr>
        <w:t xml:space="preserve">rolled through </w:t>
      </w:r>
      <w:r w:rsidR="00DC7643">
        <w:rPr>
          <w:lang w:val="en-US"/>
        </w:rPr>
        <w:t>NavVision</w:t>
      </w:r>
      <w:r w:rsidR="004476D0">
        <w:rPr>
          <w:lang w:val="en-US"/>
        </w:rPr>
        <w:t>®</w:t>
      </w:r>
      <w:r>
        <w:rPr>
          <w:lang w:val="en-US"/>
        </w:rPr>
        <w:t>.</w:t>
      </w:r>
    </w:p>
    <w:p w:rsidR="00DA5601" w:rsidRPr="0051357D" w:rsidRDefault="00DA5601" w:rsidP="00DA5601">
      <w:pPr>
        <w:pStyle w:val="Kop4"/>
        <w:numPr>
          <w:ilvl w:val="3"/>
          <w:numId w:val="3"/>
        </w:numPr>
        <w:rPr>
          <w:sz w:val="22"/>
          <w:szCs w:val="22"/>
          <w:lang w:val="en-US"/>
        </w:rPr>
      </w:pPr>
      <w:bookmarkStart w:id="532" w:name="_Toc366768612"/>
      <w:r w:rsidRPr="0051357D">
        <w:rPr>
          <w:sz w:val="22"/>
          <w:szCs w:val="22"/>
          <w:lang w:val="en-US"/>
        </w:rPr>
        <w:t>Closed</w:t>
      </w:r>
      <w:bookmarkEnd w:id="532"/>
    </w:p>
    <w:p w:rsidR="00DA5601" w:rsidRPr="005B6EE3" w:rsidRDefault="00DA5601" w:rsidP="000F200F">
      <w:pPr>
        <w:rPr>
          <w:lang w:val="en-US"/>
        </w:rPr>
      </w:pPr>
    </w:p>
    <w:p w:rsidR="00DA5601" w:rsidRDefault="00DA5601" w:rsidP="000F200F">
      <w:pPr>
        <w:rPr>
          <w:lang w:val="en-US"/>
        </w:rPr>
      </w:pPr>
      <w:r>
        <w:rPr>
          <w:lang w:val="en-US"/>
        </w:rPr>
        <w:t>Does the same as the set/reset request but then on the DI. Look at a specific sensor to find out that it is functioning. When on is detected it knows the position is closed.</w:t>
      </w:r>
    </w:p>
    <w:p w:rsidR="00DA5601" w:rsidRPr="0051357D" w:rsidRDefault="00DA5601" w:rsidP="00DA5601">
      <w:pPr>
        <w:pStyle w:val="Kop4"/>
        <w:numPr>
          <w:ilvl w:val="3"/>
          <w:numId w:val="3"/>
        </w:numPr>
        <w:rPr>
          <w:sz w:val="22"/>
          <w:szCs w:val="22"/>
          <w:lang w:val="en-US"/>
        </w:rPr>
      </w:pPr>
      <w:bookmarkStart w:id="533" w:name="_Toc366768613"/>
      <w:r w:rsidRPr="0051357D">
        <w:rPr>
          <w:sz w:val="22"/>
          <w:szCs w:val="22"/>
          <w:lang w:val="en-US"/>
        </w:rPr>
        <w:t>Failure</w:t>
      </w:r>
      <w:bookmarkEnd w:id="533"/>
    </w:p>
    <w:p w:rsidR="00DA5601" w:rsidRPr="005B6EE3" w:rsidRDefault="00DA5601" w:rsidP="000F200F">
      <w:pPr>
        <w:rPr>
          <w:lang w:val="en-US"/>
        </w:rPr>
      </w:pPr>
    </w:p>
    <w:p w:rsidR="00DA5601" w:rsidRPr="003C0AF8" w:rsidRDefault="00DA5601" w:rsidP="000F200F">
      <w:pPr>
        <w:rPr>
          <w:lang w:val="en-US"/>
        </w:rPr>
      </w:pPr>
      <w:r>
        <w:rPr>
          <w:lang w:val="en-US"/>
        </w:rPr>
        <w:t>It is the same as status, but in this case mostly used as a setting to check whether the sensor is in failure. It is used to set failure status on bulb failure or as general alarm from attached devices.</w:t>
      </w:r>
    </w:p>
    <w:p w:rsidR="00DA5601" w:rsidRPr="0051357D" w:rsidRDefault="00DA5601" w:rsidP="00DA5601">
      <w:pPr>
        <w:pStyle w:val="Kop4"/>
        <w:numPr>
          <w:ilvl w:val="3"/>
          <w:numId w:val="3"/>
        </w:numPr>
        <w:rPr>
          <w:sz w:val="22"/>
          <w:szCs w:val="22"/>
          <w:lang w:val="en-US"/>
        </w:rPr>
      </w:pPr>
      <w:bookmarkStart w:id="534" w:name="_Toc366768614"/>
      <w:r w:rsidRPr="0051357D">
        <w:rPr>
          <w:sz w:val="22"/>
          <w:szCs w:val="22"/>
          <w:lang w:val="en-US"/>
        </w:rPr>
        <w:t>High</w:t>
      </w:r>
      <w:bookmarkEnd w:id="534"/>
    </w:p>
    <w:p w:rsidR="00DA5601" w:rsidRPr="005B6EE3" w:rsidRDefault="00DA5601" w:rsidP="000F200F">
      <w:pPr>
        <w:rPr>
          <w:lang w:val="en-US"/>
        </w:rPr>
      </w:pPr>
    </w:p>
    <w:p w:rsidR="00DA5601" w:rsidRDefault="00DA5601" w:rsidP="000F200F">
      <w:pPr>
        <w:rPr>
          <w:lang w:val="en-US"/>
        </w:rPr>
      </w:pPr>
      <w:r>
        <w:rPr>
          <w:lang w:val="en-US"/>
        </w:rPr>
        <w:t>See low alarm.</w:t>
      </w:r>
    </w:p>
    <w:p w:rsidR="00DA5601" w:rsidRPr="003C0AF8"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535" w:name="_Toc366768615"/>
      <w:r w:rsidRPr="0051357D">
        <w:rPr>
          <w:sz w:val="22"/>
          <w:szCs w:val="22"/>
          <w:lang w:val="en-US"/>
        </w:rPr>
        <w:t>High Level</w:t>
      </w:r>
      <w:bookmarkEnd w:id="535"/>
    </w:p>
    <w:p w:rsidR="00DA5601" w:rsidRDefault="00DA5601" w:rsidP="000F200F">
      <w:pPr>
        <w:rPr>
          <w:lang w:val="en-US"/>
        </w:rPr>
      </w:pPr>
    </w:p>
    <w:p w:rsidR="00DA5601" w:rsidRDefault="00DA5601" w:rsidP="000F200F">
      <w:pPr>
        <w:rPr>
          <w:lang w:val="en-US"/>
        </w:rPr>
      </w:pPr>
      <w:r>
        <w:rPr>
          <w:lang w:val="en-US"/>
        </w:rPr>
        <w:t>See low alarm.</w:t>
      </w:r>
    </w:p>
    <w:p w:rsidR="00DA5601" w:rsidRPr="0051357D" w:rsidRDefault="00DA5601" w:rsidP="00DA5601">
      <w:pPr>
        <w:pStyle w:val="Kop4"/>
        <w:numPr>
          <w:ilvl w:val="3"/>
          <w:numId w:val="3"/>
        </w:numPr>
        <w:rPr>
          <w:sz w:val="22"/>
          <w:szCs w:val="22"/>
          <w:lang w:val="en-US"/>
        </w:rPr>
      </w:pPr>
      <w:bookmarkStart w:id="536" w:name="_Toc366768616"/>
      <w:r w:rsidRPr="0051357D">
        <w:rPr>
          <w:sz w:val="22"/>
          <w:szCs w:val="22"/>
          <w:lang w:val="en-US"/>
        </w:rPr>
        <w:t>Impulse</w:t>
      </w:r>
      <w:bookmarkEnd w:id="536"/>
    </w:p>
    <w:p w:rsidR="00DA5601" w:rsidRPr="005B6EE3" w:rsidRDefault="00DA5601" w:rsidP="000F200F">
      <w:pPr>
        <w:rPr>
          <w:lang w:val="en-US"/>
        </w:rPr>
      </w:pPr>
    </w:p>
    <w:p w:rsidR="00DA5601" w:rsidRPr="0052119A" w:rsidRDefault="00DA5601" w:rsidP="000F200F">
      <w:pPr>
        <w:rPr>
          <w:lang w:val="en-US"/>
        </w:rPr>
      </w:pPr>
      <w:r>
        <w:rPr>
          <w:lang w:val="en-US"/>
        </w:rPr>
        <w:t>If an impuls relay is connected to a DO you don’t want to generate a constant voltage. Put the status on “Impuls Relay” and the DO will give a short pulse when triggered.</w:t>
      </w:r>
    </w:p>
    <w:p w:rsidR="00DA5601" w:rsidRPr="0051357D" w:rsidRDefault="00DA5601" w:rsidP="00DA5601">
      <w:pPr>
        <w:pStyle w:val="Kop4"/>
        <w:numPr>
          <w:ilvl w:val="3"/>
          <w:numId w:val="3"/>
        </w:numPr>
        <w:rPr>
          <w:sz w:val="22"/>
          <w:szCs w:val="22"/>
          <w:lang w:val="en-US"/>
        </w:rPr>
      </w:pPr>
      <w:bookmarkStart w:id="537" w:name="_Toc366768617"/>
      <w:r w:rsidRPr="0051357D">
        <w:rPr>
          <w:sz w:val="22"/>
          <w:szCs w:val="22"/>
          <w:lang w:val="en-US"/>
        </w:rPr>
        <w:t>Lamp</w:t>
      </w:r>
      <w:bookmarkEnd w:id="537"/>
      <w:r w:rsidRPr="0051357D">
        <w:rPr>
          <w:sz w:val="22"/>
          <w:szCs w:val="22"/>
          <w:lang w:val="en-US"/>
        </w:rPr>
        <w:t xml:space="preserve"> </w:t>
      </w:r>
    </w:p>
    <w:p w:rsidR="00DA5601" w:rsidRDefault="00DA5601" w:rsidP="000F200F">
      <w:pPr>
        <w:rPr>
          <w:lang w:val="en-US"/>
        </w:rPr>
      </w:pPr>
    </w:p>
    <w:p w:rsidR="00DA5601" w:rsidRPr="004F289C" w:rsidRDefault="00DA5601" w:rsidP="000F200F">
      <w:pPr>
        <w:rPr>
          <w:lang w:val="en-US"/>
        </w:rPr>
      </w:pPr>
      <w:r>
        <w:rPr>
          <w:lang w:val="en-US"/>
        </w:rPr>
        <w:t>I</w:t>
      </w:r>
      <w:r w:rsidR="004476D0">
        <w:rPr>
          <w:lang w:val="en-US"/>
        </w:rPr>
        <w:t xml:space="preserve">f, in addition to </w:t>
      </w:r>
      <w:r w:rsidR="00DC7643">
        <w:rPr>
          <w:lang w:val="en-US"/>
        </w:rPr>
        <w:t>NavVision</w:t>
      </w:r>
      <w:r w:rsidR="004476D0">
        <w:rPr>
          <w:lang w:val="en-US"/>
        </w:rPr>
        <w:t>®</w:t>
      </w:r>
      <w:r>
        <w:rPr>
          <w:lang w:val="en-US"/>
        </w:rPr>
        <w:t>, you also need to show the lights on an analogue panel, it is wise to give all the lights the type “Lamp”. This way it will be possible to use the lamp test function. By using this function, all the fields with “Lamp” as type will lit up once the lamp test is pressed. Also you can use it to test the real lights. When pressing the lamp-test button you can check all the bulbs.</w:t>
      </w:r>
    </w:p>
    <w:p w:rsidR="00DA5601" w:rsidRPr="0051357D" w:rsidRDefault="00DA5601" w:rsidP="00DA5601">
      <w:pPr>
        <w:pStyle w:val="Kop4"/>
        <w:numPr>
          <w:ilvl w:val="3"/>
          <w:numId w:val="3"/>
        </w:numPr>
        <w:rPr>
          <w:sz w:val="22"/>
          <w:szCs w:val="22"/>
          <w:lang w:val="en-US"/>
        </w:rPr>
      </w:pPr>
      <w:bookmarkStart w:id="538" w:name="_Toc366768618"/>
      <w:r w:rsidRPr="0051357D">
        <w:rPr>
          <w:sz w:val="22"/>
          <w:szCs w:val="22"/>
          <w:lang w:val="en-US"/>
        </w:rPr>
        <w:t>Low</w:t>
      </w:r>
      <w:bookmarkEnd w:id="538"/>
      <w:r w:rsidRPr="0051357D">
        <w:rPr>
          <w:sz w:val="22"/>
          <w:szCs w:val="22"/>
          <w:lang w:val="en-US"/>
        </w:rPr>
        <w:t xml:space="preserve"> </w:t>
      </w:r>
    </w:p>
    <w:p w:rsidR="00DA5601" w:rsidRPr="005B6EE3" w:rsidRDefault="00DA5601" w:rsidP="000F200F">
      <w:pPr>
        <w:rPr>
          <w:lang w:val="en-US"/>
        </w:rPr>
      </w:pPr>
    </w:p>
    <w:p w:rsidR="00DA5601" w:rsidRDefault="00DA5601" w:rsidP="000F200F">
      <w:pPr>
        <w:rPr>
          <w:lang w:val="en-US"/>
        </w:rPr>
      </w:pPr>
      <w:r>
        <w:rPr>
          <w:lang w:val="en-US"/>
        </w:rPr>
        <w:t xml:space="preserve">If the connected </w:t>
      </w:r>
      <w:r w:rsidR="00D43944">
        <w:rPr>
          <w:lang w:val="en-US"/>
        </w:rPr>
        <w:t>FT-</w:t>
      </w:r>
      <w:r>
        <w:rPr>
          <w:lang w:val="en-US"/>
        </w:rPr>
        <w:t>field isn’t a specific alarm field (see “Field Settings &gt; Alarm”) it is possible you still like it to act upon an alarm. For example if you have the field “Fresh water level” you could like to have an alarm when the tank is almost empty. Here is where you can put the status to “low alarm”. The system will identify it as an alarm field and will consequently show the alarm on the alarm panel and logbook. Note that it states “ext.” on the alarm panel to indicate that it is an external alarm.</w:t>
      </w:r>
    </w:p>
    <w:p w:rsidR="00DA5601" w:rsidRPr="003C0AF8"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539" w:name="_Toc366768619"/>
      <w:r w:rsidRPr="0051357D">
        <w:rPr>
          <w:sz w:val="22"/>
          <w:szCs w:val="22"/>
          <w:lang w:val="en-US"/>
        </w:rPr>
        <w:lastRenderedPageBreak/>
        <w:t>Low Level</w:t>
      </w:r>
      <w:bookmarkEnd w:id="539"/>
    </w:p>
    <w:p w:rsidR="00DA5601" w:rsidRDefault="00DA5601" w:rsidP="000F200F">
      <w:pPr>
        <w:rPr>
          <w:lang w:val="en-US"/>
        </w:rPr>
      </w:pPr>
    </w:p>
    <w:p w:rsidR="00DA5601" w:rsidRDefault="00DA5601" w:rsidP="000F200F">
      <w:pPr>
        <w:rPr>
          <w:lang w:val="en-US"/>
        </w:rPr>
      </w:pPr>
      <w:r>
        <w:rPr>
          <w:lang w:val="en-US"/>
        </w:rPr>
        <w:t>See low alarm.</w:t>
      </w:r>
    </w:p>
    <w:p w:rsidR="00DA5601" w:rsidRPr="0051357D" w:rsidRDefault="00DA5601" w:rsidP="00DA5601">
      <w:pPr>
        <w:pStyle w:val="Kop4"/>
        <w:numPr>
          <w:ilvl w:val="3"/>
          <w:numId w:val="3"/>
        </w:numPr>
        <w:rPr>
          <w:sz w:val="22"/>
          <w:szCs w:val="22"/>
          <w:lang w:val="en-US"/>
        </w:rPr>
      </w:pPr>
      <w:bookmarkStart w:id="540" w:name="_Toc366768620"/>
      <w:r w:rsidRPr="0051357D">
        <w:rPr>
          <w:sz w:val="22"/>
          <w:szCs w:val="22"/>
          <w:lang w:val="en-US"/>
        </w:rPr>
        <w:t>Off Lamp</w:t>
      </w:r>
      <w:bookmarkEnd w:id="540"/>
    </w:p>
    <w:p w:rsidR="00DA5601" w:rsidRDefault="00DA5601" w:rsidP="000F200F">
      <w:pPr>
        <w:rPr>
          <w:lang w:val="en-US"/>
        </w:rPr>
      </w:pPr>
    </w:p>
    <w:p w:rsidR="00DA5601" w:rsidRPr="004F289C" w:rsidRDefault="00DA5601" w:rsidP="000F200F">
      <w:pPr>
        <w:rPr>
          <w:lang w:val="en-US"/>
        </w:rPr>
      </w:pPr>
      <w:r>
        <w:rPr>
          <w:lang w:val="en-US"/>
        </w:rPr>
        <w:t>See Lamp.</w:t>
      </w:r>
    </w:p>
    <w:p w:rsidR="00DA5601" w:rsidRPr="0051357D" w:rsidRDefault="00DA5601" w:rsidP="00DA5601">
      <w:pPr>
        <w:pStyle w:val="Kop4"/>
        <w:numPr>
          <w:ilvl w:val="3"/>
          <w:numId w:val="3"/>
        </w:numPr>
        <w:rPr>
          <w:sz w:val="22"/>
          <w:szCs w:val="22"/>
          <w:lang w:val="en-US"/>
        </w:rPr>
      </w:pPr>
      <w:bookmarkStart w:id="541" w:name="_Toc366768621"/>
      <w:r w:rsidRPr="0051357D">
        <w:rPr>
          <w:sz w:val="22"/>
          <w:szCs w:val="22"/>
          <w:lang w:val="en-US"/>
        </w:rPr>
        <w:t>On Lamp</w:t>
      </w:r>
      <w:bookmarkEnd w:id="541"/>
    </w:p>
    <w:p w:rsidR="00DA5601" w:rsidRDefault="00DA5601" w:rsidP="000F200F">
      <w:pPr>
        <w:rPr>
          <w:lang w:val="en-US"/>
        </w:rPr>
      </w:pPr>
    </w:p>
    <w:p w:rsidR="00DA5601" w:rsidRPr="004F289C" w:rsidRDefault="00DA5601" w:rsidP="000F200F">
      <w:pPr>
        <w:rPr>
          <w:lang w:val="en-US"/>
        </w:rPr>
      </w:pPr>
      <w:r>
        <w:rPr>
          <w:lang w:val="en-US"/>
        </w:rPr>
        <w:t>See Lamp.</w:t>
      </w:r>
    </w:p>
    <w:p w:rsidR="00DA5601" w:rsidRPr="0051357D" w:rsidRDefault="00DA5601" w:rsidP="00DA5601">
      <w:pPr>
        <w:pStyle w:val="Kop4"/>
        <w:numPr>
          <w:ilvl w:val="3"/>
          <w:numId w:val="3"/>
        </w:numPr>
        <w:rPr>
          <w:sz w:val="22"/>
          <w:szCs w:val="22"/>
          <w:lang w:val="en-US"/>
        </w:rPr>
      </w:pPr>
      <w:bookmarkStart w:id="542" w:name="_Toc366768622"/>
      <w:r w:rsidRPr="0051357D">
        <w:rPr>
          <w:sz w:val="22"/>
          <w:szCs w:val="22"/>
          <w:lang w:val="en-US"/>
        </w:rPr>
        <w:t>Open</w:t>
      </w:r>
      <w:bookmarkEnd w:id="542"/>
    </w:p>
    <w:p w:rsidR="00DA5601" w:rsidRPr="005B6EE3" w:rsidRDefault="00DA5601" w:rsidP="000F200F">
      <w:pPr>
        <w:rPr>
          <w:lang w:val="en-US"/>
        </w:rPr>
      </w:pPr>
    </w:p>
    <w:p w:rsidR="00DA5601" w:rsidRDefault="00DA5601" w:rsidP="000F200F">
      <w:pPr>
        <w:rPr>
          <w:lang w:val="en-US"/>
        </w:rPr>
      </w:pPr>
      <w:r>
        <w:rPr>
          <w:lang w:val="en-US"/>
        </w:rPr>
        <w:t>Does the same as the set/reset request but then on the DI. Look at a specific sensor to find out it is off. When off is detected it knows the position is opened.</w:t>
      </w:r>
    </w:p>
    <w:p w:rsidR="00DA5601" w:rsidRPr="003C0AF8"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543" w:name="_Toc366768623"/>
      <w:r w:rsidRPr="0051357D">
        <w:rPr>
          <w:sz w:val="22"/>
          <w:szCs w:val="22"/>
          <w:lang w:val="en-US"/>
        </w:rPr>
        <w:t>Pending</w:t>
      </w:r>
      <w:bookmarkEnd w:id="543"/>
    </w:p>
    <w:p w:rsidR="00DA5601" w:rsidRDefault="00DA5601" w:rsidP="000F200F">
      <w:pPr>
        <w:rPr>
          <w:lang w:val="en-US"/>
        </w:rPr>
      </w:pPr>
    </w:p>
    <w:p w:rsidR="00DA5601" w:rsidRPr="005712FD" w:rsidRDefault="00DA5601" w:rsidP="000F200F">
      <w:pPr>
        <w:rPr>
          <w:lang w:val="en-US"/>
        </w:rPr>
      </w:pPr>
      <w:r>
        <w:rPr>
          <w:lang w:val="en-US"/>
        </w:rPr>
        <w:t xml:space="preserve">Used on a DO. Once selected it gives a signal as long as the particular task is not fulfilled. I.e. in a mimic you can show by a blinking icon that the action is still taking place. </w:t>
      </w:r>
    </w:p>
    <w:p w:rsidR="00DA5601" w:rsidRPr="0051357D" w:rsidRDefault="00DA5601" w:rsidP="00DA5601">
      <w:pPr>
        <w:pStyle w:val="Kop4"/>
        <w:numPr>
          <w:ilvl w:val="3"/>
          <w:numId w:val="3"/>
        </w:numPr>
        <w:rPr>
          <w:sz w:val="22"/>
          <w:szCs w:val="22"/>
          <w:lang w:val="en-US"/>
        </w:rPr>
      </w:pPr>
      <w:bookmarkStart w:id="544" w:name="_Toc366768624"/>
      <w:r w:rsidRPr="0051357D">
        <w:rPr>
          <w:sz w:val="22"/>
          <w:szCs w:val="22"/>
          <w:lang w:val="en-US"/>
        </w:rPr>
        <w:t>Pulse</w:t>
      </w:r>
      <w:bookmarkEnd w:id="544"/>
    </w:p>
    <w:p w:rsidR="00DA5601" w:rsidRDefault="00DA5601" w:rsidP="000F200F">
      <w:pPr>
        <w:rPr>
          <w:lang w:val="en-US"/>
        </w:rPr>
      </w:pPr>
    </w:p>
    <w:p w:rsidR="00DA5601" w:rsidRPr="005712FD" w:rsidRDefault="00DA5601" w:rsidP="000F200F">
      <w:pPr>
        <w:rPr>
          <w:lang w:val="en-US"/>
        </w:rPr>
      </w:pPr>
      <w:r>
        <w:rPr>
          <w:lang w:val="en-US"/>
        </w:rPr>
        <w:t>When a sensor needs a short pulse instead of a steady signal, use Type “Pulse”.</w:t>
      </w:r>
    </w:p>
    <w:p w:rsidR="00DA5601" w:rsidRPr="0051357D" w:rsidRDefault="00DA5601" w:rsidP="00DA5601">
      <w:pPr>
        <w:pStyle w:val="Kop4"/>
        <w:numPr>
          <w:ilvl w:val="3"/>
          <w:numId w:val="3"/>
        </w:numPr>
        <w:rPr>
          <w:sz w:val="22"/>
          <w:szCs w:val="22"/>
          <w:lang w:val="en-US"/>
        </w:rPr>
      </w:pPr>
      <w:bookmarkStart w:id="545" w:name="_Toc366768625"/>
      <w:r w:rsidRPr="0051357D">
        <w:rPr>
          <w:sz w:val="22"/>
          <w:szCs w:val="22"/>
          <w:lang w:val="en-US"/>
        </w:rPr>
        <w:t>Push</w:t>
      </w:r>
      <w:bookmarkEnd w:id="545"/>
    </w:p>
    <w:p w:rsidR="00DA5601" w:rsidRDefault="00DA5601" w:rsidP="000F200F">
      <w:pPr>
        <w:rPr>
          <w:lang w:val="en-US"/>
        </w:rPr>
      </w:pPr>
    </w:p>
    <w:p w:rsidR="00DA5601" w:rsidRPr="005712FD" w:rsidRDefault="00DA5601" w:rsidP="000F200F">
      <w:pPr>
        <w:rPr>
          <w:lang w:val="en-US"/>
        </w:rPr>
      </w:pPr>
      <w:r>
        <w:rPr>
          <w:lang w:val="en-US"/>
        </w:rPr>
        <w:t>Same as Switch, but then used as a second type for the same sensor. Also used to control the sensor through a mimic button.</w:t>
      </w:r>
    </w:p>
    <w:p w:rsidR="00DA5601" w:rsidRPr="0051357D" w:rsidRDefault="00DA5601" w:rsidP="00DA5601">
      <w:pPr>
        <w:pStyle w:val="Kop4"/>
        <w:numPr>
          <w:ilvl w:val="3"/>
          <w:numId w:val="3"/>
        </w:numPr>
        <w:rPr>
          <w:sz w:val="22"/>
          <w:szCs w:val="22"/>
          <w:lang w:val="en-US"/>
        </w:rPr>
      </w:pPr>
      <w:bookmarkStart w:id="546" w:name="_Toc366768626"/>
      <w:r w:rsidRPr="0051357D">
        <w:rPr>
          <w:sz w:val="22"/>
          <w:szCs w:val="22"/>
          <w:lang w:val="en-US"/>
        </w:rPr>
        <w:t>Ready</w:t>
      </w:r>
      <w:bookmarkEnd w:id="546"/>
    </w:p>
    <w:p w:rsidR="00DA5601" w:rsidRDefault="00DA5601" w:rsidP="000F200F">
      <w:pPr>
        <w:rPr>
          <w:lang w:val="en-US"/>
        </w:rPr>
      </w:pPr>
    </w:p>
    <w:p w:rsidR="00DA5601" w:rsidRPr="00141694" w:rsidRDefault="00DA5601" w:rsidP="000F200F">
      <w:pPr>
        <w:rPr>
          <w:lang w:val="en-US"/>
        </w:rPr>
      </w:pPr>
      <w:r>
        <w:rPr>
          <w:lang w:val="en-US"/>
        </w:rPr>
        <w:t>When the sensor is ready for use, “ready” will get high.</w:t>
      </w:r>
    </w:p>
    <w:p w:rsidR="00DA5601" w:rsidRPr="0051357D" w:rsidRDefault="00DA5601" w:rsidP="00DA5601">
      <w:pPr>
        <w:pStyle w:val="Kop4"/>
        <w:numPr>
          <w:ilvl w:val="3"/>
          <w:numId w:val="3"/>
        </w:numPr>
        <w:rPr>
          <w:sz w:val="22"/>
          <w:szCs w:val="22"/>
          <w:lang w:val="en-US"/>
        </w:rPr>
      </w:pPr>
      <w:bookmarkStart w:id="547" w:name="_Toc366768627"/>
      <w:r w:rsidRPr="0051357D">
        <w:rPr>
          <w:sz w:val="22"/>
          <w:szCs w:val="22"/>
          <w:lang w:val="en-US"/>
        </w:rPr>
        <w:t>Remote</w:t>
      </w:r>
      <w:bookmarkEnd w:id="547"/>
    </w:p>
    <w:p w:rsidR="00DA5601" w:rsidRDefault="00DA5601" w:rsidP="000F200F">
      <w:pPr>
        <w:rPr>
          <w:lang w:val="en-US"/>
        </w:rPr>
      </w:pPr>
    </w:p>
    <w:p w:rsidR="0024426C" w:rsidRDefault="00DA5601" w:rsidP="000F200F">
      <w:pPr>
        <w:rPr>
          <w:lang w:val="en-US"/>
        </w:rPr>
      </w:pPr>
      <w:r>
        <w:rPr>
          <w:lang w:val="en-US"/>
        </w:rPr>
        <w:t>Used in conjunction with Local. To see if the sensor can be controlled locally or remote.</w:t>
      </w:r>
    </w:p>
    <w:p w:rsidR="00DA5601" w:rsidRPr="00141694" w:rsidRDefault="0024426C" w:rsidP="000F200F">
      <w:pPr>
        <w:rPr>
          <w:lang w:val="en-US"/>
        </w:rPr>
      </w:pPr>
      <w:r>
        <w:rPr>
          <w:noProof/>
          <w:lang w:val="nl-NL" w:eastAsia="nl-NL"/>
        </w:rPr>
        <w:drawing>
          <wp:inline distT="0" distB="0" distL="0" distR="0" wp14:anchorId="26EEB379" wp14:editId="2E67EE1E">
            <wp:extent cx="416379" cy="342900"/>
            <wp:effectExtent l="0" t="0" r="3175" b="0"/>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A7087C">
        <w:rPr>
          <w:lang w:val="en-US"/>
        </w:rPr>
        <w:t xml:space="preserve">  </w:t>
      </w:r>
      <w:r w:rsidR="00A7087C" w:rsidRPr="00A7087C">
        <w:rPr>
          <w:i/>
          <w:lang w:val="en-US"/>
        </w:rPr>
        <w:t>L</w:t>
      </w:r>
      <w:r w:rsidR="00DA5601" w:rsidRPr="00A7087C">
        <w:rPr>
          <w:i/>
          <w:lang w:val="en-US"/>
        </w:rPr>
        <w:t>ocal is at the sensor</w:t>
      </w:r>
      <w:r w:rsidR="004476D0" w:rsidRPr="00A7087C">
        <w:rPr>
          <w:i/>
          <w:lang w:val="en-US"/>
        </w:rPr>
        <w:t xml:space="preserve"> and remote is in </w:t>
      </w:r>
      <w:r w:rsidR="00DC7643" w:rsidRPr="00A7087C">
        <w:rPr>
          <w:i/>
          <w:lang w:val="en-US"/>
        </w:rPr>
        <w:t>NavVision</w:t>
      </w:r>
      <w:r w:rsidR="004476D0" w:rsidRPr="00A7087C">
        <w:rPr>
          <w:i/>
          <w:lang w:val="en-US"/>
        </w:rPr>
        <w:t>®</w:t>
      </w:r>
      <w:r w:rsidR="00DA5601" w:rsidRPr="00A7087C">
        <w:rPr>
          <w:i/>
          <w:lang w:val="en-US"/>
        </w:rPr>
        <w:t>.</w:t>
      </w:r>
    </w:p>
    <w:p w:rsidR="00DA5601" w:rsidRPr="0051357D" w:rsidRDefault="00DA5601" w:rsidP="00DA5601">
      <w:pPr>
        <w:pStyle w:val="Kop4"/>
        <w:numPr>
          <w:ilvl w:val="3"/>
          <w:numId w:val="3"/>
        </w:numPr>
        <w:rPr>
          <w:sz w:val="22"/>
          <w:szCs w:val="22"/>
          <w:lang w:val="en-US"/>
        </w:rPr>
      </w:pPr>
      <w:bookmarkStart w:id="548" w:name="_Toc366768628"/>
      <w:r w:rsidRPr="0051357D">
        <w:rPr>
          <w:sz w:val="22"/>
          <w:szCs w:val="22"/>
          <w:lang w:val="en-US"/>
        </w:rPr>
        <w:t>Request</w:t>
      </w:r>
      <w:bookmarkEnd w:id="548"/>
    </w:p>
    <w:p w:rsidR="00DA5601" w:rsidRDefault="00DA5601" w:rsidP="000F200F">
      <w:pPr>
        <w:rPr>
          <w:lang w:val="en-US"/>
        </w:rPr>
      </w:pPr>
    </w:p>
    <w:p w:rsidR="00DA5601" w:rsidRPr="00141694" w:rsidRDefault="00DA5601" w:rsidP="000F200F">
      <w:pPr>
        <w:rPr>
          <w:lang w:val="en-US"/>
        </w:rPr>
      </w:pPr>
      <w:r>
        <w:rPr>
          <w:lang w:val="en-US"/>
        </w:rPr>
        <w:t>See Switch.</w:t>
      </w:r>
    </w:p>
    <w:p w:rsidR="00DA5601" w:rsidRPr="0051357D" w:rsidRDefault="00DA5601" w:rsidP="00DA5601">
      <w:pPr>
        <w:pStyle w:val="Kop4"/>
        <w:numPr>
          <w:ilvl w:val="3"/>
          <w:numId w:val="3"/>
        </w:numPr>
        <w:rPr>
          <w:sz w:val="22"/>
          <w:szCs w:val="22"/>
          <w:lang w:val="en-US"/>
        </w:rPr>
      </w:pPr>
      <w:bookmarkStart w:id="549" w:name="_Toc366768629"/>
      <w:r w:rsidRPr="0051357D">
        <w:rPr>
          <w:sz w:val="22"/>
          <w:szCs w:val="22"/>
          <w:lang w:val="en-US"/>
        </w:rPr>
        <w:t>Reset (Request)</w:t>
      </w:r>
      <w:bookmarkEnd w:id="549"/>
    </w:p>
    <w:p w:rsidR="00DA5601" w:rsidRPr="005B6EE3" w:rsidRDefault="00DA5601" w:rsidP="000F200F">
      <w:pPr>
        <w:rPr>
          <w:lang w:val="en-US"/>
        </w:rPr>
      </w:pPr>
    </w:p>
    <w:p w:rsidR="00DA5601" w:rsidRPr="00A7087C" w:rsidRDefault="0024426C" w:rsidP="000F200F">
      <w:pPr>
        <w:rPr>
          <w:i/>
          <w:lang w:val="en-US"/>
        </w:rPr>
      </w:pPr>
      <w:r>
        <w:rPr>
          <w:noProof/>
          <w:lang w:val="nl-NL" w:eastAsia="nl-NL"/>
        </w:rPr>
        <w:drawing>
          <wp:inline distT="0" distB="0" distL="0" distR="0" wp14:anchorId="6426C179" wp14:editId="3DD93139">
            <wp:extent cx="416379" cy="342900"/>
            <wp:effectExtent l="0" t="0" r="3175"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A7087C">
        <w:rPr>
          <w:i/>
          <w:lang w:val="en-US"/>
        </w:rPr>
        <w:t xml:space="preserve">  </w:t>
      </w:r>
      <w:r w:rsidR="00DA5601">
        <w:rPr>
          <w:i/>
          <w:lang w:val="en-US"/>
        </w:rPr>
        <w:t xml:space="preserve">Does not function without Digital In (DI) </w:t>
      </w:r>
      <w:r w:rsidR="00DA5601" w:rsidRPr="00906246">
        <w:rPr>
          <w:i/>
          <w:lang w:val="en-US"/>
        </w:rPr>
        <w:t>status.</w:t>
      </w:r>
    </w:p>
    <w:p w:rsidR="00DA5601" w:rsidRDefault="00DA5601" w:rsidP="000F200F">
      <w:pPr>
        <w:rPr>
          <w:lang w:val="en-US"/>
        </w:rPr>
      </w:pPr>
    </w:p>
    <w:p w:rsidR="00DA5601" w:rsidRDefault="00DA5601" w:rsidP="000F200F">
      <w:pPr>
        <w:rPr>
          <w:lang w:val="en-US"/>
        </w:rPr>
      </w:pPr>
      <w:r>
        <w:rPr>
          <w:lang w:val="en-US"/>
        </w:rPr>
        <w:t>The “Reset request” signal output in general is a Digital Output (DO).</w:t>
      </w:r>
    </w:p>
    <w:p w:rsidR="00DA5601" w:rsidRDefault="00DA5601" w:rsidP="000F200F">
      <w:pPr>
        <w:rPr>
          <w:lang w:val="en-US"/>
        </w:rPr>
      </w:pPr>
      <w:r>
        <w:rPr>
          <w:lang w:val="en-US"/>
        </w:rPr>
        <w:lastRenderedPageBreak/>
        <w:t xml:space="preserve">Once selected, a request will be set to the attached sensor (e.g. a valve or other device that can be steered to open), and it will stay set until it gets a status back that the request is fulfilled. Needs to be combined with a DI where the status of the sensor will be connected to (i.e. open/close). </w:t>
      </w:r>
    </w:p>
    <w:p w:rsidR="00DA5601" w:rsidRPr="0052119A"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550" w:name="_Toc366768630"/>
      <w:r w:rsidRPr="0051357D">
        <w:rPr>
          <w:sz w:val="22"/>
          <w:szCs w:val="22"/>
          <w:lang w:val="en-US"/>
        </w:rPr>
        <w:t>Running</w:t>
      </w:r>
      <w:bookmarkEnd w:id="550"/>
    </w:p>
    <w:p w:rsidR="00DA5601" w:rsidRDefault="00DA5601" w:rsidP="000F200F">
      <w:pPr>
        <w:rPr>
          <w:lang w:val="en-US"/>
        </w:rPr>
      </w:pPr>
    </w:p>
    <w:p w:rsidR="00DA5601" w:rsidRPr="00141694" w:rsidRDefault="00DA5601" w:rsidP="000F200F">
      <w:pPr>
        <w:rPr>
          <w:lang w:val="en-US"/>
        </w:rPr>
      </w:pPr>
      <w:r>
        <w:rPr>
          <w:lang w:val="en-US"/>
        </w:rPr>
        <w:t>DI that is coming from the sensor to show that it is running. Used to measure the total time etc.</w:t>
      </w:r>
    </w:p>
    <w:p w:rsidR="00DA5601" w:rsidRPr="0051357D" w:rsidRDefault="00DA5601" w:rsidP="00DA5601">
      <w:pPr>
        <w:pStyle w:val="Kop4"/>
        <w:numPr>
          <w:ilvl w:val="3"/>
          <w:numId w:val="3"/>
        </w:numPr>
        <w:rPr>
          <w:sz w:val="22"/>
          <w:szCs w:val="22"/>
          <w:lang w:val="en-US"/>
        </w:rPr>
      </w:pPr>
      <w:bookmarkStart w:id="551" w:name="_Toc366768631"/>
      <w:r w:rsidRPr="0051357D">
        <w:rPr>
          <w:sz w:val="22"/>
          <w:szCs w:val="22"/>
          <w:lang w:val="en-US"/>
        </w:rPr>
        <w:t>Running Hours</w:t>
      </w:r>
      <w:bookmarkEnd w:id="551"/>
    </w:p>
    <w:p w:rsidR="00DA5601" w:rsidRDefault="00DA5601" w:rsidP="000F200F">
      <w:pPr>
        <w:rPr>
          <w:lang w:val="en-US"/>
        </w:rPr>
      </w:pPr>
    </w:p>
    <w:p w:rsidR="00DA5601" w:rsidRPr="00141694" w:rsidRDefault="00DA5601" w:rsidP="000F200F">
      <w:pPr>
        <w:rPr>
          <w:lang w:val="en-US"/>
        </w:rPr>
      </w:pPr>
      <w:r>
        <w:rPr>
          <w:lang w:val="en-US"/>
        </w:rPr>
        <w:t>Internal calculation. Once the sensor is high, this field will start the count for running hours based upon the time that the sensor is high (also when switched on but not running, so less accurate).</w:t>
      </w:r>
    </w:p>
    <w:p w:rsidR="00DA5601" w:rsidRPr="0051357D" w:rsidRDefault="00DA5601" w:rsidP="00DA5601">
      <w:pPr>
        <w:pStyle w:val="Kop4"/>
        <w:numPr>
          <w:ilvl w:val="3"/>
          <w:numId w:val="3"/>
        </w:numPr>
        <w:rPr>
          <w:sz w:val="22"/>
          <w:szCs w:val="22"/>
          <w:lang w:val="en-US"/>
        </w:rPr>
      </w:pPr>
      <w:bookmarkStart w:id="552" w:name="_Toc366768632"/>
      <w:r w:rsidRPr="0051357D">
        <w:rPr>
          <w:sz w:val="22"/>
          <w:szCs w:val="22"/>
          <w:lang w:val="en-US"/>
        </w:rPr>
        <w:t>Set (Request)</w:t>
      </w:r>
      <w:bookmarkEnd w:id="552"/>
    </w:p>
    <w:p w:rsidR="00DA5601" w:rsidRPr="005B6EE3" w:rsidRDefault="00DA5601" w:rsidP="000F200F">
      <w:pPr>
        <w:rPr>
          <w:lang w:val="en-US"/>
        </w:rPr>
      </w:pPr>
    </w:p>
    <w:p w:rsidR="00DA5601" w:rsidRPr="004476D0" w:rsidRDefault="0024426C" w:rsidP="000F200F">
      <w:pPr>
        <w:rPr>
          <w:i/>
          <w:lang w:val="en-US"/>
        </w:rPr>
      </w:pPr>
      <w:r>
        <w:rPr>
          <w:noProof/>
          <w:lang w:val="nl-NL" w:eastAsia="nl-NL"/>
        </w:rPr>
        <w:drawing>
          <wp:inline distT="0" distB="0" distL="0" distR="0" wp14:anchorId="5042319F" wp14:editId="16767968">
            <wp:extent cx="416379" cy="342900"/>
            <wp:effectExtent l="0" t="0" r="3175" b="0"/>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4476D0">
        <w:rPr>
          <w:i/>
          <w:lang w:val="en-US"/>
        </w:rPr>
        <w:t xml:space="preserve">  </w:t>
      </w:r>
      <w:r w:rsidR="00DA5601">
        <w:rPr>
          <w:i/>
          <w:lang w:val="en-US"/>
        </w:rPr>
        <w:t xml:space="preserve">Does not function without Digital In (DI) </w:t>
      </w:r>
      <w:r w:rsidR="00DA5601" w:rsidRPr="00906246">
        <w:rPr>
          <w:i/>
          <w:lang w:val="en-US"/>
        </w:rPr>
        <w:t>status.</w:t>
      </w:r>
    </w:p>
    <w:p w:rsidR="00DA5601" w:rsidRDefault="00DA5601" w:rsidP="000F200F">
      <w:pPr>
        <w:rPr>
          <w:lang w:val="en-US"/>
        </w:rPr>
      </w:pPr>
    </w:p>
    <w:p w:rsidR="00DA5601" w:rsidRDefault="00DA5601" w:rsidP="000F200F">
      <w:pPr>
        <w:rPr>
          <w:lang w:val="en-US"/>
        </w:rPr>
      </w:pPr>
      <w:r>
        <w:rPr>
          <w:lang w:val="en-US"/>
        </w:rPr>
        <w:t>The “Set request” signal output generally is a digital output.</w:t>
      </w:r>
      <w:r>
        <w:rPr>
          <w:lang w:val="en-US"/>
        </w:rPr>
        <w:br/>
        <w:t xml:space="preserve">Once selected, a request will be set to the attached sensor (e.g. a valve or other device that can be steered to open), and it will stay set until it gets a status back that the request is fulfilled. Needs to be combined with a DI where the status of the sensor will be connected to (i.e. open/close). </w:t>
      </w:r>
    </w:p>
    <w:p w:rsidR="00DA5601" w:rsidRPr="0052119A" w:rsidRDefault="00DA5601" w:rsidP="000F200F">
      <w:pPr>
        <w:rPr>
          <w:lang w:val="en-US"/>
        </w:rPr>
      </w:pPr>
    </w:p>
    <w:p w:rsidR="00DA5601" w:rsidRPr="0051357D" w:rsidRDefault="00DA5601" w:rsidP="00DA5601">
      <w:pPr>
        <w:pStyle w:val="Kop4"/>
        <w:numPr>
          <w:ilvl w:val="3"/>
          <w:numId w:val="3"/>
        </w:numPr>
        <w:rPr>
          <w:sz w:val="22"/>
          <w:szCs w:val="22"/>
          <w:lang w:val="en-US"/>
        </w:rPr>
      </w:pPr>
      <w:bookmarkStart w:id="553" w:name="_Toc366768633"/>
      <w:r w:rsidRPr="0051357D">
        <w:rPr>
          <w:sz w:val="22"/>
          <w:szCs w:val="22"/>
          <w:lang w:val="en-US"/>
        </w:rPr>
        <w:t>Standard</w:t>
      </w:r>
      <w:bookmarkEnd w:id="553"/>
    </w:p>
    <w:p w:rsidR="00DA5601" w:rsidRPr="005B6EE3" w:rsidRDefault="00DA5601" w:rsidP="000F200F">
      <w:pPr>
        <w:rPr>
          <w:lang w:val="en-US"/>
        </w:rPr>
      </w:pPr>
    </w:p>
    <w:p w:rsidR="00DA5601" w:rsidRPr="0052119A" w:rsidRDefault="00DA5601" w:rsidP="000F200F">
      <w:pPr>
        <w:rPr>
          <w:lang w:val="en-US"/>
        </w:rPr>
      </w:pPr>
      <w:r>
        <w:rPr>
          <w:lang w:val="en-US"/>
        </w:rPr>
        <w:t>This is the standard setting. Via this setting nothing extra will be added to the field. Leave it on standard if nothing else is required or if you don’t know.</w:t>
      </w:r>
    </w:p>
    <w:p w:rsidR="00DA5601" w:rsidRPr="0051357D" w:rsidRDefault="00DA5601" w:rsidP="00DA5601">
      <w:pPr>
        <w:pStyle w:val="Kop4"/>
        <w:numPr>
          <w:ilvl w:val="3"/>
          <w:numId w:val="3"/>
        </w:numPr>
        <w:rPr>
          <w:sz w:val="22"/>
          <w:szCs w:val="22"/>
          <w:lang w:val="en-US"/>
        </w:rPr>
      </w:pPr>
      <w:bookmarkStart w:id="554" w:name="_Toc366768634"/>
      <w:r w:rsidRPr="0051357D">
        <w:rPr>
          <w:sz w:val="22"/>
          <w:szCs w:val="22"/>
          <w:lang w:val="en-US"/>
        </w:rPr>
        <w:t>Standby</w:t>
      </w:r>
      <w:bookmarkEnd w:id="554"/>
    </w:p>
    <w:p w:rsidR="00DA5601" w:rsidRDefault="00DA5601" w:rsidP="000F200F">
      <w:pPr>
        <w:rPr>
          <w:lang w:val="en-US"/>
        </w:rPr>
      </w:pPr>
    </w:p>
    <w:p w:rsidR="00DA5601" w:rsidRPr="00141694" w:rsidRDefault="00DA5601" w:rsidP="000F200F">
      <w:pPr>
        <w:rPr>
          <w:lang w:val="en-US"/>
        </w:rPr>
      </w:pPr>
      <w:r>
        <w:rPr>
          <w:lang w:val="en-US"/>
        </w:rPr>
        <w:t>See Ready.</w:t>
      </w:r>
    </w:p>
    <w:p w:rsidR="00DA5601" w:rsidRPr="0051357D" w:rsidRDefault="00DA5601" w:rsidP="00DA5601">
      <w:pPr>
        <w:pStyle w:val="Kop4"/>
        <w:numPr>
          <w:ilvl w:val="3"/>
          <w:numId w:val="3"/>
        </w:numPr>
        <w:rPr>
          <w:sz w:val="22"/>
          <w:szCs w:val="22"/>
          <w:lang w:val="en-US"/>
        </w:rPr>
      </w:pPr>
      <w:bookmarkStart w:id="555" w:name="_Toc366768635"/>
      <w:r w:rsidRPr="0051357D">
        <w:rPr>
          <w:sz w:val="22"/>
          <w:szCs w:val="22"/>
          <w:lang w:val="en-US"/>
        </w:rPr>
        <w:t>Status</w:t>
      </w:r>
      <w:bookmarkEnd w:id="555"/>
    </w:p>
    <w:p w:rsidR="00DA5601" w:rsidRPr="005B6EE3" w:rsidRDefault="00DA5601" w:rsidP="000F200F">
      <w:pPr>
        <w:rPr>
          <w:lang w:val="en-US"/>
        </w:rPr>
      </w:pPr>
    </w:p>
    <w:p w:rsidR="00DA5601" w:rsidRDefault="00DA5601" w:rsidP="000F200F">
      <w:pPr>
        <w:rPr>
          <w:lang w:val="en-US"/>
        </w:rPr>
      </w:pPr>
      <w:r>
        <w:rPr>
          <w:lang w:val="en-US"/>
        </w:rPr>
        <w:t>Is general used on DI. If you need to know the status on an attached sensor but that sensor is in use by the PLC-program, you can use status in the Wago configuration. Now it reads the status of the sensor without interfering with the PLC-program.</w:t>
      </w:r>
    </w:p>
    <w:p w:rsidR="00DA5601" w:rsidRPr="0051357D" w:rsidRDefault="00DA5601" w:rsidP="00DA5601">
      <w:pPr>
        <w:pStyle w:val="Kop4"/>
        <w:numPr>
          <w:ilvl w:val="3"/>
          <w:numId w:val="3"/>
        </w:numPr>
        <w:rPr>
          <w:sz w:val="22"/>
          <w:szCs w:val="22"/>
          <w:lang w:val="en-US"/>
        </w:rPr>
      </w:pPr>
      <w:bookmarkStart w:id="556" w:name="_Toc366768636"/>
      <w:r w:rsidRPr="0051357D">
        <w:rPr>
          <w:sz w:val="22"/>
          <w:szCs w:val="22"/>
          <w:lang w:val="en-US"/>
        </w:rPr>
        <w:t>Switch</w:t>
      </w:r>
      <w:bookmarkEnd w:id="556"/>
    </w:p>
    <w:p w:rsidR="00DA5601" w:rsidRPr="005B6EE3" w:rsidRDefault="00DA5601" w:rsidP="000F200F">
      <w:pPr>
        <w:rPr>
          <w:lang w:val="en-US"/>
        </w:rPr>
      </w:pPr>
    </w:p>
    <w:p w:rsidR="00DA5601" w:rsidRDefault="00DA5601" w:rsidP="000F200F">
      <w:pPr>
        <w:rPr>
          <w:lang w:val="en-US"/>
        </w:rPr>
      </w:pPr>
      <w:r w:rsidRPr="00C31213">
        <w:rPr>
          <w:lang w:val="en-US"/>
        </w:rPr>
        <w:t>When a switch is connected to a DI</w:t>
      </w:r>
      <w:r>
        <w:rPr>
          <w:lang w:val="en-US"/>
        </w:rPr>
        <w:t xml:space="preserve"> (i.e. an external pushbutton) you must set the status to switch. A box will appear which reads “request”. Now Wago will know that it has a switch connected and will act accordingly. If this status isn’t set upon a hardwired button, this button will not work.</w:t>
      </w:r>
    </w:p>
    <w:p w:rsidR="00DA5601" w:rsidRPr="003C0AF8" w:rsidRDefault="00DA5601" w:rsidP="000F200F">
      <w:pPr>
        <w:rPr>
          <w:lang w:val="en-US"/>
        </w:rPr>
      </w:pPr>
    </w:p>
    <w:p w:rsidR="00DA5601" w:rsidRPr="00AE2940" w:rsidRDefault="00DA5601" w:rsidP="00DA5601">
      <w:pPr>
        <w:pStyle w:val="Kop4"/>
        <w:numPr>
          <w:ilvl w:val="3"/>
          <w:numId w:val="3"/>
        </w:numPr>
        <w:rPr>
          <w:sz w:val="22"/>
          <w:szCs w:val="22"/>
          <w:lang w:val="en-US"/>
        </w:rPr>
      </w:pPr>
      <w:bookmarkStart w:id="557" w:name="_Toc366768637"/>
      <w:r w:rsidRPr="00AE2940">
        <w:rPr>
          <w:sz w:val="22"/>
          <w:szCs w:val="22"/>
          <w:lang w:val="en-US"/>
        </w:rPr>
        <w:lastRenderedPageBreak/>
        <w:t>Timeout</w:t>
      </w:r>
      <w:bookmarkEnd w:id="557"/>
    </w:p>
    <w:p w:rsidR="00DA5601" w:rsidRDefault="00DA5601" w:rsidP="000F200F">
      <w:pPr>
        <w:rPr>
          <w:lang w:val="en-US"/>
        </w:rPr>
      </w:pPr>
    </w:p>
    <w:p w:rsidR="00DA5601" w:rsidRPr="00141694" w:rsidRDefault="00DA5601" w:rsidP="000F200F">
      <w:pPr>
        <w:rPr>
          <w:lang w:val="en-US"/>
        </w:rPr>
      </w:pPr>
      <w:r>
        <w:rPr>
          <w:lang w:val="en-US"/>
        </w:rPr>
        <w:t>Some sensors, i.e. valves, have a separate connection to show that the action has timed out. When not available use Timeout as type. If no signal is coming back (DI) within a certain amount of time, it will give a timeout.</w:t>
      </w:r>
    </w:p>
    <w:p w:rsidR="00DA5601" w:rsidRPr="00AE2940" w:rsidRDefault="00DA5601" w:rsidP="00DA5601">
      <w:pPr>
        <w:pStyle w:val="Kop4"/>
        <w:numPr>
          <w:ilvl w:val="3"/>
          <w:numId w:val="3"/>
        </w:numPr>
        <w:rPr>
          <w:sz w:val="22"/>
          <w:szCs w:val="22"/>
          <w:lang w:val="en-US"/>
        </w:rPr>
      </w:pPr>
      <w:bookmarkStart w:id="558" w:name="_Toc366768638"/>
      <w:r w:rsidRPr="00AE2940">
        <w:rPr>
          <w:sz w:val="22"/>
          <w:szCs w:val="22"/>
          <w:lang w:val="en-US"/>
        </w:rPr>
        <w:t>Too High</w:t>
      </w:r>
      <w:bookmarkEnd w:id="558"/>
    </w:p>
    <w:p w:rsidR="00DA5601" w:rsidRPr="005B6EE3" w:rsidRDefault="00DA5601" w:rsidP="000F200F">
      <w:pPr>
        <w:rPr>
          <w:lang w:val="en-US"/>
        </w:rPr>
      </w:pPr>
    </w:p>
    <w:p w:rsidR="00DA5601" w:rsidRPr="003C0AF8" w:rsidRDefault="00DA5601" w:rsidP="000F200F">
      <w:pPr>
        <w:rPr>
          <w:lang w:val="en-US"/>
        </w:rPr>
      </w:pPr>
      <w:r>
        <w:rPr>
          <w:lang w:val="en-US"/>
        </w:rPr>
        <w:t>See low alarm.</w:t>
      </w:r>
    </w:p>
    <w:p w:rsidR="00DA5601" w:rsidRPr="00AE2940" w:rsidRDefault="00DA5601" w:rsidP="00DA5601">
      <w:pPr>
        <w:pStyle w:val="Kop4"/>
        <w:numPr>
          <w:ilvl w:val="3"/>
          <w:numId w:val="3"/>
        </w:numPr>
        <w:rPr>
          <w:sz w:val="22"/>
          <w:szCs w:val="22"/>
          <w:lang w:val="en-US"/>
        </w:rPr>
      </w:pPr>
      <w:bookmarkStart w:id="559" w:name="_Toc366768639"/>
      <w:r w:rsidRPr="00AE2940">
        <w:rPr>
          <w:sz w:val="22"/>
          <w:szCs w:val="22"/>
          <w:lang w:val="en-US"/>
        </w:rPr>
        <w:t>Too High Level</w:t>
      </w:r>
      <w:bookmarkEnd w:id="559"/>
    </w:p>
    <w:p w:rsidR="00DA5601" w:rsidRPr="005B6EE3" w:rsidRDefault="00DA5601" w:rsidP="000F200F">
      <w:pPr>
        <w:rPr>
          <w:lang w:val="en-US"/>
        </w:rPr>
      </w:pPr>
    </w:p>
    <w:p w:rsidR="00DA5601" w:rsidRDefault="00DA5601" w:rsidP="000F200F">
      <w:pPr>
        <w:rPr>
          <w:lang w:val="en-US"/>
        </w:rPr>
      </w:pPr>
      <w:r>
        <w:rPr>
          <w:lang w:val="en-US"/>
        </w:rPr>
        <w:t>See low alarm.</w:t>
      </w:r>
    </w:p>
    <w:p w:rsidR="00DA5601" w:rsidRPr="0052119A" w:rsidRDefault="00DA5601" w:rsidP="000F200F">
      <w:pPr>
        <w:rPr>
          <w:lang w:val="en-US"/>
        </w:rPr>
      </w:pPr>
    </w:p>
    <w:p w:rsidR="00DA5601" w:rsidRPr="00AE2940" w:rsidRDefault="00DA5601" w:rsidP="00DA5601">
      <w:pPr>
        <w:pStyle w:val="Kop4"/>
        <w:numPr>
          <w:ilvl w:val="3"/>
          <w:numId w:val="3"/>
        </w:numPr>
        <w:rPr>
          <w:sz w:val="22"/>
          <w:szCs w:val="22"/>
          <w:lang w:val="en-US"/>
        </w:rPr>
      </w:pPr>
      <w:bookmarkStart w:id="560" w:name="_Toc366768640"/>
      <w:r w:rsidRPr="00AE2940">
        <w:rPr>
          <w:sz w:val="22"/>
          <w:szCs w:val="22"/>
          <w:lang w:val="en-US"/>
        </w:rPr>
        <w:t>Too Low</w:t>
      </w:r>
      <w:bookmarkEnd w:id="560"/>
    </w:p>
    <w:p w:rsidR="00DA5601" w:rsidRPr="005B6EE3" w:rsidRDefault="00DA5601" w:rsidP="000F200F">
      <w:pPr>
        <w:rPr>
          <w:lang w:val="en-US"/>
        </w:rPr>
      </w:pPr>
    </w:p>
    <w:p w:rsidR="00DA5601" w:rsidRDefault="00DA5601" w:rsidP="000F200F">
      <w:pPr>
        <w:rPr>
          <w:lang w:val="en-US"/>
        </w:rPr>
      </w:pPr>
      <w:r>
        <w:rPr>
          <w:lang w:val="en-US"/>
        </w:rPr>
        <w:t>See low alarm.</w:t>
      </w:r>
    </w:p>
    <w:p w:rsidR="00DA5601" w:rsidRPr="003C0AF8" w:rsidRDefault="00DA5601" w:rsidP="000F200F">
      <w:pPr>
        <w:rPr>
          <w:lang w:val="en-US"/>
        </w:rPr>
      </w:pPr>
    </w:p>
    <w:p w:rsidR="00DA5601" w:rsidRPr="00AE2940" w:rsidRDefault="00DA5601" w:rsidP="00DA5601">
      <w:pPr>
        <w:pStyle w:val="Kop4"/>
        <w:numPr>
          <w:ilvl w:val="3"/>
          <w:numId w:val="3"/>
        </w:numPr>
        <w:rPr>
          <w:sz w:val="22"/>
          <w:szCs w:val="22"/>
          <w:lang w:val="en-US"/>
        </w:rPr>
      </w:pPr>
      <w:bookmarkStart w:id="561" w:name="_Toc366768641"/>
      <w:r w:rsidRPr="00AE2940">
        <w:rPr>
          <w:sz w:val="22"/>
          <w:szCs w:val="22"/>
          <w:lang w:val="en-US"/>
        </w:rPr>
        <w:t>Too Low Level</w:t>
      </w:r>
      <w:bookmarkEnd w:id="561"/>
    </w:p>
    <w:p w:rsidR="00DA5601" w:rsidRPr="005B6EE3" w:rsidRDefault="00DA5601" w:rsidP="000F200F">
      <w:pPr>
        <w:rPr>
          <w:lang w:val="en-US"/>
        </w:rPr>
      </w:pPr>
    </w:p>
    <w:p w:rsidR="00DA5601" w:rsidRDefault="00DA5601" w:rsidP="000F200F">
      <w:pPr>
        <w:rPr>
          <w:lang w:val="en-US"/>
        </w:rPr>
      </w:pPr>
      <w:r>
        <w:rPr>
          <w:lang w:val="en-US"/>
        </w:rPr>
        <w:t>See low alarm.</w:t>
      </w:r>
    </w:p>
    <w:p w:rsidR="00DA5601" w:rsidRDefault="00DA5601" w:rsidP="00DA5601">
      <w:pPr>
        <w:pStyle w:val="Kop3"/>
        <w:numPr>
          <w:ilvl w:val="2"/>
          <w:numId w:val="3"/>
        </w:numPr>
        <w:rPr>
          <w:lang w:val="en-US"/>
        </w:rPr>
      </w:pPr>
      <w:bookmarkStart w:id="562" w:name="_Toc275955995"/>
      <w:bookmarkStart w:id="563" w:name="_Toc366768642"/>
      <w:r>
        <w:rPr>
          <w:lang w:val="en-US"/>
        </w:rPr>
        <w:t>Wago Device Manager</w:t>
      </w:r>
      <w:bookmarkEnd w:id="562"/>
      <w:bookmarkEnd w:id="563"/>
    </w:p>
    <w:p w:rsidR="00430B90" w:rsidRDefault="00430B90" w:rsidP="000F200F">
      <w:pPr>
        <w:rPr>
          <w:lang w:val="en-US"/>
        </w:rPr>
      </w:pPr>
    </w:p>
    <w:p w:rsidR="00DA5601" w:rsidRDefault="00DA5601" w:rsidP="000F200F">
      <w:pPr>
        <w:rPr>
          <w:lang w:val="en-US"/>
        </w:rPr>
      </w:pPr>
      <w:r>
        <w:rPr>
          <w:lang w:val="en-US"/>
        </w:rPr>
        <w:t>Under “Configuration &gt; Wago &gt; Wago Device Manager” the following window appears:</w:t>
      </w:r>
    </w:p>
    <w:p w:rsidR="00DA5601" w:rsidRDefault="00DA5601" w:rsidP="000F200F">
      <w:pPr>
        <w:rPr>
          <w:lang w:val="en-US"/>
        </w:rPr>
      </w:pPr>
    </w:p>
    <w:p w:rsidR="00DA5601" w:rsidRDefault="00DA5601" w:rsidP="000F200F">
      <w:pPr>
        <w:keepNext/>
      </w:pPr>
      <w:r>
        <w:rPr>
          <w:noProof/>
          <w:lang w:val="nl-NL" w:eastAsia="nl-NL"/>
        </w:rPr>
        <w:lastRenderedPageBreak/>
        <w:drawing>
          <wp:inline distT="0" distB="0" distL="0" distR="0" wp14:anchorId="5A1C39AF" wp14:editId="07DDE38B">
            <wp:extent cx="5934075" cy="4972050"/>
            <wp:effectExtent l="19050" t="0" r="9525" b="0"/>
            <wp:docPr id="20" name="Afbeelding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196" cstate="print"/>
                    <a:srcRect/>
                    <a:stretch>
                      <a:fillRect/>
                    </a:stretch>
                  </pic:blipFill>
                  <pic:spPr bwMode="auto">
                    <a:xfrm>
                      <a:off x="0" y="0"/>
                      <a:ext cx="5934075" cy="49720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564" w:name="_Ref262797146"/>
      <w:bookmarkStart w:id="565" w:name="_Toc366768788"/>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55</w:t>
      </w:r>
      <w:r w:rsidR="00ED7AB1">
        <w:fldChar w:fldCharType="end"/>
      </w:r>
      <w:bookmarkEnd w:id="564"/>
      <w:r w:rsidRPr="00D92197">
        <w:t>: Wago Device Manager</w:t>
      </w:r>
      <w:bookmarkEnd w:id="565"/>
    </w:p>
    <w:p w:rsidR="00DA5601" w:rsidRDefault="00DA5601" w:rsidP="000F200F">
      <w:pPr>
        <w:rPr>
          <w:noProof/>
          <w:lang w:val="en-US"/>
        </w:rPr>
      </w:pPr>
      <w:r>
        <w:rPr>
          <w:lang w:val="en-US"/>
        </w:rPr>
        <w:br w:type="page"/>
      </w:r>
      <w:r>
        <w:rPr>
          <w:lang w:val="en-US"/>
        </w:rPr>
        <w:lastRenderedPageBreak/>
        <w:t>When the devices are correctly installed and connected, the respective MAC addresses will be shown via the “Wago Device Manager” window. The “Mod0” and others that are found are shown green. If a Wago is specified with an IP address and there is no connection, the Text will be red.</w:t>
      </w:r>
      <w:r w:rsidRPr="00315F98">
        <w:rPr>
          <w:noProof/>
          <w:lang w:val="en-US"/>
        </w:rPr>
        <w:t xml:space="preserve"> </w:t>
      </w:r>
      <w:r>
        <w:rPr>
          <w:noProof/>
          <w:lang w:val="en-US"/>
        </w:rPr>
        <w:t xml:space="preserve">(see </w:t>
      </w:r>
      <w:r w:rsidR="007270D5">
        <w:rPr>
          <w:noProof/>
          <w:lang w:val="en-US"/>
        </w:rPr>
        <w:fldChar w:fldCharType="begin"/>
      </w:r>
      <w:r>
        <w:rPr>
          <w:noProof/>
          <w:lang w:val="en-US"/>
        </w:rPr>
        <w:instrText xml:space="preserve"> REF _Ref331585473 \h </w:instrText>
      </w:r>
      <w:r w:rsidR="007270D5">
        <w:rPr>
          <w:noProof/>
          <w:lang w:val="en-US"/>
        </w:rPr>
      </w:r>
      <w:r w:rsidR="007270D5">
        <w:rPr>
          <w:noProof/>
          <w:lang w:val="en-US"/>
        </w:rPr>
        <w:fldChar w:fldCharType="separate"/>
      </w:r>
      <w:r w:rsidR="00ED7AB1">
        <w:t xml:space="preserve">Figure </w:t>
      </w:r>
      <w:r w:rsidR="00ED7AB1">
        <w:rPr>
          <w:noProof/>
        </w:rPr>
        <w:t>11</w:t>
      </w:r>
      <w:r w:rsidR="00ED7AB1">
        <w:noBreakHyphen/>
      </w:r>
      <w:r w:rsidR="00ED7AB1">
        <w:rPr>
          <w:noProof/>
        </w:rPr>
        <w:t>56</w:t>
      </w:r>
      <w:r w:rsidR="007270D5">
        <w:rPr>
          <w:noProof/>
          <w:lang w:val="en-US"/>
        </w:rPr>
        <w:fldChar w:fldCharType="end"/>
      </w:r>
      <w:r>
        <w:rPr>
          <w:noProof/>
          <w:lang w:val="en-US"/>
        </w:rPr>
        <w:t>)</w:t>
      </w:r>
    </w:p>
    <w:p w:rsidR="00DA5601" w:rsidRDefault="00DA5601" w:rsidP="000F200F">
      <w:pPr>
        <w:rPr>
          <w:noProof/>
          <w:lang w:val="en-US"/>
        </w:rPr>
      </w:pPr>
    </w:p>
    <w:p w:rsidR="00DA5601" w:rsidRDefault="00DA5601" w:rsidP="000F200F">
      <w:pPr>
        <w:rPr>
          <w:lang w:val="en-US"/>
        </w:rPr>
      </w:pPr>
      <w:r>
        <w:rPr>
          <w:noProof/>
          <w:lang w:val="nl-NL" w:eastAsia="nl-NL"/>
        </w:rPr>
        <w:drawing>
          <wp:inline distT="0" distB="0" distL="0" distR="0" wp14:anchorId="666EED5D" wp14:editId="4894E685">
            <wp:extent cx="5939790" cy="5134009"/>
            <wp:effectExtent l="0" t="0" r="3810" b="952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5939790" cy="5134009"/>
                    </a:xfrm>
                    <a:prstGeom prst="rect">
                      <a:avLst/>
                    </a:prstGeom>
                  </pic:spPr>
                </pic:pic>
              </a:graphicData>
            </a:graphic>
          </wp:inline>
        </w:drawing>
      </w:r>
    </w:p>
    <w:p w:rsidR="00DA5601" w:rsidRDefault="00DA5601" w:rsidP="002309BE">
      <w:pPr>
        <w:pStyle w:val="Onderschrift"/>
      </w:pPr>
      <w:bookmarkStart w:id="566" w:name="_Ref331585473"/>
      <w:bookmarkStart w:id="567" w:name="_Ref331585393"/>
      <w:bookmarkStart w:id="568" w:name="_Toc366768789"/>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56</w:t>
      </w:r>
      <w:r w:rsidR="00ED7AB1">
        <w:fldChar w:fldCharType="end"/>
      </w:r>
      <w:bookmarkEnd w:id="566"/>
      <w:r>
        <w:t>: Device Manager</w:t>
      </w:r>
      <w:bookmarkEnd w:id="567"/>
      <w:bookmarkEnd w:id="568"/>
    </w:p>
    <w:p w:rsidR="00DA5601" w:rsidRDefault="00DA5601" w:rsidP="000F200F">
      <w:pPr>
        <w:rPr>
          <w:lang w:val="en-US"/>
        </w:rPr>
      </w:pPr>
      <w:r>
        <w:rPr>
          <w:lang w:val="en-US"/>
        </w:rPr>
        <w:br/>
        <w:t>If the MAC addresses does not show, it is possible that there is no connection with the specific Wago or the Wago devices need to be restarted. This can be accomplished by</w:t>
      </w:r>
    </w:p>
    <w:p w:rsidR="00DA5601" w:rsidRDefault="00DA5601" w:rsidP="000F200F">
      <w:pPr>
        <w:numPr>
          <w:ilvl w:val="0"/>
          <w:numId w:val="12"/>
        </w:numPr>
        <w:rPr>
          <w:lang w:val="en-US"/>
        </w:rPr>
      </w:pPr>
      <w:r>
        <w:rPr>
          <w:lang w:val="en-US"/>
        </w:rPr>
        <w:t>Disconnecting electrical power from the Wago device for a short period of time</w:t>
      </w:r>
    </w:p>
    <w:p w:rsidR="00DA5601" w:rsidRDefault="00DA5601" w:rsidP="000F200F">
      <w:pPr>
        <w:numPr>
          <w:ilvl w:val="0"/>
          <w:numId w:val="12"/>
        </w:numPr>
        <w:rPr>
          <w:lang w:val="en-US"/>
        </w:rPr>
      </w:pPr>
      <w:r>
        <w:rPr>
          <w:lang w:val="en-US"/>
        </w:rPr>
        <w:t xml:space="preserve">By pushing down the operating mode switch (see </w:t>
      </w:r>
      <w:r w:rsidR="007270D5">
        <w:rPr>
          <w:lang w:val="en-US"/>
        </w:rPr>
        <w:fldChar w:fldCharType="begin"/>
      </w:r>
      <w:r>
        <w:rPr>
          <w:lang w:val="en-US"/>
        </w:rPr>
        <w:instrText xml:space="preserve"> REF _Ref262800556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57</w:t>
      </w:r>
      <w:r w:rsidR="007270D5">
        <w:rPr>
          <w:lang w:val="en-US"/>
        </w:rPr>
        <w:fldChar w:fldCharType="end"/>
      </w:r>
      <w:r>
        <w:rPr>
          <w:lang w:val="en-US"/>
        </w:rPr>
        <w:t>).</w:t>
      </w:r>
    </w:p>
    <w:p w:rsidR="00DA5601" w:rsidRDefault="00DA5601" w:rsidP="000F200F">
      <w:pPr>
        <w:rPr>
          <w:lang w:val="en-US"/>
        </w:rPr>
      </w:pPr>
    </w:p>
    <w:p w:rsidR="00DA5601" w:rsidRDefault="00DA5601" w:rsidP="000F200F">
      <w:pPr>
        <w:keepNext/>
      </w:pPr>
      <w:r>
        <w:rPr>
          <w:noProof/>
          <w:lang w:val="nl-NL" w:eastAsia="nl-NL"/>
        </w:rPr>
        <w:lastRenderedPageBreak/>
        <w:drawing>
          <wp:inline distT="0" distB="0" distL="0" distR="0" wp14:anchorId="135C5F13" wp14:editId="59B81ED0">
            <wp:extent cx="3705225" cy="1495425"/>
            <wp:effectExtent l="19050" t="0" r="9525" b="0"/>
            <wp:docPr id="21" name="Afbeelding 21" descr="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ݶ°"/>
                    <pic:cNvPicPr>
                      <a:picLocks noChangeAspect="1" noChangeArrowheads="1"/>
                    </pic:cNvPicPr>
                  </pic:nvPicPr>
                  <pic:blipFill>
                    <a:blip r:embed="rId198" cstate="print"/>
                    <a:srcRect/>
                    <a:stretch>
                      <a:fillRect/>
                    </a:stretch>
                  </pic:blipFill>
                  <pic:spPr bwMode="auto">
                    <a:xfrm>
                      <a:off x="0" y="0"/>
                      <a:ext cx="3705225" cy="14954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569" w:name="_Ref262800556"/>
      <w:bookmarkStart w:id="570" w:name="_Toc366768790"/>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57</w:t>
      </w:r>
      <w:r w:rsidR="00ED7AB1">
        <w:fldChar w:fldCharType="end"/>
      </w:r>
      <w:bookmarkEnd w:id="569"/>
      <w:r w:rsidRPr="00D92197">
        <w:t>: Operating mode switch (Wago)</w:t>
      </w:r>
      <w:bookmarkEnd w:id="570"/>
    </w:p>
    <w:p w:rsidR="00DA5601" w:rsidRPr="00CA0364" w:rsidRDefault="00DA5601" w:rsidP="000F200F">
      <w:pPr>
        <w:rPr>
          <w:lang w:val="en-US"/>
        </w:rPr>
      </w:pPr>
      <w:r w:rsidRPr="00CA0364">
        <w:rPr>
          <w:lang w:val="en-US"/>
        </w:rPr>
        <w:t xml:space="preserve">The operating mode switch (see </w:t>
      </w:r>
      <w:r w:rsidR="007270D5">
        <w:fldChar w:fldCharType="begin"/>
      </w:r>
      <w:r w:rsidRPr="00CA0364">
        <w:rPr>
          <w:lang w:val="en-US"/>
        </w:rPr>
        <w:instrText xml:space="preserve"> REF _Ref262800556 \h </w:instrText>
      </w:r>
      <w:r w:rsidR="007270D5">
        <w:fldChar w:fldCharType="separate"/>
      </w:r>
      <w:r w:rsidR="00ED7AB1" w:rsidRPr="00D92197">
        <w:t xml:space="preserve">Figure </w:t>
      </w:r>
      <w:r w:rsidR="00ED7AB1">
        <w:rPr>
          <w:noProof/>
        </w:rPr>
        <w:t>11</w:t>
      </w:r>
      <w:r w:rsidR="00ED7AB1">
        <w:noBreakHyphen/>
      </w:r>
      <w:r w:rsidR="00ED7AB1">
        <w:rPr>
          <w:noProof/>
        </w:rPr>
        <w:t>57</w:t>
      </w:r>
      <w:r w:rsidR="007270D5">
        <w:fldChar w:fldCharType="end"/>
      </w:r>
      <w:r w:rsidRPr="00CA0364">
        <w:rPr>
          <w:lang w:val="en-US"/>
        </w:rPr>
        <w:t>) is a push/slide switch with 3 settings and a hold-to-run function.</w:t>
      </w:r>
    </w:p>
    <w:p w:rsidR="00DA5601" w:rsidRPr="00CA0364"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48"/>
        <w:gridCol w:w="5540"/>
      </w:tblGrid>
      <w:tr w:rsidR="00DA5601" w:rsidRPr="00B1180C" w:rsidTr="000F200F">
        <w:tc>
          <w:tcPr>
            <w:tcW w:w="3848" w:type="dxa"/>
            <w:shd w:val="clear" w:color="auto" w:fill="0C0C0C"/>
          </w:tcPr>
          <w:p w:rsidR="00DA5601" w:rsidRPr="00B1180C" w:rsidRDefault="00DA5601" w:rsidP="000F200F">
            <w:pPr>
              <w:rPr>
                <w:b/>
                <w:lang w:val="en-US"/>
              </w:rPr>
            </w:pPr>
            <w:r w:rsidRPr="00B1180C">
              <w:rPr>
                <w:b/>
                <w:lang w:val="en-US"/>
              </w:rPr>
              <w:t>Operating mode switch</w:t>
            </w:r>
          </w:p>
        </w:tc>
        <w:tc>
          <w:tcPr>
            <w:tcW w:w="5722" w:type="dxa"/>
            <w:shd w:val="clear" w:color="auto" w:fill="0C0C0C"/>
          </w:tcPr>
          <w:p w:rsidR="00DA5601" w:rsidRPr="00B1180C" w:rsidRDefault="00DA5601" w:rsidP="000F200F">
            <w:pPr>
              <w:rPr>
                <w:b/>
                <w:lang w:val="en-US"/>
              </w:rPr>
            </w:pPr>
            <w:r w:rsidRPr="00B1180C">
              <w:rPr>
                <w:b/>
                <w:lang w:val="en-US"/>
              </w:rPr>
              <w:t>Function</w:t>
            </w:r>
          </w:p>
        </w:tc>
      </w:tr>
      <w:tr w:rsidR="00DA5601" w:rsidRPr="00B1180C" w:rsidTr="000F200F">
        <w:tc>
          <w:tcPr>
            <w:tcW w:w="3848" w:type="dxa"/>
          </w:tcPr>
          <w:p w:rsidR="00DA5601" w:rsidRPr="00B1180C" w:rsidRDefault="00DA5601" w:rsidP="000F200F">
            <w:pPr>
              <w:rPr>
                <w:lang w:val="en-US"/>
              </w:rPr>
            </w:pPr>
            <w:r w:rsidRPr="00B1180C">
              <w:rPr>
                <w:lang w:val="en-US"/>
              </w:rPr>
              <w:t>From center to top position</w:t>
            </w:r>
          </w:p>
        </w:tc>
        <w:tc>
          <w:tcPr>
            <w:tcW w:w="5722" w:type="dxa"/>
          </w:tcPr>
          <w:p w:rsidR="00DA5601" w:rsidRPr="00B1180C" w:rsidRDefault="00DA5601" w:rsidP="000F200F">
            <w:pPr>
              <w:rPr>
                <w:lang w:val="en-US"/>
              </w:rPr>
            </w:pPr>
            <w:r w:rsidRPr="00B1180C">
              <w:rPr>
                <w:lang w:val="en-US"/>
              </w:rPr>
              <w:t>Activate program processing (RUN)</w:t>
            </w:r>
          </w:p>
        </w:tc>
      </w:tr>
      <w:tr w:rsidR="00DA5601" w:rsidRPr="00B1180C" w:rsidTr="000F200F">
        <w:tc>
          <w:tcPr>
            <w:tcW w:w="3848" w:type="dxa"/>
          </w:tcPr>
          <w:p w:rsidR="00DA5601" w:rsidRPr="00B1180C" w:rsidRDefault="00DA5601" w:rsidP="000F200F">
            <w:pPr>
              <w:rPr>
                <w:lang w:val="en-US"/>
              </w:rPr>
            </w:pPr>
            <w:r w:rsidRPr="00B1180C">
              <w:rPr>
                <w:lang w:val="en-US"/>
              </w:rPr>
              <w:t>From top to center position</w:t>
            </w:r>
          </w:p>
        </w:tc>
        <w:tc>
          <w:tcPr>
            <w:tcW w:w="5722" w:type="dxa"/>
          </w:tcPr>
          <w:p w:rsidR="00DA5601" w:rsidRPr="00B1180C" w:rsidRDefault="00DA5601" w:rsidP="000F200F">
            <w:pPr>
              <w:rPr>
                <w:lang w:val="en-US"/>
              </w:rPr>
            </w:pPr>
            <w:r w:rsidRPr="00B1180C">
              <w:rPr>
                <w:lang w:val="en-US"/>
              </w:rPr>
              <w:t>Stop program processing (STOP)</w:t>
            </w:r>
          </w:p>
        </w:tc>
      </w:tr>
      <w:tr w:rsidR="00DA5601" w:rsidRPr="000F200F" w:rsidTr="000F200F">
        <w:tc>
          <w:tcPr>
            <w:tcW w:w="3848" w:type="dxa"/>
          </w:tcPr>
          <w:p w:rsidR="00DA5601" w:rsidRPr="00B1180C" w:rsidRDefault="00DA5601" w:rsidP="000F200F">
            <w:pPr>
              <w:rPr>
                <w:lang w:val="en-US"/>
              </w:rPr>
            </w:pPr>
            <w:r w:rsidRPr="00B1180C">
              <w:rPr>
                <w:lang w:val="en-US"/>
              </w:rPr>
              <w:t>Lower, bootstrap</w:t>
            </w:r>
          </w:p>
        </w:tc>
        <w:tc>
          <w:tcPr>
            <w:tcW w:w="5722" w:type="dxa"/>
          </w:tcPr>
          <w:p w:rsidR="00DA5601" w:rsidRPr="00B1180C" w:rsidRDefault="00DA5601" w:rsidP="000F200F">
            <w:pPr>
              <w:rPr>
                <w:lang w:val="en-US"/>
              </w:rPr>
            </w:pPr>
            <w:r w:rsidRPr="00B1180C">
              <w:rPr>
                <w:lang w:val="en-US"/>
              </w:rPr>
              <w:t>For original loading of firmware, not necessary for user</w:t>
            </w:r>
          </w:p>
        </w:tc>
      </w:tr>
      <w:tr w:rsidR="00DA5601" w:rsidRPr="000F200F" w:rsidTr="000F200F">
        <w:tc>
          <w:tcPr>
            <w:tcW w:w="3848" w:type="dxa"/>
          </w:tcPr>
          <w:p w:rsidR="00DA5601" w:rsidRPr="00B1180C" w:rsidRDefault="00DA5601" w:rsidP="000F200F">
            <w:pPr>
              <w:rPr>
                <w:lang w:val="en-US"/>
              </w:rPr>
            </w:pPr>
            <w:r w:rsidRPr="00B1180C">
              <w:rPr>
                <w:lang w:val="en-US"/>
              </w:rPr>
              <w:t>Push down (i.e. with screwdriver)</w:t>
            </w:r>
          </w:p>
        </w:tc>
        <w:tc>
          <w:tcPr>
            <w:tcW w:w="5722" w:type="dxa"/>
          </w:tcPr>
          <w:p w:rsidR="00DA5601" w:rsidRPr="00B1180C" w:rsidRDefault="00DA5601" w:rsidP="000F200F">
            <w:pPr>
              <w:rPr>
                <w:lang w:val="en-US"/>
              </w:rPr>
            </w:pPr>
            <w:r w:rsidRPr="00B1180C">
              <w:rPr>
                <w:lang w:val="en-US"/>
              </w:rPr>
              <w:t>Hardware reset.</w:t>
            </w:r>
          </w:p>
          <w:p w:rsidR="00DA5601" w:rsidRPr="00B1180C" w:rsidRDefault="00DA5601" w:rsidP="000F200F">
            <w:pPr>
              <w:rPr>
                <w:lang w:val="en-US"/>
              </w:rPr>
            </w:pPr>
            <w:r w:rsidRPr="00B1180C">
              <w:rPr>
                <w:lang w:val="en-US"/>
              </w:rPr>
              <w:t>All outputs and flags are reset; variables are reset to 0 or to FALSE or to an initial value.</w:t>
            </w:r>
          </w:p>
          <w:p w:rsidR="00DA5601" w:rsidRPr="00B1180C" w:rsidRDefault="00DA5601" w:rsidP="000F200F">
            <w:pPr>
              <w:rPr>
                <w:lang w:val="en-US"/>
              </w:rPr>
            </w:pPr>
            <w:r w:rsidRPr="00B1180C">
              <w:rPr>
                <w:lang w:val="en-US"/>
              </w:rPr>
              <w:t>Retain variables or flags are not changed.</w:t>
            </w:r>
          </w:p>
          <w:p w:rsidR="00DA5601" w:rsidRPr="00B1180C" w:rsidRDefault="00DA5601" w:rsidP="000F200F">
            <w:pPr>
              <w:rPr>
                <w:lang w:val="en-US"/>
              </w:rPr>
            </w:pPr>
            <w:r w:rsidRPr="00B1180C">
              <w:rPr>
                <w:lang w:val="en-US"/>
              </w:rPr>
              <w:t>The hardware reset can be performed with STOP as well as RUN in any position of the operating mode switch!</w:t>
            </w:r>
          </w:p>
        </w:tc>
      </w:tr>
    </w:tbl>
    <w:p w:rsidR="00DA5601" w:rsidRDefault="00DA5601" w:rsidP="000F200F">
      <w:pPr>
        <w:rPr>
          <w:lang w:val="en-US"/>
        </w:rPr>
      </w:pPr>
    </w:p>
    <w:p w:rsidR="00DA5601" w:rsidRDefault="00DA5601" w:rsidP="000F200F">
      <w:pPr>
        <w:rPr>
          <w:lang w:val="en-US"/>
        </w:rPr>
      </w:pPr>
      <w:r>
        <w:rPr>
          <w:lang w:val="en-US"/>
        </w:rPr>
        <w:t>If the device manager shows a MAC address, check this against the MAC address on the head station on the Wago. If it is right, click the check box.</w:t>
      </w:r>
      <w:r w:rsidRPr="00B13DB3">
        <w:rPr>
          <w:lang w:val="en-US"/>
        </w:rPr>
        <w:t xml:space="preserve"> </w:t>
      </w:r>
    </w:p>
    <w:p w:rsidR="00DA5601" w:rsidRDefault="00DA5601" w:rsidP="000F200F">
      <w:pPr>
        <w:rPr>
          <w:lang w:val="en-US"/>
        </w:rPr>
      </w:pPr>
      <w:r>
        <w:rPr>
          <w:lang w:val="en-US"/>
        </w:rPr>
        <w:t>Fill in the IP address the Wago device (must be in the same range as the PC, i.e. 172.16.x.x).</w:t>
      </w:r>
      <w:r>
        <w:rPr>
          <w:lang w:val="en-US"/>
        </w:rPr>
        <w:br/>
        <w:t>For Wago the last digits are in the 90 range. The very first connected Wago will be set to 172.16.1.91 and the next available to 172.16.1.92 etc.</w:t>
      </w:r>
    </w:p>
    <w:p w:rsidR="00DA5601" w:rsidRDefault="00DA5601" w:rsidP="000F200F">
      <w:pPr>
        <w:rPr>
          <w:lang w:val="en-US"/>
        </w:rPr>
      </w:pPr>
      <w:r>
        <w:rPr>
          <w:lang w:val="en-US"/>
        </w:rPr>
        <w:t>Confirm the settings by c</w:t>
      </w:r>
      <w:r w:rsidRPr="00C26B9D">
        <w:rPr>
          <w:lang w:val="en-US"/>
        </w:rPr>
        <w:t>lick</w:t>
      </w:r>
      <w:r>
        <w:rPr>
          <w:lang w:val="en-US"/>
        </w:rPr>
        <w:t>ing</w:t>
      </w:r>
      <w:r w:rsidRPr="00C26B9D">
        <w:rPr>
          <w:lang w:val="en-US"/>
        </w:rPr>
        <w:t xml:space="preserve"> </w:t>
      </w:r>
      <w:r>
        <w:rPr>
          <w:lang w:val="en-US"/>
        </w:rPr>
        <w:t>the “</w:t>
      </w:r>
      <w:r w:rsidRPr="00C26B9D">
        <w:rPr>
          <w:lang w:val="en-US"/>
        </w:rPr>
        <w:t>OK</w:t>
      </w:r>
      <w:r>
        <w:rPr>
          <w:lang w:val="en-US"/>
        </w:rPr>
        <w:t>”</w:t>
      </w:r>
      <w:r w:rsidRPr="00C26B9D">
        <w:rPr>
          <w:lang w:val="en-US"/>
        </w:rPr>
        <w:t xml:space="preserve"> </w:t>
      </w:r>
      <w:r>
        <w:rPr>
          <w:lang w:val="en-US"/>
        </w:rPr>
        <w:t>button. T</w:t>
      </w:r>
      <w:r w:rsidRPr="00C26B9D">
        <w:rPr>
          <w:lang w:val="en-US"/>
        </w:rPr>
        <w:t>he screen will s</w:t>
      </w:r>
      <w:r>
        <w:rPr>
          <w:lang w:val="en-US"/>
        </w:rPr>
        <w:t>how the connected Wago devices, their respective MAC addresses, their given IP addresses and the server they are connected to.</w:t>
      </w:r>
      <w:r w:rsidRPr="00C26B9D">
        <w:rPr>
          <w:lang w:val="en-US"/>
        </w:rPr>
        <w:t xml:space="preserve"> </w:t>
      </w:r>
    </w:p>
    <w:p w:rsidR="00DA5601" w:rsidRPr="00CA0364"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DA5601">
      <w:pPr>
        <w:pStyle w:val="Kop3"/>
        <w:numPr>
          <w:ilvl w:val="2"/>
          <w:numId w:val="3"/>
        </w:numPr>
        <w:rPr>
          <w:lang w:val="en-US"/>
        </w:rPr>
      </w:pPr>
      <w:bookmarkStart w:id="571" w:name="_Toc275955999"/>
      <w:bookmarkStart w:id="572" w:name="_Ref335817745"/>
      <w:bookmarkStart w:id="573" w:name="_Ref335819770"/>
      <w:bookmarkStart w:id="574" w:name="_Ref335819781"/>
      <w:bookmarkStart w:id="575" w:name="_Toc366768643"/>
      <w:r>
        <w:rPr>
          <w:lang w:val="en-US"/>
        </w:rPr>
        <w:t>Wago calibration</w:t>
      </w:r>
      <w:bookmarkEnd w:id="571"/>
      <w:bookmarkEnd w:id="572"/>
      <w:bookmarkEnd w:id="573"/>
      <w:bookmarkEnd w:id="574"/>
      <w:bookmarkEnd w:id="575"/>
    </w:p>
    <w:p w:rsidR="00DA5601" w:rsidRDefault="00DA5601" w:rsidP="000F200F">
      <w:pPr>
        <w:pStyle w:val="Text"/>
        <w:rPr>
          <w:lang w:val="en-US"/>
        </w:rPr>
      </w:pPr>
      <w:r>
        <w:rPr>
          <w:lang w:val="en-US"/>
        </w:rPr>
        <w:t>In Wago you can calibrate the analogue sensors, which is especially proficient when it is non-linear. As example we’ll show the calibration of a tank.</w:t>
      </w:r>
    </w:p>
    <w:p w:rsidR="00DA5601" w:rsidRPr="00147103" w:rsidRDefault="00DA5601" w:rsidP="000F200F">
      <w:pPr>
        <w:pStyle w:val="Text"/>
        <w:rPr>
          <w:lang w:val="en-US"/>
        </w:rPr>
      </w:pPr>
      <w:r w:rsidRPr="00147103">
        <w:rPr>
          <w:lang w:val="en-US"/>
        </w:rPr>
        <w:t>The best steps to calibrate the tank sensors are as following:</w:t>
      </w:r>
    </w:p>
    <w:p w:rsidR="00DA5601" w:rsidRPr="00147103" w:rsidRDefault="00DA5601" w:rsidP="000F200F">
      <w:pPr>
        <w:pStyle w:val="Text"/>
        <w:rPr>
          <w:lang w:val="en-US"/>
        </w:rPr>
      </w:pPr>
    </w:p>
    <w:p w:rsidR="00DA5601" w:rsidRDefault="00DA5601" w:rsidP="0018547A">
      <w:pPr>
        <w:pStyle w:val="Text"/>
        <w:numPr>
          <w:ilvl w:val="0"/>
          <w:numId w:val="33"/>
        </w:numPr>
        <w:rPr>
          <w:lang w:val="en-US"/>
        </w:rPr>
      </w:pPr>
      <w:r w:rsidRPr="00147103">
        <w:rPr>
          <w:lang w:val="en-US"/>
        </w:rPr>
        <w:t>Shut down all the NavVision installations</w:t>
      </w:r>
      <w:r>
        <w:rPr>
          <w:lang w:val="en-US"/>
        </w:rPr>
        <w:t xml:space="preserve"> (i.e. other servers and clients) </w:t>
      </w:r>
      <w:r w:rsidRPr="00147103">
        <w:rPr>
          <w:lang w:val="en-US"/>
        </w:rPr>
        <w:t xml:space="preserve"> except for one server.</w:t>
      </w:r>
      <w:r>
        <w:rPr>
          <w:lang w:val="en-US"/>
        </w:rPr>
        <w:t xml:space="preserve"> This must </w:t>
      </w:r>
      <w:r w:rsidRPr="00147103">
        <w:rPr>
          <w:lang w:val="en-US"/>
        </w:rPr>
        <w:t xml:space="preserve">be done to make sure this server's calibration will not accidentally be overwritten by </w:t>
      </w:r>
      <w:r>
        <w:rPr>
          <w:lang w:val="en-US"/>
        </w:rPr>
        <w:t>any other system on the network</w:t>
      </w:r>
    </w:p>
    <w:p w:rsidR="00DA5601" w:rsidRDefault="00DA5601" w:rsidP="0018547A">
      <w:pPr>
        <w:pStyle w:val="Text"/>
        <w:numPr>
          <w:ilvl w:val="0"/>
          <w:numId w:val="33"/>
        </w:numPr>
        <w:rPr>
          <w:lang w:val="en-US"/>
        </w:rPr>
      </w:pPr>
      <w:r w:rsidRPr="00147103">
        <w:rPr>
          <w:lang w:val="en-US"/>
        </w:rPr>
        <w:t>On the running Server system, open the Wago configuration and follow the next steps for every field</w:t>
      </w:r>
    </w:p>
    <w:p w:rsidR="00DA5601" w:rsidRDefault="00DA5601" w:rsidP="0018547A">
      <w:pPr>
        <w:pStyle w:val="Text"/>
        <w:numPr>
          <w:ilvl w:val="0"/>
          <w:numId w:val="33"/>
        </w:numPr>
        <w:rPr>
          <w:lang w:val="en-US"/>
        </w:rPr>
      </w:pPr>
      <w:r w:rsidRPr="00601076">
        <w:rPr>
          <w:lang w:val="en-US"/>
        </w:rPr>
        <w:t>Press the “W” on the (i.e 750-454) modules containing the tank level sensors.</w:t>
      </w:r>
      <w:r w:rsidRPr="00601076">
        <w:rPr>
          <w:noProof/>
          <w:lang w:val="en-US" w:eastAsia="nl-NL"/>
        </w:rPr>
        <w:t xml:space="preserve"> </w:t>
      </w:r>
      <w:r w:rsidRPr="00601076">
        <w:rPr>
          <w:lang w:val="en-US"/>
        </w:rPr>
        <w:t xml:space="preserve">The 750-454 modules measures 4 to 20 </w:t>
      </w:r>
      <w:r>
        <w:rPr>
          <w:lang w:val="en-US"/>
        </w:rPr>
        <w:t xml:space="preserve">mA (see </w:t>
      </w:r>
      <w:r w:rsidR="007270D5">
        <w:rPr>
          <w:lang w:val="en-US"/>
        </w:rPr>
        <w:fldChar w:fldCharType="begin"/>
      </w:r>
      <w:r>
        <w:rPr>
          <w:lang w:val="en-US"/>
        </w:rPr>
        <w:instrText xml:space="preserve"> REF _Ref331062007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58</w:t>
      </w:r>
      <w:r w:rsidR="007270D5">
        <w:rPr>
          <w:lang w:val="en-US"/>
        </w:rPr>
        <w:fldChar w:fldCharType="end"/>
      </w:r>
      <w:r>
        <w:rPr>
          <w:lang w:val="en-US"/>
        </w:rPr>
        <w:t>)</w:t>
      </w:r>
    </w:p>
    <w:p w:rsidR="00DA5601" w:rsidRPr="00601076" w:rsidRDefault="00DA5601" w:rsidP="0018547A">
      <w:pPr>
        <w:pStyle w:val="Text"/>
        <w:numPr>
          <w:ilvl w:val="0"/>
          <w:numId w:val="33"/>
        </w:numPr>
        <w:rPr>
          <w:lang w:val="en-US"/>
        </w:rPr>
      </w:pPr>
      <w:r w:rsidRPr="00601076">
        <w:rPr>
          <w:lang w:val="en-US"/>
        </w:rPr>
        <w:t>You now see the old calibration</w:t>
      </w:r>
      <w:r>
        <w:rPr>
          <w:lang w:val="en-US"/>
        </w:rPr>
        <w:t xml:space="preserve"> or the standard linear one</w:t>
      </w:r>
      <w:r w:rsidRPr="00601076">
        <w:rPr>
          <w:lang w:val="en-US"/>
        </w:rPr>
        <w:t>. Be aware of the measuring unit used.</w:t>
      </w:r>
      <w:r w:rsidRPr="00601076">
        <w:rPr>
          <w:lang w:val="en-US"/>
        </w:rPr>
        <w:br/>
      </w:r>
      <w:r w:rsidRPr="00601076">
        <w:rPr>
          <w:lang w:val="en-US"/>
        </w:rPr>
        <w:lastRenderedPageBreak/>
        <w:t>The graph (see</w:t>
      </w:r>
      <w:r>
        <w:rPr>
          <w:lang w:val="en-US"/>
        </w:rPr>
        <w:t xml:space="preserve"> </w:t>
      </w:r>
      <w:r w:rsidR="007270D5">
        <w:rPr>
          <w:lang w:val="en-US"/>
        </w:rPr>
        <w:fldChar w:fldCharType="begin"/>
      </w:r>
      <w:r>
        <w:rPr>
          <w:lang w:val="en-US"/>
        </w:rPr>
        <w:instrText xml:space="preserve"> REF _Ref333584394 \h </w:instrText>
      </w:r>
      <w:r w:rsidR="007270D5">
        <w:rPr>
          <w:lang w:val="en-US"/>
        </w:rPr>
      </w:r>
      <w:r w:rsidR="007270D5">
        <w:rPr>
          <w:lang w:val="en-US"/>
        </w:rPr>
        <w:fldChar w:fldCharType="separate"/>
      </w:r>
      <w:r w:rsidR="00ED7AB1" w:rsidRPr="00D92197">
        <w:t xml:space="preserve">Figure </w:t>
      </w:r>
      <w:r w:rsidR="00ED7AB1">
        <w:rPr>
          <w:noProof/>
        </w:rPr>
        <w:t>11</w:t>
      </w:r>
      <w:r w:rsidR="00ED7AB1">
        <w:noBreakHyphen/>
      </w:r>
      <w:r w:rsidR="00ED7AB1">
        <w:rPr>
          <w:noProof/>
        </w:rPr>
        <w:t>59</w:t>
      </w:r>
      <w:r w:rsidR="007270D5">
        <w:rPr>
          <w:lang w:val="en-US"/>
        </w:rPr>
        <w:fldChar w:fldCharType="end"/>
      </w:r>
      <w:r w:rsidRPr="00601076">
        <w:rPr>
          <w:lang w:val="en-US"/>
        </w:rPr>
        <w:t>) shows the unity on the Y-axis; depending on the actual field settings</w:t>
      </w:r>
    </w:p>
    <w:p w:rsidR="00DA5601" w:rsidRPr="00147103" w:rsidRDefault="00DA5601" w:rsidP="0018547A">
      <w:pPr>
        <w:pStyle w:val="Text"/>
        <w:numPr>
          <w:ilvl w:val="0"/>
          <w:numId w:val="33"/>
        </w:numPr>
        <w:rPr>
          <w:lang w:val="en-US"/>
        </w:rPr>
      </w:pPr>
      <w:r>
        <w:rPr>
          <w:lang w:val="en-US"/>
        </w:rPr>
        <w:t>Write down the measured mA for</w:t>
      </w:r>
      <w:r w:rsidRPr="00147103">
        <w:rPr>
          <w:lang w:val="en-US"/>
        </w:rPr>
        <w:t xml:space="preserve"> an empty tank.</w:t>
      </w:r>
      <w:r w:rsidRPr="00A91A74">
        <w:t xml:space="preserve"> </w:t>
      </w:r>
      <w:r w:rsidRPr="00147103">
        <w:t xml:space="preserve">The measured </w:t>
      </w:r>
      <w:r>
        <w:t>mA</w:t>
      </w:r>
      <w:r w:rsidRPr="00147103">
        <w:t xml:space="preserve"> is shown below the graph.</w:t>
      </w:r>
    </w:p>
    <w:p w:rsidR="00DA5601" w:rsidRDefault="00DA5601" w:rsidP="000F200F">
      <w:pPr>
        <w:pStyle w:val="Text"/>
        <w:rPr>
          <w:lang w:val="en-US"/>
        </w:rPr>
      </w:pPr>
    </w:p>
    <w:p w:rsidR="00DA5601" w:rsidRDefault="00DA5601" w:rsidP="000F200F">
      <w:pPr>
        <w:pStyle w:val="Text"/>
        <w:rPr>
          <w:lang w:val="en-US"/>
        </w:rPr>
      </w:pPr>
      <w:r>
        <w:rPr>
          <w:noProof/>
          <w:lang w:val="nl-NL" w:eastAsia="nl-NL"/>
        </w:rPr>
        <w:drawing>
          <wp:inline distT="0" distB="0" distL="0" distR="0" wp14:anchorId="0782F346" wp14:editId="45BB7283">
            <wp:extent cx="1419225" cy="3558653"/>
            <wp:effectExtent l="0" t="0" r="0" b="381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1420592" cy="3562080"/>
                    </a:xfrm>
                    <a:prstGeom prst="rect">
                      <a:avLst/>
                    </a:prstGeom>
                  </pic:spPr>
                </pic:pic>
              </a:graphicData>
            </a:graphic>
          </wp:inline>
        </w:drawing>
      </w:r>
    </w:p>
    <w:p w:rsidR="00DA5601" w:rsidRDefault="00DA5601" w:rsidP="00BF52F4">
      <w:pPr>
        <w:pStyle w:val="Onderschrift"/>
      </w:pPr>
      <w:bookmarkStart w:id="576" w:name="_Ref331062007"/>
      <w:bookmarkStart w:id="577" w:name="_Toc366768791"/>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58</w:t>
      </w:r>
      <w:r w:rsidR="00ED7AB1">
        <w:fldChar w:fldCharType="end"/>
      </w:r>
      <w:bookmarkEnd w:id="576"/>
      <w:r>
        <w:t xml:space="preserve">: </w:t>
      </w:r>
      <w:r w:rsidRPr="00601076">
        <w:t>C</w:t>
      </w:r>
      <w:r>
        <w:t>alibration</w:t>
      </w:r>
      <w:bookmarkEnd w:id="577"/>
      <w:r>
        <w:br w:type="page"/>
      </w:r>
    </w:p>
    <w:p w:rsidR="00DA5601" w:rsidRDefault="00DA5601" w:rsidP="000F200F">
      <w:pPr>
        <w:pStyle w:val="Text"/>
        <w:keepNext/>
      </w:pPr>
      <w:r>
        <w:rPr>
          <w:noProof/>
          <w:lang w:val="nl-NL" w:eastAsia="nl-NL"/>
        </w:rPr>
        <w:lastRenderedPageBreak/>
        <w:drawing>
          <wp:inline distT="0" distB="0" distL="0" distR="0" wp14:anchorId="4324DA44" wp14:editId="77D631E6">
            <wp:extent cx="5939790" cy="3427093"/>
            <wp:effectExtent l="0" t="0" r="3810" b="254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939790" cy="3427093"/>
                    </a:xfrm>
                    <a:prstGeom prst="rect">
                      <a:avLst/>
                    </a:prstGeom>
                  </pic:spPr>
                </pic:pic>
              </a:graphicData>
            </a:graphic>
          </wp:inline>
        </w:drawing>
      </w:r>
    </w:p>
    <w:p w:rsidR="00DA5601" w:rsidRPr="00D92197" w:rsidRDefault="00DA5601" w:rsidP="002309BE">
      <w:pPr>
        <w:pStyle w:val="Onderschrift"/>
      </w:pPr>
      <w:bookmarkStart w:id="578" w:name="_Ref333584394"/>
      <w:bookmarkStart w:id="579" w:name="_Ref264620455"/>
      <w:bookmarkStart w:id="580" w:name="_Ref331064502"/>
      <w:bookmarkStart w:id="581" w:name="_Toc366768792"/>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59</w:t>
      </w:r>
      <w:r w:rsidR="00ED7AB1">
        <w:fldChar w:fldCharType="end"/>
      </w:r>
      <w:bookmarkEnd w:id="578"/>
      <w:r>
        <w:t>:</w:t>
      </w:r>
      <w:bookmarkEnd w:id="579"/>
      <w:r w:rsidRPr="00D92197">
        <w:t xml:space="preserve"> Graph (WAGO calibration)</w:t>
      </w:r>
      <w:bookmarkEnd w:id="580"/>
      <w:bookmarkEnd w:id="581"/>
    </w:p>
    <w:p w:rsidR="00BF52F4" w:rsidRDefault="00BF52F4" w:rsidP="000F200F">
      <w:pPr>
        <w:pStyle w:val="Text"/>
        <w:rPr>
          <w:lang w:val="en-US"/>
        </w:rPr>
      </w:pPr>
    </w:p>
    <w:p w:rsidR="00DA5601" w:rsidRPr="00147103" w:rsidRDefault="00DA5601" w:rsidP="000F200F">
      <w:pPr>
        <w:pStyle w:val="Text"/>
        <w:rPr>
          <w:lang w:val="en-US"/>
        </w:rPr>
      </w:pPr>
      <w:r w:rsidRPr="00147103">
        <w:rPr>
          <w:lang w:val="en-US"/>
        </w:rPr>
        <w:t xml:space="preserve">You can enter this value in the first row/first </w:t>
      </w:r>
      <w:r>
        <w:rPr>
          <w:lang w:val="en-US"/>
        </w:rPr>
        <w:t>column of the table. I</w:t>
      </w:r>
      <w:r w:rsidRPr="00147103">
        <w:rPr>
          <w:lang w:val="en-US"/>
        </w:rPr>
        <w:t>n the</w:t>
      </w:r>
      <w:r>
        <w:rPr>
          <w:lang w:val="en-US"/>
        </w:rPr>
        <w:t xml:space="preserve"> right column, enter “0”. This col</w:t>
      </w:r>
      <w:r w:rsidRPr="00147103">
        <w:rPr>
          <w:lang w:val="en-US"/>
        </w:rPr>
        <w:t>umn is the amount of unity's noted down in step four.</w:t>
      </w:r>
    </w:p>
    <w:p w:rsidR="00DA5601" w:rsidRPr="00147103" w:rsidRDefault="00DA5601" w:rsidP="000F200F">
      <w:pPr>
        <w:pStyle w:val="Text"/>
        <w:rPr>
          <w:lang w:val="en-US"/>
        </w:rPr>
      </w:pPr>
      <w:r w:rsidRPr="00147103">
        <w:rPr>
          <w:lang w:val="en-US"/>
        </w:rPr>
        <w:t xml:space="preserve">You now have </w:t>
      </w:r>
      <w:r>
        <w:rPr>
          <w:lang w:val="en-US"/>
        </w:rPr>
        <w:t>configured that this amount of mA</w:t>
      </w:r>
      <w:r w:rsidRPr="00147103">
        <w:rPr>
          <w:lang w:val="en-US"/>
        </w:rPr>
        <w:t xml:space="preserve"> gives </w:t>
      </w:r>
      <w:r>
        <w:rPr>
          <w:lang w:val="en-US"/>
        </w:rPr>
        <w:t>“</w:t>
      </w:r>
      <w:r w:rsidRPr="00147103">
        <w:rPr>
          <w:lang w:val="en-US"/>
        </w:rPr>
        <w:t>0</w:t>
      </w:r>
      <w:r>
        <w:rPr>
          <w:lang w:val="en-US"/>
        </w:rPr>
        <w:t>”</w:t>
      </w:r>
      <w:r w:rsidRPr="00147103">
        <w:rPr>
          <w:lang w:val="en-US"/>
        </w:rPr>
        <w:t xml:space="preserve"> (gallons/liters/...)</w:t>
      </w:r>
    </w:p>
    <w:p w:rsidR="00DA5601" w:rsidRPr="00147103" w:rsidRDefault="00DA5601" w:rsidP="000F200F">
      <w:pPr>
        <w:pStyle w:val="Text"/>
        <w:rPr>
          <w:lang w:val="en-US"/>
        </w:rPr>
      </w:pPr>
    </w:p>
    <w:p w:rsidR="00DA5601" w:rsidRDefault="00DA5601" w:rsidP="0018547A">
      <w:pPr>
        <w:pStyle w:val="Text"/>
        <w:numPr>
          <w:ilvl w:val="0"/>
          <w:numId w:val="33"/>
        </w:numPr>
        <w:rPr>
          <w:lang w:val="en-US"/>
        </w:rPr>
      </w:pPr>
      <w:r w:rsidRPr="00147103">
        <w:rPr>
          <w:lang w:val="en-US"/>
        </w:rPr>
        <w:t xml:space="preserve">Fill the tank until you see the </w:t>
      </w:r>
      <w:r>
        <w:rPr>
          <w:lang w:val="en-US"/>
        </w:rPr>
        <w:t>mA</w:t>
      </w:r>
      <w:r w:rsidRPr="00147103">
        <w:rPr>
          <w:lang w:val="en-US"/>
        </w:rPr>
        <w:t xml:space="preserve"> changing.</w:t>
      </w:r>
      <w:r>
        <w:rPr>
          <w:lang w:val="en-US"/>
        </w:rPr>
        <w:t xml:space="preserve"> </w:t>
      </w:r>
      <w:r>
        <w:rPr>
          <w:lang w:val="en-US"/>
        </w:rPr>
        <w:br/>
      </w:r>
      <w:r w:rsidRPr="00147103">
        <w:rPr>
          <w:lang w:val="en-US"/>
        </w:rPr>
        <w:t xml:space="preserve">Depending on the sensor, it can be that the </w:t>
      </w:r>
      <w:r>
        <w:rPr>
          <w:lang w:val="en-US"/>
        </w:rPr>
        <w:t>first amount is not measured</w:t>
      </w:r>
    </w:p>
    <w:p w:rsidR="00DA5601" w:rsidRDefault="00DA5601" w:rsidP="0018547A">
      <w:pPr>
        <w:pStyle w:val="Text"/>
        <w:numPr>
          <w:ilvl w:val="0"/>
          <w:numId w:val="33"/>
        </w:numPr>
        <w:rPr>
          <w:lang w:val="en-US"/>
        </w:rPr>
      </w:pPr>
      <w:r>
        <w:rPr>
          <w:lang w:val="en-US"/>
        </w:rPr>
        <w:t>Write</w:t>
      </w:r>
      <w:r w:rsidRPr="00147103">
        <w:rPr>
          <w:lang w:val="en-US"/>
        </w:rPr>
        <w:t xml:space="preserve"> down this </w:t>
      </w:r>
      <w:r>
        <w:rPr>
          <w:lang w:val="en-US"/>
        </w:rPr>
        <w:t>mA</w:t>
      </w:r>
      <w:r w:rsidRPr="00147103">
        <w:rPr>
          <w:lang w:val="en-US"/>
        </w:rPr>
        <w:t xml:space="preserve"> and amount of liters/gallons (depending on the unity) on the next row</w:t>
      </w:r>
    </w:p>
    <w:p w:rsidR="00DA5601" w:rsidRDefault="00DA5601" w:rsidP="0018547A">
      <w:pPr>
        <w:pStyle w:val="Text"/>
        <w:numPr>
          <w:ilvl w:val="0"/>
          <w:numId w:val="33"/>
        </w:numPr>
        <w:rPr>
          <w:lang w:val="en-US"/>
        </w:rPr>
      </w:pPr>
      <w:r w:rsidRPr="00147103">
        <w:rPr>
          <w:lang w:val="en-US"/>
        </w:rPr>
        <w:t>Repeat the filling/noting down the values steps as much times as you like.</w:t>
      </w:r>
      <w:r>
        <w:rPr>
          <w:lang w:val="en-US"/>
        </w:rPr>
        <w:t xml:space="preserve"> </w:t>
      </w:r>
      <w:r w:rsidRPr="00147103">
        <w:rPr>
          <w:lang w:val="en-US"/>
        </w:rPr>
        <w:t xml:space="preserve">If the tank is completely linear, four times could be a good choice. If not, it's better to make more measurements concerning </w:t>
      </w:r>
      <w:r>
        <w:rPr>
          <w:lang w:val="en-US"/>
        </w:rPr>
        <w:t>the odd-shaped part of the tank</w:t>
      </w:r>
    </w:p>
    <w:p w:rsidR="00DA5601" w:rsidRDefault="00DA5601" w:rsidP="0018547A">
      <w:pPr>
        <w:pStyle w:val="Text"/>
        <w:numPr>
          <w:ilvl w:val="0"/>
          <w:numId w:val="33"/>
        </w:numPr>
        <w:rPr>
          <w:lang w:val="en-US"/>
        </w:rPr>
      </w:pPr>
      <w:r w:rsidRPr="00147103">
        <w:rPr>
          <w:lang w:val="en-US"/>
        </w:rPr>
        <w:t>Finally, be sure to take a measurement with a full tank.</w:t>
      </w:r>
      <w:r>
        <w:rPr>
          <w:lang w:val="en-US"/>
        </w:rPr>
        <w:t xml:space="preserve"> </w:t>
      </w:r>
      <w:r w:rsidRPr="00147103">
        <w:rPr>
          <w:lang w:val="en-US"/>
        </w:rPr>
        <w:t>You now see the blue l</w:t>
      </w:r>
      <w:r>
        <w:rPr>
          <w:lang w:val="en-US"/>
        </w:rPr>
        <w:t xml:space="preserve">ine containing your calibration (see </w:t>
      </w:r>
      <w:r w:rsidR="007270D5">
        <w:rPr>
          <w:lang w:val="en-US"/>
        </w:rPr>
        <w:fldChar w:fldCharType="begin"/>
      </w:r>
      <w:r>
        <w:rPr>
          <w:lang w:val="en-US"/>
        </w:rPr>
        <w:instrText xml:space="preserve"> REF _Ref331065895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60</w:t>
      </w:r>
      <w:r w:rsidR="007270D5">
        <w:rPr>
          <w:lang w:val="en-US"/>
        </w:rPr>
        <w:fldChar w:fldCharType="end"/>
      </w:r>
      <w:r>
        <w:rPr>
          <w:lang w:val="en-US"/>
        </w:rPr>
        <w:t>)</w:t>
      </w:r>
    </w:p>
    <w:p w:rsidR="00DA5601" w:rsidRDefault="00DA5601" w:rsidP="0018547A">
      <w:pPr>
        <w:pStyle w:val="Text"/>
        <w:numPr>
          <w:ilvl w:val="0"/>
          <w:numId w:val="33"/>
        </w:numPr>
        <w:rPr>
          <w:lang w:val="en-US"/>
        </w:rPr>
      </w:pPr>
      <w:r w:rsidRPr="00147103">
        <w:rPr>
          <w:lang w:val="en-US"/>
        </w:rPr>
        <w:t>Repeat step 3 t/m 9 for every ta</w:t>
      </w:r>
      <w:r>
        <w:rPr>
          <w:lang w:val="en-US"/>
        </w:rPr>
        <w:t>nk sensor available on the ship</w:t>
      </w:r>
    </w:p>
    <w:p w:rsidR="00DA5601" w:rsidRDefault="00DA5601" w:rsidP="0018547A">
      <w:pPr>
        <w:pStyle w:val="Text"/>
        <w:numPr>
          <w:ilvl w:val="0"/>
          <w:numId w:val="33"/>
        </w:numPr>
        <w:rPr>
          <w:lang w:val="en-US"/>
        </w:rPr>
      </w:pPr>
      <w:r w:rsidRPr="00147103">
        <w:rPr>
          <w:lang w:val="en-US"/>
        </w:rPr>
        <w:t xml:space="preserve">Shut down </w:t>
      </w:r>
      <w:r w:rsidR="00DC7643">
        <w:rPr>
          <w:lang w:val="en-US"/>
        </w:rPr>
        <w:t>NavVision</w:t>
      </w:r>
      <w:r w:rsidR="004476D0">
        <w:rPr>
          <w:lang w:val="en-US"/>
        </w:rPr>
        <w:t>®</w:t>
      </w:r>
    </w:p>
    <w:p w:rsidR="00DA5601" w:rsidRDefault="00DA5601" w:rsidP="0018547A">
      <w:pPr>
        <w:pStyle w:val="Text"/>
        <w:numPr>
          <w:ilvl w:val="0"/>
          <w:numId w:val="33"/>
        </w:numPr>
        <w:rPr>
          <w:lang w:val="en-US"/>
        </w:rPr>
      </w:pPr>
      <w:r w:rsidRPr="00147103">
        <w:rPr>
          <w:lang w:val="en-US"/>
        </w:rPr>
        <w:t>Copy the file "cal.ini" from the "config" folder of the confi</w:t>
      </w:r>
      <w:r>
        <w:rPr>
          <w:lang w:val="en-US"/>
        </w:rPr>
        <w:t xml:space="preserve">gured NavVision to an USB stick. </w:t>
      </w:r>
      <w:r w:rsidRPr="00147103">
        <w:rPr>
          <w:lang w:val="en-US"/>
        </w:rPr>
        <w:t>This file con</w:t>
      </w:r>
      <w:r>
        <w:rPr>
          <w:lang w:val="en-US"/>
        </w:rPr>
        <w:t>tains all the calibrations made</w:t>
      </w:r>
    </w:p>
    <w:p w:rsidR="00DA5601" w:rsidRPr="00147103" w:rsidRDefault="00DA5601" w:rsidP="0018547A">
      <w:pPr>
        <w:pStyle w:val="Text"/>
        <w:numPr>
          <w:ilvl w:val="0"/>
          <w:numId w:val="33"/>
        </w:numPr>
        <w:rPr>
          <w:lang w:val="en-US"/>
        </w:rPr>
      </w:pPr>
      <w:r w:rsidRPr="00147103">
        <w:rPr>
          <w:lang w:val="en-US"/>
        </w:rPr>
        <w:t>Copy this file ("cal.ini") FROM the USB stick TO every server system on the ship.</w:t>
      </w:r>
      <w:r>
        <w:rPr>
          <w:lang w:val="en-US"/>
        </w:rPr>
        <w:t xml:space="preserve"> </w:t>
      </w:r>
      <w:r>
        <w:rPr>
          <w:lang w:val="en-US"/>
        </w:rPr>
        <w:br/>
        <w:t>Choose to</w:t>
      </w:r>
      <w:r w:rsidRPr="00147103">
        <w:rPr>
          <w:lang w:val="en-US"/>
        </w:rPr>
        <w:t xml:space="preserve"> overwrite the old calibration of the servers.</w:t>
      </w:r>
    </w:p>
    <w:p w:rsidR="00DA5601" w:rsidRPr="00147103" w:rsidRDefault="00DA5601" w:rsidP="000F200F">
      <w:pPr>
        <w:pStyle w:val="Text"/>
        <w:rPr>
          <w:lang w:val="en-US"/>
        </w:rPr>
      </w:pPr>
    </w:p>
    <w:p w:rsidR="00DA5601" w:rsidRDefault="00DA5601" w:rsidP="000F200F">
      <w:pPr>
        <w:pStyle w:val="Text"/>
        <w:rPr>
          <w:lang w:val="en-US"/>
        </w:rPr>
      </w:pPr>
      <w:r>
        <w:rPr>
          <w:lang w:val="en-US"/>
        </w:rPr>
        <w:t>From this particular moment each</w:t>
      </w:r>
      <w:r w:rsidRPr="00147103">
        <w:rPr>
          <w:lang w:val="en-US"/>
        </w:rPr>
        <w:t xml:space="preserve"> system is calibrated.</w:t>
      </w:r>
    </w:p>
    <w:p w:rsidR="00DA5601" w:rsidRDefault="00DA5601" w:rsidP="000F200F">
      <w:pPr>
        <w:pStyle w:val="Geenafstand1"/>
        <w:rPr>
          <w:lang w:val="en-US"/>
        </w:rPr>
      </w:pPr>
      <w:r>
        <w:rPr>
          <w:noProof/>
          <w:lang w:eastAsia="nl-NL"/>
        </w:rPr>
        <w:lastRenderedPageBreak/>
        <w:drawing>
          <wp:inline distT="0" distB="0" distL="0" distR="0" wp14:anchorId="6F454488" wp14:editId="4F62F889">
            <wp:extent cx="5939790" cy="3427093"/>
            <wp:effectExtent l="0" t="0" r="3810" b="254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939790" cy="3427093"/>
                    </a:xfrm>
                    <a:prstGeom prst="rect">
                      <a:avLst/>
                    </a:prstGeom>
                  </pic:spPr>
                </pic:pic>
              </a:graphicData>
            </a:graphic>
          </wp:inline>
        </w:drawing>
      </w:r>
    </w:p>
    <w:p w:rsidR="00DA5601" w:rsidRDefault="00DA5601" w:rsidP="002309BE">
      <w:pPr>
        <w:pStyle w:val="Onderschrift"/>
      </w:pPr>
      <w:bookmarkStart w:id="582" w:name="_Ref331065895"/>
      <w:bookmarkStart w:id="583" w:name="_Ref331065862"/>
      <w:bookmarkStart w:id="584" w:name="_Toc366768793"/>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60</w:t>
      </w:r>
      <w:r w:rsidR="00ED7AB1">
        <w:fldChar w:fldCharType="end"/>
      </w:r>
      <w:bookmarkEnd w:id="582"/>
      <w:r>
        <w:t>: Graph Calibrated</w:t>
      </w:r>
      <w:bookmarkEnd w:id="583"/>
      <w:bookmarkEnd w:id="584"/>
    </w:p>
    <w:p w:rsidR="00DA5601" w:rsidRDefault="00DA5601" w:rsidP="00DA5601">
      <w:pPr>
        <w:pStyle w:val="Kop2"/>
        <w:numPr>
          <w:ilvl w:val="1"/>
          <w:numId w:val="3"/>
        </w:numPr>
        <w:rPr>
          <w:lang w:val="en-US"/>
        </w:rPr>
      </w:pPr>
      <w:r>
        <w:rPr>
          <w:lang w:val="en-US"/>
        </w:rPr>
        <w:br w:type="page"/>
      </w:r>
      <w:bookmarkStart w:id="585" w:name="_Toc366768644"/>
      <w:r w:rsidRPr="00310C70">
        <w:rPr>
          <w:lang w:val="en-US"/>
        </w:rPr>
        <w:lastRenderedPageBreak/>
        <w:t>Network</w:t>
      </w:r>
      <w:bookmarkEnd w:id="513"/>
      <w:bookmarkEnd w:id="585"/>
    </w:p>
    <w:p w:rsidR="00BF52F4" w:rsidRDefault="00BF52F4" w:rsidP="000F200F">
      <w:pPr>
        <w:pStyle w:val="Text"/>
        <w:rPr>
          <w:lang w:val="en-US"/>
        </w:rPr>
      </w:pPr>
    </w:p>
    <w:p w:rsidR="00DA5601" w:rsidRDefault="00DA5601" w:rsidP="000F200F">
      <w:pPr>
        <w:pStyle w:val="Text"/>
        <w:rPr>
          <w:lang w:val="en-US"/>
        </w:rPr>
      </w:pPr>
      <w:r>
        <w:rPr>
          <w:lang w:val="en-US"/>
        </w:rPr>
        <w:t xml:space="preserve">Under “Configuration &gt; Network” the present network connections are shown (on right-hand side of window). </w:t>
      </w:r>
    </w:p>
    <w:p w:rsidR="00DA5601" w:rsidRPr="008D161F" w:rsidRDefault="00DA5601" w:rsidP="000F200F">
      <w:pPr>
        <w:pStyle w:val="Text"/>
        <w:rPr>
          <w:lang w:val="en-US"/>
        </w:rPr>
      </w:pPr>
      <w:r>
        <w:rPr>
          <w:lang w:val="en-US"/>
        </w:rPr>
        <w:t>Select the IP-addresses of the network ports to use with the network server / client module (c</w:t>
      </w:r>
      <w:r w:rsidRPr="00DB281E">
        <w:rPr>
          <w:lang w:val="en-US"/>
        </w:rPr>
        <w:t xml:space="preserve">lick </w:t>
      </w:r>
      <w:r>
        <w:rPr>
          <w:lang w:val="en-US"/>
        </w:rPr>
        <w:t xml:space="preserve">and hold the Ctrl-key </w:t>
      </w:r>
      <w:r w:rsidRPr="00DB281E">
        <w:rPr>
          <w:lang w:val="en-US"/>
        </w:rPr>
        <w:t>to select</w:t>
      </w:r>
      <w:r>
        <w:rPr>
          <w:lang w:val="en-US"/>
        </w:rPr>
        <w:t xml:space="preserve"> </w:t>
      </w:r>
      <w:r w:rsidRPr="00DB281E">
        <w:rPr>
          <w:lang w:val="en-US"/>
        </w:rPr>
        <w:t>multiple network ports)</w:t>
      </w:r>
      <w:r>
        <w:rPr>
          <w:lang w:val="en-US"/>
        </w:rPr>
        <w:t>.</w:t>
      </w:r>
    </w:p>
    <w:p w:rsidR="00DA5601" w:rsidRPr="00CA0364" w:rsidRDefault="00DA5601" w:rsidP="000F200F">
      <w:pPr>
        <w:rPr>
          <w:noProof/>
          <w:lang w:val="en-US"/>
        </w:rPr>
      </w:pPr>
      <w:r>
        <w:rPr>
          <w:lang w:val="en-US"/>
        </w:rPr>
        <w:t>To confirm the settings, click “Accept and restart communications”.</w:t>
      </w:r>
    </w:p>
    <w:p w:rsidR="00DA5601" w:rsidRPr="00CA0364" w:rsidRDefault="00DA5601" w:rsidP="000F200F">
      <w:pPr>
        <w:rPr>
          <w:noProof/>
          <w:lang w:val="en-US"/>
        </w:rPr>
      </w:pPr>
    </w:p>
    <w:p w:rsidR="00DA5601" w:rsidRDefault="00DA5601" w:rsidP="000F200F">
      <w:pPr>
        <w:keepNext/>
      </w:pPr>
      <w:r>
        <w:rPr>
          <w:noProof/>
          <w:lang w:val="nl-NL" w:eastAsia="nl-NL"/>
        </w:rPr>
        <w:drawing>
          <wp:inline distT="0" distB="0" distL="0" distR="0" wp14:anchorId="64437F2F" wp14:editId="0C7321EB">
            <wp:extent cx="5934075" cy="4743450"/>
            <wp:effectExtent l="19050" t="0" r="9525" b="0"/>
            <wp:docPr id="13" name="Afbeelding 13" descr="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ݻ°"/>
                    <pic:cNvPicPr>
                      <a:picLocks noChangeAspect="1" noChangeArrowheads="1"/>
                    </pic:cNvPicPr>
                  </pic:nvPicPr>
                  <pic:blipFill>
                    <a:blip r:embed="rId202" cstate="print"/>
                    <a:srcRect/>
                    <a:stretch>
                      <a:fillRect/>
                    </a:stretch>
                  </pic:blipFill>
                  <pic:spPr bwMode="auto">
                    <a:xfrm>
                      <a:off x="0" y="0"/>
                      <a:ext cx="5934075" cy="47434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586" w:name="_Toc366768794"/>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61</w:t>
      </w:r>
      <w:r w:rsidR="00ED7AB1">
        <w:fldChar w:fldCharType="end"/>
      </w:r>
      <w:r w:rsidRPr="00D92197">
        <w:t>: Network</w:t>
      </w:r>
      <w:bookmarkEnd w:id="586"/>
    </w:p>
    <w:p w:rsidR="00DA5601" w:rsidRDefault="0024426C" w:rsidP="000F200F">
      <w:pPr>
        <w:pStyle w:val="Text"/>
        <w:rPr>
          <w:i/>
          <w:lang w:val="en-US"/>
        </w:rPr>
      </w:pPr>
      <w:r>
        <w:rPr>
          <w:noProof/>
          <w:lang w:val="nl-NL" w:eastAsia="nl-NL"/>
        </w:rPr>
        <w:drawing>
          <wp:inline distT="0" distB="0" distL="0" distR="0" wp14:anchorId="408A65EC" wp14:editId="1874EAAD">
            <wp:extent cx="416379" cy="342900"/>
            <wp:effectExtent l="0" t="0" r="3175" b="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BF52F4">
        <w:rPr>
          <w:i/>
          <w:lang w:val="en-US"/>
        </w:rPr>
        <w:t xml:space="preserve">  </w:t>
      </w:r>
      <w:r w:rsidR="00DA5601" w:rsidRPr="00135697">
        <w:rPr>
          <w:i/>
          <w:lang w:val="en-US"/>
        </w:rPr>
        <w:t>If there is</w:t>
      </w:r>
      <w:r w:rsidR="00DA5601">
        <w:rPr>
          <w:i/>
          <w:lang w:val="en-US"/>
        </w:rPr>
        <w:t xml:space="preserve"> no connection between server-clients or server-server, this is the most appropriate way to</w:t>
      </w:r>
      <w:r w:rsidR="00DA5601" w:rsidRPr="00135697">
        <w:rPr>
          <w:i/>
          <w:lang w:val="en-US"/>
        </w:rPr>
        <w:t xml:space="preserve"> check. If the network ports aren’t selected here, there is no connection possible. </w:t>
      </w:r>
      <w:r w:rsidR="00DA5601">
        <w:rPr>
          <w:i/>
          <w:lang w:val="en-US"/>
        </w:rPr>
        <w:br/>
        <w:t>Make</w:t>
      </w:r>
      <w:r w:rsidR="00DA5601" w:rsidRPr="00135697">
        <w:rPr>
          <w:i/>
          <w:lang w:val="en-US"/>
        </w:rPr>
        <w:t xml:space="preserve"> sure that all the network p</w:t>
      </w:r>
      <w:r w:rsidR="00DA5601">
        <w:rPr>
          <w:i/>
          <w:lang w:val="en-US"/>
        </w:rPr>
        <w:t>orts are selected and then acknowledge via button</w:t>
      </w:r>
      <w:r w:rsidR="00DA5601" w:rsidRPr="00135697">
        <w:rPr>
          <w:i/>
          <w:lang w:val="en-US"/>
        </w:rPr>
        <w:t xml:space="preserve"> </w:t>
      </w:r>
      <w:r w:rsidR="00DA5601" w:rsidRPr="00135697">
        <w:rPr>
          <w:i/>
          <w:lang w:val="en-US" w:eastAsia="nl-NL"/>
        </w:rPr>
        <w:t>“A</w:t>
      </w:r>
      <w:r w:rsidR="00DA5601">
        <w:rPr>
          <w:i/>
          <w:lang w:val="en-US" w:eastAsia="nl-NL"/>
        </w:rPr>
        <w:t xml:space="preserve">ccept and restart </w:t>
      </w:r>
      <w:r w:rsidR="00DA5601" w:rsidRPr="00135697">
        <w:rPr>
          <w:i/>
          <w:lang w:val="en-US" w:eastAsia="nl-NL"/>
        </w:rPr>
        <w:t>communications”.</w:t>
      </w:r>
    </w:p>
    <w:p w:rsidR="00DA5601" w:rsidRDefault="00DA5601" w:rsidP="000F200F">
      <w:pPr>
        <w:pStyle w:val="Text"/>
        <w:rPr>
          <w:i/>
          <w:lang w:val="en-US" w:eastAsia="nl-NL"/>
        </w:rPr>
      </w:pPr>
    </w:p>
    <w:p w:rsidR="00DA5601" w:rsidRDefault="00DA5601" w:rsidP="00DA5601">
      <w:pPr>
        <w:pStyle w:val="Kop2"/>
        <w:numPr>
          <w:ilvl w:val="1"/>
          <w:numId w:val="3"/>
        </w:numPr>
        <w:rPr>
          <w:lang w:val="en-US" w:eastAsia="nl-NL"/>
        </w:rPr>
      </w:pPr>
      <w:bookmarkStart w:id="587" w:name="_Toc366768645"/>
      <w:r>
        <w:rPr>
          <w:lang w:val="en-US" w:eastAsia="nl-NL"/>
        </w:rPr>
        <w:t>System Layout</w:t>
      </w:r>
      <w:bookmarkEnd w:id="587"/>
    </w:p>
    <w:p w:rsidR="00DA5601" w:rsidRDefault="00DA5601" w:rsidP="000F200F">
      <w:pPr>
        <w:rPr>
          <w:lang w:val="en-US"/>
        </w:rPr>
      </w:pPr>
      <w:r>
        <w:rPr>
          <w:lang w:val="en-US"/>
        </w:rPr>
        <w:t xml:space="preserve">Will be implemented shortly. </w:t>
      </w:r>
    </w:p>
    <w:p w:rsidR="00DA5601" w:rsidRPr="005051EE" w:rsidRDefault="00DA5601" w:rsidP="00DA5601">
      <w:pPr>
        <w:pStyle w:val="Kop2"/>
        <w:numPr>
          <w:ilvl w:val="1"/>
          <w:numId w:val="3"/>
        </w:numPr>
        <w:rPr>
          <w:lang w:val="en-US" w:eastAsia="nl-NL"/>
        </w:rPr>
      </w:pPr>
      <w:bookmarkStart w:id="588" w:name="_Toc366768646"/>
      <w:r>
        <w:rPr>
          <w:lang w:val="en-US" w:eastAsia="nl-NL"/>
        </w:rPr>
        <w:lastRenderedPageBreak/>
        <w:t>Soft PLC</w:t>
      </w:r>
      <w:bookmarkEnd w:id="588"/>
    </w:p>
    <w:p w:rsidR="00DA5601" w:rsidRDefault="00DA5601" w:rsidP="00DA5601">
      <w:pPr>
        <w:pStyle w:val="Kop3"/>
        <w:numPr>
          <w:ilvl w:val="2"/>
          <w:numId w:val="3"/>
        </w:numPr>
        <w:rPr>
          <w:lang w:val="en-US" w:eastAsia="nl-NL"/>
        </w:rPr>
      </w:pPr>
      <w:bookmarkStart w:id="589" w:name="_Toc366768647"/>
      <w:r>
        <w:rPr>
          <w:lang w:val="en-US" w:eastAsia="nl-NL"/>
        </w:rPr>
        <w:t>General</w:t>
      </w:r>
      <w:bookmarkEnd w:id="589"/>
    </w:p>
    <w:p w:rsidR="00DA5601" w:rsidRDefault="00DA5601" w:rsidP="000F200F">
      <w:pPr>
        <w:rPr>
          <w:lang w:val="en-US"/>
        </w:rPr>
      </w:pPr>
      <w:r>
        <w:rPr>
          <w:lang w:val="en-US"/>
        </w:rPr>
        <w:t xml:space="preserve">A PLC (programmable logic controller) is an electronic device with a microprocessor that, on the basis of its various inputs, controls its outputs. A good example is the Wago PLC that we use often with our system. To make it easier to use and also to extend the range to use it with, we developed a soft PLC for </w:t>
      </w:r>
      <w:r w:rsidR="00DC7643">
        <w:rPr>
          <w:lang w:val="en-US"/>
        </w:rPr>
        <w:t>NavVision</w:t>
      </w:r>
      <w:r>
        <w:rPr>
          <w:lang w:val="en-US"/>
        </w:rPr>
        <w:t>® . It is way beyond the scope of this manual to explain in depth the various ways to use this soft PLC, so we merely touch the handling features. For more information please refer to Free Technics and in the future to the Soft PLC Manual.</w:t>
      </w:r>
    </w:p>
    <w:p w:rsidR="00DA5601" w:rsidRDefault="00DA5601" w:rsidP="000F200F">
      <w:pPr>
        <w:rPr>
          <w:lang w:val="en-US"/>
        </w:rPr>
      </w:pPr>
    </w:p>
    <w:p w:rsidR="00DA5601" w:rsidRPr="00AE2940" w:rsidRDefault="00DA5601" w:rsidP="00DA5601">
      <w:pPr>
        <w:pStyle w:val="Kop4"/>
        <w:numPr>
          <w:ilvl w:val="3"/>
          <w:numId w:val="3"/>
        </w:numPr>
        <w:rPr>
          <w:sz w:val="22"/>
          <w:szCs w:val="22"/>
          <w:lang w:val="en-US" w:eastAsia="nl-NL"/>
        </w:rPr>
      </w:pPr>
      <w:bookmarkStart w:id="590" w:name="_Toc366768648"/>
      <w:r w:rsidRPr="00AE2940">
        <w:rPr>
          <w:sz w:val="22"/>
          <w:szCs w:val="22"/>
          <w:lang w:val="en-US" w:eastAsia="nl-NL"/>
        </w:rPr>
        <w:t>Basics</w:t>
      </w:r>
      <w:bookmarkEnd w:id="590"/>
    </w:p>
    <w:p w:rsidR="00DA5601" w:rsidRDefault="00DA5601" w:rsidP="000F200F">
      <w:pPr>
        <w:rPr>
          <w:lang w:val="en-US"/>
        </w:rPr>
      </w:pPr>
      <w:r>
        <w:rPr>
          <w:lang w:val="en-US"/>
        </w:rPr>
        <w:t xml:space="preserve">When you open Soft PLC for the first time you get an empty screen (see </w:t>
      </w:r>
      <w:r w:rsidR="007270D5">
        <w:rPr>
          <w:lang w:val="en-US"/>
        </w:rPr>
        <w:fldChar w:fldCharType="begin"/>
      </w:r>
      <w:r>
        <w:rPr>
          <w:lang w:val="en-US"/>
        </w:rPr>
        <w:instrText xml:space="preserve"> REF _Ref334087170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62</w:t>
      </w:r>
      <w:r w:rsidR="007270D5">
        <w:rPr>
          <w:lang w:val="en-US"/>
        </w:rPr>
        <w:fldChar w:fldCharType="end"/>
      </w:r>
      <w:r>
        <w:rPr>
          <w:lang w:val="en-US"/>
        </w:rPr>
        <w:t>)</w:t>
      </w:r>
    </w:p>
    <w:p w:rsidR="00DA5601" w:rsidRDefault="00DA5601" w:rsidP="000F200F">
      <w:pPr>
        <w:rPr>
          <w:lang w:val="en-US"/>
        </w:rPr>
      </w:pPr>
    </w:p>
    <w:p w:rsidR="00DA5601" w:rsidRDefault="00DA5601" w:rsidP="000F200F">
      <w:pPr>
        <w:rPr>
          <w:lang w:val="en-US"/>
        </w:rPr>
      </w:pPr>
      <w:r>
        <w:rPr>
          <w:noProof/>
          <w:lang w:val="nl-NL" w:eastAsia="nl-NL"/>
        </w:rPr>
        <w:drawing>
          <wp:inline distT="0" distB="0" distL="0" distR="0" wp14:anchorId="585BB474" wp14:editId="5126BC87">
            <wp:extent cx="5939790" cy="1939936"/>
            <wp:effectExtent l="0" t="0" r="3810" b="317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939790" cy="1939936"/>
                    </a:xfrm>
                    <a:prstGeom prst="rect">
                      <a:avLst/>
                    </a:prstGeom>
                  </pic:spPr>
                </pic:pic>
              </a:graphicData>
            </a:graphic>
          </wp:inline>
        </w:drawing>
      </w:r>
    </w:p>
    <w:p w:rsidR="00DA5601" w:rsidRDefault="00DA5601" w:rsidP="002309BE">
      <w:pPr>
        <w:pStyle w:val="Onderschrift"/>
      </w:pPr>
      <w:bookmarkStart w:id="591" w:name="_Ref334087170"/>
      <w:bookmarkStart w:id="592" w:name="_Toc366768795"/>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62</w:t>
      </w:r>
      <w:r w:rsidR="00ED7AB1">
        <w:fldChar w:fldCharType="end"/>
      </w:r>
      <w:bookmarkEnd w:id="591"/>
      <w:r>
        <w:t>: Soft PLC</w:t>
      </w:r>
      <w:bookmarkEnd w:id="592"/>
    </w:p>
    <w:p w:rsidR="00DA5601" w:rsidRPr="00CA0364" w:rsidRDefault="00DA5601" w:rsidP="000F200F">
      <w:pPr>
        <w:rPr>
          <w:lang w:val="en-US"/>
        </w:rPr>
      </w:pPr>
      <w:r w:rsidRPr="00CA0364">
        <w:rPr>
          <w:lang w:val="en-US"/>
        </w:rPr>
        <w:t>The following figures apply to the buttons on the screen:</w:t>
      </w:r>
    </w:p>
    <w:p w:rsidR="00DA5601" w:rsidRPr="00CA0364"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40"/>
        <w:gridCol w:w="5548"/>
      </w:tblGrid>
      <w:tr w:rsidR="00DA5601" w:rsidRPr="00B1180C" w:rsidTr="000F200F">
        <w:tc>
          <w:tcPr>
            <w:tcW w:w="3848" w:type="dxa"/>
            <w:shd w:val="clear" w:color="auto" w:fill="0C0C0C"/>
          </w:tcPr>
          <w:p w:rsidR="00DA5601" w:rsidRPr="00B1180C" w:rsidRDefault="00DA5601" w:rsidP="00BF52F4">
            <w:pPr>
              <w:rPr>
                <w:b/>
                <w:lang w:val="en-US"/>
              </w:rPr>
            </w:pPr>
            <w:r>
              <w:rPr>
                <w:b/>
                <w:lang w:val="en-US"/>
              </w:rPr>
              <w:t>Soft PLC Switch</w:t>
            </w:r>
          </w:p>
        </w:tc>
        <w:tc>
          <w:tcPr>
            <w:tcW w:w="5722" w:type="dxa"/>
            <w:shd w:val="clear" w:color="auto" w:fill="0C0C0C"/>
          </w:tcPr>
          <w:p w:rsidR="00DA5601" w:rsidRPr="00B1180C" w:rsidRDefault="00DA5601" w:rsidP="000F200F">
            <w:pPr>
              <w:rPr>
                <w:b/>
                <w:lang w:val="en-US"/>
              </w:rPr>
            </w:pPr>
            <w:r w:rsidRPr="00B1180C">
              <w:rPr>
                <w:b/>
                <w:lang w:val="en-US"/>
              </w:rPr>
              <w:t>Function</w:t>
            </w:r>
          </w:p>
        </w:tc>
      </w:tr>
      <w:tr w:rsidR="00DA5601" w:rsidRPr="00B1180C" w:rsidTr="000F200F">
        <w:tc>
          <w:tcPr>
            <w:tcW w:w="3848" w:type="dxa"/>
          </w:tcPr>
          <w:p w:rsidR="00DA5601" w:rsidRPr="00B1180C" w:rsidRDefault="00DA5601" w:rsidP="000F200F">
            <w:pPr>
              <w:rPr>
                <w:lang w:val="en-US"/>
              </w:rPr>
            </w:pPr>
            <w:r>
              <w:rPr>
                <w:lang w:val="en-US"/>
              </w:rPr>
              <w:t>+/-</w:t>
            </w:r>
          </w:p>
        </w:tc>
        <w:tc>
          <w:tcPr>
            <w:tcW w:w="5722" w:type="dxa"/>
          </w:tcPr>
          <w:p w:rsidR="00DA5601" w:rsidRPr="00B1180C" w:rsidRDefault="00DA5601" w:rsidP="000F200F">
            <w:pPr>
              <w:rPr>
                <w:lang w:val="en-US"/>
              </w:rPr>
            </w:pPr>
            <w:r>
              <w:rPr>
                <w:lang w:val="en-US"/>
              </w:rPr>
              <w:t>Zoom in or out</w:t>
            </w:r>
          </w:p>
        </w:tc>
      </w:tr>
      <w:tr w:rsidR="00DA5601" w:rsidRPr="00B1180C" w:rsidTr="000F200F">
        <w:tc>
          <w:tcPr>
            <w:tcW w:w="3848" w:type="dxa"/>
          </w:tcPr>
          <w:p w:rsidR="00DA5601" w:rsidRPr="00B1180C" w:rsidRDefault="00DA5601" w:rsidP="000F200F">
            <w:pPr>
              <w:rPr>
                <w:lang w:val="en-US"/>
              </w:rPr>
            </w:pPr>
            <w:r>
              <w:rPr>
                <w:lang w:val="en-US"/>
              </w:rPr>
              <w:t>Full Screen</w:t>
            </w:r>
          </w:p>
        </w:tc>
        <w:tc>
          <w:tcPr>
            <w:tcW w:w="5722" w:type="dxa"/>
          </w:tcPr>
          <w:p w:rsidR="00DA5601" w:rsidRPr="00B1180C" w:rsidRDefault="00DA5601" w:rsidP="000F200F">
            <w:pPr>
              <w:rPr>
                <w:lang w:val="en-US"/>
              </w:rPr>
            </w:pPr>
            <w:r>
              <w:rPr>
                <w:lang w:val="en-US"/>
              </w:rPr>
              <w:t>Goto Fullscreen mode</w:t>
            </w:r>
          </w:p>
        </w:tc>
      </w:tr>
      <w:tr w:rsidR="00DA5601" w:rsidRPr="00B1180C" w:rsidTr="000F200F">
        <w:tc>
          <w:tcPr>
            <w:tcW w:w="3848" w:type="dxa"/>
          </w:tcPr>
          <w:p w:rsidR="00DA5601" w:rsidRPr="00B1180C" w:rsidRDefault="00DA5601" w:rsidP="000F200F">
            <w:pPr>
              <w:rPr>
                <w:lang w:val="en-US"/>
              </w:rPr>
            </w:pPr>
            <w:r>
              <w:rPr>
                <w:lang w:val="en-US"/>
              </w:rPr>
              <w:t>Print</w:t>
            </w:r>
          </w:p>
        </w:tc>
        <w:tc>
          <w:tcPr>
            <w:tcW w:w="5722" w:type="dxa"/>
          </w:tcPr>
          <w:p w:rsidR="00DA5601" w:rsidRPr="00B1180C" w:rsidRDefault="00DA5601" w:rsidP="000F200F">
            <w:pPr>
              <w:rPr>
                <w:lang w:val="en-US"/>
              </w:rPr>
            </w:pPr>
            <w:r>
              <w:rPr>
                <w:lang w:val="en-US"/>
              </w:rPr>
              <w:t>Print the Ladder Diagram</w:t>
            </w:r>
          </w:p>
        </w:tc>
      </w:tr>
      <w:tr w:rsidR="00DA5601" w:rsidRPr="000F200F" w:rsidTr="000F200F">
        <w:tc>
          <w:tcPr>
            <w:tcW w:w="3848" w:type="dxa"/>
          </w:tcPr>
          <w:p w:rsidR="00DA5601" w:rsidRPr="00B1180C" w:rsidRDefault="00DA5601" w:rsidP="000F200F">
            <w:pPr>
              <w:rPr>
                <w:lang w:val="en-US"/>
              </w:rPr>
            </w:pPr>
            <w:r>
              <w:rPr>
                <w:lang w:val="en-US"/>
              </w:rPr>
              <w:t>Program</w:t>
            </w:r>
          </w:p>
        </w:tc>
        <w:tc>
          <w:tcPr>
            <w:tcW w:w="5722" w:type="dxa"/>
          </w:tcPr>
          <w:p w:rsidR="00DA5601" w:rsidRPr="00B1180C" w:rsidRDefault="00DA5601" w:rsidP="004476D0">
            <w:pPr>
              <w:rPr>
                <w:lang w:val="en-US"/>
              </w:rPr>
            </w:pPr>
            <w:r>
              <w:rPr>
                <w:lang w:val="en-US"/>
              </w:rPr>
              <w:t>Choose which PLC program you want to adjust by clicking the dropdown button</w:t>
            </w:r>
          </w:p>
        </w:tc>
      </w:tr>
      <w:tr w:rsidR="00DA5601" w:rsidRPr="00B1180C" w:rsidTr="000F200F">
        <w:tc>
          <w:tcPr>
            <w:tcW w:w="3848" w:type="dxa"/>
          </w:tcPr>
          <w:p w:rsidR="00DA5601" w:rsidRDefault="00DA5601" w:rsidP="000F200F">
            <w:pPr>
              <w:rPr>
                <w:lang w:val="en-US"/>
              </w:rPr>
            </w:pPr>
            <w:r>
              <w:rPr>
                <w:lang w:val="en-US"/>
              </w:rPr>
              <w:t>Rename</w:t>
            </w:r>
          </w:p>
        </w:tc>
        <w:tc>
          <w:tcPr>
            <w:tcW w:w="5722" w:type="dxa"/>
          </w:tcPr>
          <w:p w:rsidR="00DA5601" w:rsidRDefault="00DA5601" w:rsidP="004476D0">
            <w:pPr>
              <w:rPr>
                <w:lang w:val="en-US"/>
              </w:rPr>
            </w:pPr>
            <w:r>
              <w:rPr>
                <w:lang w:val="en-US"/>
              </w:rPr>
              <w:t>Rename the PLC program</w:t>
            </w:r>
          </w:p>
        </w:tc>
      </w:tr>
      <w:tr w:rsidR="00DA5601" w:rsidRPr="000F200F" w:rsidTr="000F200F">
        <w:tc>
          <w:tcPr>
            <w:tcW w:w="3848" w:type="dxa"/>
          </w:tcPr>
          <w:p w:rsidR="00DA5601" w:rsidRDefault="00DA5601" w:rsidP="000F200F">
            <w:pPr>
              <w:rPr>
                <w:lang w:val="en-US"/>
              </w:rPr>
            </w:pPr>
            <w:r>
              <w:rPr>
                <w:lang w:val="en-US"/>
              </w:rPr>
              <w:t>Add</w:t>
            </w:r>
          </w:p>
        </w:tc>
        <w:tc>
          <w:tcPr>
            <w:tcW w:w="5722" w:type="dxa"/>
          </w:tcPr>
          <w:p w:rsidR="00DA5601" w:rsidRDefault="00DA5601" w:rsidP="004476D0">
            <w:pPr>
              <w:rPr>
                <w:lang w:val="en-US"/>
              </w:rPr>
            </w:pPr>
            <w:r>
              <w:rPr>
                <w:lang w:val="en-US"/>
              </w:rPr>
              <w:t>Add a new PLC program</w:t>
            </w:r>
          </w:p>
        </w:tc>
      </w:tr>
      <w:tr w:rsidR="00DA5601" w:rsidRPr="00B1180C" w:rsidTr="000F200F">
        <w:tc>
          <w:tcPr>
            <w:tcW w:w="3848" w:type="dxa"/>
          </w:tcPr>
          <w:p w:rsidR="00DA5601" w:rsidRPr="00840443" w:rsidRDefault="00DA5601" w:rsidP="000F200F">
            <w:r>
              <w:t>Remove</w:t>
            </w:r>
          </w:p>
        </w:tc>
        <w:tc>
          <w:tcPr>
            <w:tcW w:w="5722" w:type="dxa"/>
          </w:tcPr>
          <w:p w:rsidR="00DA5601" w:rsidRDefault="00DA5601" w:rsidP="004476D0">
            <w:pPr>
              <w:rPr>
                <w:lang w:val="en-US"/>
              </w:rPr>
            </w:pPr>
            <w:r>
              <w:rPr>
                <w:lang w:val="en-US"/>
              </w:rPr>
              <w:t xml:space="preserve">Remove a PLC program </w:t>
            </w:r>
          </w:p>
        </w:tc>
      </w:tr>
      <w:tr w:rsidR="00DA5601" w:rsidRPr="000F200F" w:rsidTr="000F200F">
        <w:tc>
          <w:tcPr>
            <w:tcW w:w="3848" w:type="dxa"/>
          </w:tcPr>
          <w:p w:rsidR="00DA5601" w:rsidRDefault="00DA5601" w:rsidP="000F200F">
            <w:pPr>
              <w:rPr>
                <w:lang w:val="en-US"/>
              </w:rPr>
            </w:pPr>
            <w:r>
              <w:rPr>
                <w:lang w:val="en-US"/>
              </w:rPr>
              <w:t>Run</w:t>
            </w:r>
          </w:p>
        </w:tc>
        <w:tc>
          <w:tcPr>
            <w:tcW w:w="5722" w:type="dxa"/>
          </w:tcPr>
          <w:p w:rsidR="00DA5601" w:rsidRDefault="00DA5601" w:rsidP="004476D0">
            <w:pPr>
              <w:rPr>
                <w:lang w:val="en-US"/>
              </w:rPr>
            </w:pPr>
            <w:r>
              <w:rPr>
                <w:lang w:val="en-US"/>
              </w:rPr>
              <w:t>Manually run or stop a specific PLC program</w:t>
            </w:r>
          </w:p>
        </w:tc>
      </w:tr>
    </w:tbl>
    <w:p w:rsidR="00DA5601" w:rsidRPr="00CA0364" w:rsidRDefault="00DA5601" w:rsidP="000F200F">
      <w:pPr>
        <w:rPr>
          <w:lang w:val="en-US"/>
        </w:rPr>
      </w:pPr>
    </w:p>
    <w:p w:rsidR="00DA5601" w:rsidRDefault="00DA5601" w:rsidP="00DA5601">
      <w:pPr>
        <w:pStyle w:val="Kop3"/>
        <w:numPr>
          <w:ilvl w:val="2"/>
          <w:numId w:val="3"/>
        </w:numPr>
        <w:rPr>
          <w:lang w:eastAsia="nl-NL"/>
        </w:rPr>
      </w:pPr>
      <w:bookmarkStart w:id="593" w:name="_Toc366768649"/>
      <w:r>
        <w:rPr>
          <w:lang w:eastAsia="nl-NL"/>
        </w:rPr>
        <w:t>Simple example</w:t>
      </w:r>
      <w:bookmarkEnd w:id="593"/>
    </w:p>
    <w:p w:rsidR="00DA5601" w:rsidRPr="00CA0364" w:rsidRDefault="00DA5601" w:rsidP="000F200F">
      <w:pPr>
        <w:rPr>
          <w:lang w:val="en-US"/>
        </w:rPr>
      </w:pPr>
      <w:r w:rsidRPr="00CA0364">
        <w:rPr>
          <w:lang w:val="en-US"/>
        </w:rPr>
        <w:t xml:space="preserve">Just to explain how it works, we will show a small example. This is merely to show how the diverse methods of implementing work in case you are already familiar with PLC programming. </w:t>
      </w:r>
    </w:p>
    <w:p w:rsidR="00DA5601" w:rsidRPr="00CA0364" w:rsidRDefault="00DA5601" w:rsidP="000F200F">
      <w:pPr>
        <w:rPr>
          <w:lang w:val="en-US"/>
        </w:rPr>
      </w:pPr>
    </w:p>
    <w:p w:rsidR="00DA5601" w:rsidRPr="00AE2940" w:rsidRDefault="00DA5601" w:rsidP="00DA5601">
      <w:pPr>
        <w:pStyle w:val="Kop4"/>
        <w:numPr>
          <w:ilvl w:val="3"/>
          <w:numId w:val="3"/>
        </w:numPr>
        <w:rPr>
          <w:sz w:val="22"/>
          <w:szCs w:val="22"/>
          <w:lang w:eastAsia="nl-NL"/>
        </w:rPr>
      </w:pPr>
      <w:bookmarkStart w:id="594" w:name="_Toc366768650"/>
      <w:r w:rsidRPr="00AE2940">
        <w:rPr>
          <w:sz w:val="22"/>
          <w:szCs w:val="22"/>
          <w:lang w:eastAsia="nl-NL"/>
        </w:rPr>
        <w:t>Start</w:t>
      </w:r>
      <w:bookmarkEnd w:id="594"/>
    </w:p>
    <w:p w:rsidR="00DA5601" w:rsidRPr="00CA0364" w:rsidRDefault="00DA5601" w:rsidP="000F200F">
      <w:pPr>
        <w:rPr>
          <w:lang w:val="en-US"/>
        </w:rPr>
      </w:pPr>
      <w:r w:rsidRPr="00CA0364">
        <w:rPr>
          <w:lang w:val="en-US"/>
        </w:rPr>
        <w:t xml:space="preserve">When you click “Add” you will start a new program. This program starts with an empty line an is called “SoftPLC1” if it is the first program you start. If you click “Rename” you can give it a </w:t>
      </w:r>
      <w:r w:rsidRPr="00CA0364">
        <w:rPr>
          <w:lang w:val="en-US"/>
        </w:rPr>
        <w:lastRenderedPageBreak/>
        <w:t xml:space="preserve">distinctive name, which will pay off when you have a lot of PLC programs in your system (see </w:t>
      </w:r>
      <w:r w:rsidR="007270D5">
        <w:fldChar w:fldCharType="begin"/>
      </w:r>
      <w:r w:rsidRPr="00CA0364">
        <w:rPr>
          <w:lang w:val="en-US"/>
        </w:rPr>
        <w:instrText xml:space="preserve"> REF _Ref334088334 \h </w:instrText>
      </w:r>
      <w:r w:rsidR="007270D5">
        <w:fldChar w:fldCharType="separate"/>
      </w:r>
      <w:r w:rsidR="00ED7AB1">
        <w:t xml:space="preserve">Figure </w:t>
      </w:r>
      <w:r w:rsidR="00ED7AB1">
        <w:rPr>
          <w:noProof/>
        </w:rPr>
        <w:t>11</w:t>
      </w:r>
      <w:r w:rsidR="00ED7AB1">
        <w:noBreakHyphen/>
      </w:r>
      <w:r w:rsidR="00ED7AB1">
        <w:rPr>
          <w:noProof/>
        </w:rPr>
        <w:t>63</w:t>
      </w:r>
      <w:r w:rsidR="007270D5">
        <w:fldChar w:fldCharType="end"/>
      </w:r>
      <w:r w:rsidRPr="00CA0364">
        <w:rPr>
          <w:lang w:val="en-US"/>
        </w:rPr>
        <w:t>).</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1A7A513A" wp14:editId="618AD644">
            <wp:extent cx="5939790" cy="1222564"/>
            <wp:effectExtent l="0" t="0" r="381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939790" cy="1222564"/>
                    </a:xfrm>
                    <a:prstGeom prst="rect">
                      <a:avLst/>
                    </a:prstGeom>
                  </pic:spPr>
                </pic:pic>
              </a:graphicData>
            </a:graphic>
          </wp:inline>
        </w:drawing>
      </w:r>
    </w:p>
    <w:p w:rsidR="00DA5601" w:rsidRDefault="00DA5601" w:rsidP="002309BE">
      <w:pPr>
        <w:pStyle w:val="Onderschrift"/>
      </w:pPr>
      <w:bookmarkStart w:id="595" w:name="_Ref334088334"/>
      <w:bookmarkStart w:id="596" w:name="_Toc366768796"/>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63</w:t>
      </w:r>
      <w:r w:rsidR="00ED7AB1">
        <w:fldChar w:fldCharType="end"/>
      </w:r>
      <w:bookmarkEnd w:id="595"/>
      <w:r>
        <w:t>: SoftPLC Rename</w:t>
      </w:r>
      <w:bookmarkEnd w:id="596"/>
    </w:p>
    <w:p w:rsidR="00DA5601" w:rsidRPr="00CA0364" w:rsidRDefault="00DA5601" w:rsidP="000F200F">
      <w:pPr>
        <w:rPr>
          <w:lang w:val="en-US"/>
        </w:rPr>
      </w:pPr>
      <w:r w:rsidRPr="00CA0364">
        <w:rPr>
          <w:lang w:val="en-US"/>
        </w:rPr>
        <w:t>Once you renamed it, you can go on with the program. For those familiar with PLC programming, you will recognize this as a ladder diagram. With the “+” you can add lines before or after and with “–“ you can remove the line.</w:t>
      </w:r>
    </w:p>
    <w:p w:rsidR="00DA5601" w:rsidRPr="00CA0364" w:rsidRDefault="00DA5601" w:rsidP="000F200F">
      <w:pPr>
        <w:rPr>
          <w:lang w:val="en-US"/>
        </w:rPr>
      </w:pPr>
      <w:r w:rsidRPr="00CA0364">
        <w:rPr>
          <w:lang w:val="en-US"/>
        </w:rPr>
        <w:t xml:space="preserve">We start this program with a bilge pump, which should run when a certain bilge alarm is high. When you click at the left side of the “0” a new pop-up appear with choices (see </w:t>
      </w:r>
      <w:r w:rsidR="007270D5">
        <w:fldChar w:fldCharType="begin"/>
      </w:r>
      <w:r w:rsidRPr="00CA0364">
        <w:rPr>
          <w:lang w:val="en-US"/>
        </w:rPr>
        <w:instrText xml:space="preserve"> REF _Ref334089116 \h </w:instrText>
      </w:r>
      <w:r w:rsidR="007270D5">
        <w:fldChar w:fldCharType="separate"/>
      </w:r>
      <w:r w:rsidR="00ED7AB1">
        <w:t xml:space="preserve">Figure </w:t>
      </w:r>
      <w:r w:rsidR="00ED7AB1">
        <w:rPr>
          <w:noProof/>
        </w:rPr>
        <w:t>11</w:t>
      </w:r>
      <w:r w:rsidR="00ED7AB1">
        <w:noBreakHyphen/>
      </w:r>
      <w:r w:rsidR="00ED7AB1">
        <w:rPr>
          <w:noProof/>
        </w:rPr>
        <w:t>64</w:t>
      </w:r>
      <w:r w:rsidR="007270D5">
        <w:fldChar w:fldCharType="end"/>
      </w:r>
      <w:r w:rsidRPr="00CA0364">
        <w:rPr>
          <w:lang w:val="en-US"/>
        </w:rPr>
        <w:t>). These are beyond the scope of this manual to discuss, but if you know PLC programming, you will know what they are.</w:t>
      </w:r>
    </w:p>
    <w:p w:rsidR="00DA5601" w:rsidRDefault="00DA5601" w:rsidP="000F200F">
      <w:r>
        <w:rPr>
          <w:noProof/>
          <w:lang w:val="nl-NL" w:eastAsia="nl-NL"/>
        </w:rPr>
        <w:lastRenderedPageBreak/>
        <w:drawing>
          <wp:inline distT="0" distB="0" distL="0" distR="0" wp14:anchorId="347A88A6" wp14:editId="5BD9200B">
            <wp:extent cx="2495550" cy="5524500"/>
            <wp:effectExtent l="0" t="0" r="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2495550" cy="5524500"/>
                    </a:xfrm>
                    <a:prstGeom prst="rect">
                      <a:avLst/>
                    </a:prstGeom>
                  </pic:spPr>
                </pic:pic>
              </a:graphicData>
            </a:graphic>
          </wp:inline>
        </w:drawing>
      </w:r>
    </w:p>
    <w:p w:rsidR="00DA5601" w:rsidRDefault="00DA5601" w:rsidP="002309BE">
      <w:pPr>
        <w:pStyle w:val="Onderschrift"/>
      </w:pPr>
      <w:bookmarkStart w:id="597" w:name="_Ref334089116"/>
      <w:bookmarkStart w:id="598" w:name="_Toc366768797"/>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64</w:t>
      </w:r>
      <w:r w:rsidR="00ED7AB1">
        <w:fldChar w:fldCharType="end"/>
      </w:r>
      <w:bookmarkEnd w:id="597"/>
      <w:r>
        <w:t>: SoftPLC pop-up</w:t>
      </w:r>
      <w:bookmarkEnd w:id="598"/>
    </w:p>
    <w:p w:rsidR="00DA5601" w:rsidRPr="00CA0364" w:rsidRDefault="00DA5601" w:rsidP="000F200F">
      <w:pPr>
        <w:rPr>
          <w:lang w:val="en-US"/>
        </w:rPr>
      </w:pPr>
      <w:r w:rsidRPr="00CA0364">
        <w:rPr>
          <w:lang w:val="en-US"/>
        </w:rPr>
        <w:t xml:space="preserve">We choose for “Assign Field” to assign the Bilge Alarm as a trigger (see </w:t>
      </w:r>
      <w:r w:rsidR="007270D5">
        <w:fldChar w:fldCharType="begin"/>
      </w:r>
      <w:r w:rsidRPr="00CA0364">
        <w:rPr>
          <w:lang w:val="en-US"/>
        </w:rPr>
        <w:instrText xml:space="preserve"> REF _Ref334089687 \h </w:instrText>
      </w:r>
      <w:r w:rsidR="007270D5">
        <w:fldChar w:fldCharType="separate"/>
      </w:r>
      <w:r w:rsidR="00ED7AB1">
        <w:t xml:space="preserve">Figure </w:t>
      </w:r>
      <w:r w:rsidR="00ED7AB1">
        <w:rPr>
          <w:noProof/>
        </w:rPr>
        <w:t>11</w:t>
      </w:r>
      <w:r w:rsidR="00ED7AB1">
        <w:noBreakHyphen/>
      </w:r>
      <w:r w:rsidR="00ED7AB1">
        <w:rPr>
          <w:noProof/>
        </w:rPr>
        <w:t>65</w:t>
      </w:r>
      <w:r w:rsidR="007270D5">
        <w:fldChar w:fldCharType="end"/>
      </w:r>
      <w:r w:rsidRPr="00CA0364">
        <w:rPr>
          <w:lang w:val="en-US"/>
        </w:rPr>
        <w:t xml:space="preserve">). Now we get into the FT part of the SoftPLC and we can work with this as we saw earlier in </w:t>
      </w:r>
      <w:r w:rsidR="00F06842">
        <w:rPr>
          <w:lang w:val="en-US"/>
        </w:rPr>
        <w:t>section</w:t>
      </w:r>
      <w:r w:rsidRPr="00CA0364">
        <w:rPr>
          <w:lang w:val="en-US"/>
        </w:rPr>
        <w:t xml:space="preserve"> </w:t>
      </w:r>
      <w:r w:rsidR="007270D5">
        <w:fldChar w:fldCharType="begin"/>
      </w:r>
      <w:r w:rsidRPr="00CA0364">
        <w:rPr>
          <w:lang w:val="en-US"/>
        </w:rPr>
        <w:instrText xml:space="preserve"> REF _Ref334089390 \r \h </w:instrText>
      </w:r>
      <w:r w:rsidR="007270D5">
        <w:fldChar w:fldCharType="separate"/>
      </w:r>
      <w:r w:rsidR="00ED7AB1">
        <w:rPr>
          <w:lang w:val="en-US"/>
        </w:rPr>
        <w:t>11.2</w:t>
      </w:r>
      <w:r w:rsidR="007270D5">
        <w:fldChar w:fldCharType="end"/>
      </w:r>
      <w:r w:rsidRPr="00CA0364">
        <w:rPr>
          <w:lang w:val="en-US"/>
        </w:rPr>
        <w:t xml:space="preserve">. After choosing this field the PLC line will look as in </w:t>
      </w:r>
      <w:r w:rsidR="007270D5">
        <w:fldChar w:fldCharType="begin"/>
      </w:r>
      <w:r w:rsidRPr="00CA0364">
        <w:rPr>
          <w:lang w:val="en-US"/>
        </w:rPr>
        <w:instrText xml:space="preserve"> REF _Ref334089668 \h </w:instrText>
      </w:r>
      <w:r w:rsidR="007270D5">
        <w:fldChar w:fldCharType="separate"/>
      </w:r>
      <w:r w:rsidR="00ED7AB1">
        <w:t xml:space="preserve">Figure </w:t>
      </w:r>
      <w:r w:rsidR="00ED7AB1">
        <w:rPr>
          <w:noProof/>
        </w:rPr>
        <w:t>11</w:t>
      </w:r>
      <w:r w:rsidR="00ED7AB1">
        <w:noBreakHyphen/>
      </w:r>
      <w:r w:rsidR="00ED7AB1">
        <w:rPr>
          <w:noProof/>
        </w:rPr>
        <w:t>66</w:t>
      </w:r>
      <w:r w:rsidR="007270D5">
        <w:fldChar w:fldCharType="end"/>
      </w:r>
    </w:p>
    <w:p w:rsidR="00DA5601" w:rsidRPr="00CA0364" w:rsidRDefault="00DA5601" w:rsidP="000F200F">
      <w:pPr>
        <w:rPr>
          <w:lang w:val="en-US"/>
        </w:rPr>
      </w:pPr>
    </w:p>
    <w:p w:rsidR="00DA5601" w:rsidRDefault="00DA5601" w:rsidP="000F200F">
      <w:r>
        <w:rPr>
          <w:noProof/>
          <w:lang w:val="nl-NL" w:eastAsia="nl-NL"/>
        </w:rPr>
        <w:lastRenderedPageBreak/>
        <w:drawing>
          <wp:inline distT="0" distB="0" distL="0" distR="0" wp14:anchorId="52B96989" wp14:editId="2E127B98">
            <wp:extent cx="3552825" cy="3867398"/>
            <wp:effectExtent l="0" t="0" r="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3552825" cy="3867398"/>
                    </a:xfrm>
                    <a:prstGeom prst="rect">
                      <a:avLst/>
                    </a:prstGeom>
                  </pic:spPr>
                </pic:pic>
              </a:graphicData>
            </a:graphic>
          </wp:inline>
        </w:drawing>
      </w:r>
    </w:p>
    <w:p w:rsidR="00DA5601" w:rsidRDefault="00DA5601" w:rsidP="002309BE">
      <w:pPr>
        <w:pStyle w:val="Onderschrift"/>
      </w:pPr>
      <w:bookmarkStart w:id="599" w:name="_Ref334089687"/>
      <w:bookmarkStart w:id="600" w:name="_Toc366768798"/>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65</w:t>
      </w:r>
      <w:r w:rsidR="00ED7AB1">
        <w:fldChar w:fldCharType="end"/>
      </w:r>
      <w:bookmarkEnd w:id="599"/>
      <w:r>
        <w:t>: SoftPLC Assign Field</w:t>
      </w:r>
      <w:bookmarkEnd w:id="600"/>
    </w:p>
    <w:p w:rsidR="00DA5601" w:rsidRDefault="00DA5601" w:rsidP="000F200F">
      <w:r>
        <w:rPr>
          <w:noProof/>
          <w:lang w:val="nl-NL" w:eastAsia="nl-NL"/>
        </w:rPr>
        <w:drawing>
          <wp:inline distT="0" distB="0" distL="0" distR="0" wp14:anchorId="24C14CD1" wp14:editId="26ACB82E">
            <wp:extent cx="3305175" cy="1152525"/>
            <wp:effectExtent l="0" t="0" r="9525" b="952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3305175" cy="1152525"/>
                    </a:xfrm>
                    <a:prstGeom prst="rect">
                      <a:avLst/>
                    </a:prstGeom>
                  </pic:spPr>
                </pic:pic>
              </a:graphicData>
            </a:graphic>
          </wp:inline>
        </w:drawing>
      </w:r>
    </w:p>
    <w:p w:rsidR="00DA5601" w:rsidRDefault="00DA5601" w:rsidP="002309BE">
      <w:pPr>
        <w:pStyle w:val="Onderschrift"/>
      </w:pPr>
      <w:bookmarkStart w:id="601" w:name="_Ref334089668"/>
      <w:bookmarkStart w:id="602" w:name="_Toc366768799"/>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66</w:t>
      </w:r>
      <w:r w:rsidR="00ED7AB1">
        <w:fldChar w:fldCharType="end"/>
      </w:r>
      <w:bookmarkEnd w:id="601"/>
      <w:r>
        <w:t>: SoftPLC first Line</w:t>
      </w:r>
      <w:bookmarkEnd w:id="602"/>
    </w:p>
    <w:p w:rsidR="00DA5601" w:rsidRDefault="00DA5601" w:rsidP="000F200F">
      <w:r w:rsidRPr="00CA0364">
        <w:rPr>
          <w:lang w:val="en-US"/>
        </w:rPr>
        <w:t xml:space="preserve">We do the same at the right side of the “0” but this time we choose the Bilge Pump. </w:t>
      </w:r>
      <w:r>
        <w:t xml:space="preserve">We end up with a line like in </w:t>
      </w:r>
      <w:r w:rsidR="007270D5">
        <w:fldChar w:fldCharType="begin"/>
      </w:r>
      <w:r>
        <w:instrText xml:space="preserve"> REF _Ref334089920 \h </w:instrText>
      </w:r>
      <w:r w:rsidR="007270D5">
        <w:fldChar w:fldCharType="separate"/>
      </w:r>
      <w:r w:rsidR="00ED7AB1">
        <w:t xml:space="preserve">Figure </w:t>
      </w:r>
      <w:r w:rsidR="00ED7AB1">
        <w:rPr>
          <w:noProof/>
        </w:rPr>
        <w:t>11</w:t>
      </w:r>
      <w:r w:rsidR="00ED7AB1">
        <w:noBreakHyphen/>
      </w:r>
      <w:r w:rsidR="00ED7AB1">
        <w:rPr>
          <w:noProof/>
        </w:rPr>
        <w:t>67</w:t>
      </w:r>
      <w:r w:rsidR="007270D5">
        <w:fldChar w:fldCharType="end"/>
      </w:r>
      <w:r>
        <w:t>.</w:t>
      </w:r>
    </w:p>
    <w:p w:rsidR="00DA5601" w:rsidRDefault="00DA5601" w:rsidP="000F200F"/>
    <w:p w:rsidR="00DA5601" w:rsidRDefault="00DA5601" w:rsidP="000F200F">
      <w:r>
        <w:rPr>
          <w:noProof/>
          <w:lang w:val="nl-NL" w:eastAsia="nl-NL"/>
        </w:rPr>
        <w:drawing>
          <wp:inline distT="0" distB="0" distL="0" distR="0" wp14:anchorId="4CF9AA42" wp14:editId="21058C7B">
            <wp:extent cx="3228975" cy="1095375"/>
            <wp:effectExtent l="0" t="0" r="9525" b="9525"/>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3228975" cy="1095375"/>
                    </a:xfrm>
                    <a:prstGeom prst="rect">
                      <a:avLst/>
                    </a:prstGeom>
                  </pic:spPr>
                </pic:pic>
              </a:graphicData>
            </a:graphic>
          </wp:inline>
        </w:drawing>
      </w:r>
    </w:p>
    <w:p w:rsidR="00DA5601" w:rsidRDefault="00DA5601" w:rsidP="002309BE">
      <w:pPr>
        <w:pStyle w:val="Onderschrift"/>
      </w:pPr>
      <w:bookmarkStart w:id="603" w:name="_Ref334089920"/>
      <w:bookmarkStart w:id="604" w:name="_Toc366768800"/>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67</w:t>
      </w:r>
      <w:r w:rsidR="00ED7AB1">
        <w:fldChar w:fldCharType="end"/>
      </w:r>
      <w:bookmarkEnd w:id="603"/>
      <w:r>
        <w:t>: SoftPLC First Line_2</w:t>
      </w:r>
      <w:bookmarkEnd w:id="604"/>
    </w:p>
    <w:p w:rsidR="00DA5601" w:rsidRDefault="00DA5601" w:rsidP="000F200F">
      <w:pPr>
        <w:rPr>
          <w:lang w:val="en-US"/>
        </w:rPr>
      </w:pPr>
      <w:r>
        <w:rPr>
          <w:lang w:val="en-US"/>
        </w:rPr>
        <w:t>So</w:t>
      </w:r>
      <w:r w:rsidRPr="00B80C78">
        <w:rPr>
          <w:lang w:val="en-US"/>
        </w:rPr>
        <w:t xml:space="preserve"> </w:t>
      </w:r>
      <w:r>
        <w:rPr>
          <w:lang w:val="en-US"/>
        </w:rPr>
        <w:t>n</w:t>
      </w:r>
      <w:r w:rsidRPr="00B80C78">
        <w:rPr>
          <w:lang w:val="en-US"/>
        </w:rPr>
        <w:t xml:space="preserve">ow when you press </w:t>
      </w:r>
      <w:r>
        <w:rPr>
          <w:lang w:val="en-US"/>
        </w:rPr>
        <w:t>“Run” the program wll run and check the bilge alarm over and over. Once it gets high, the connection in the line gets high (1) and the Bilge Pump starts running until the alarm is not high anymore.</w:t>
      </w:r>
    </w:p>
    <w:p w:rsidR="00DA5601" w:rsidRPr="00AE2940" w:rsidRDefault="00DA5601" w:rsidP="00DA5601">
      <w:pPr>
        <w:pStyle w:val="Kop4"/>
        <w:numPr>
          <w:ilvl w:val="3"/>
          <w:numId w:val="3"/>
        </w:numPr>
        <w:rPr>
          <w:sz w:val="22"/>
          <w:szCs w:val="22"/>
          <w:lang w:val="en-US" w:eastAsia="nl-NL"/>
        </w:rPr>
      </w:pPr>
      <w:bookmarkStart w:id="605" w:name="_Toc366768651"/>
      <w:r w:rsidRPr="00AE2940">
        <w:rPr>
          <w:sz w:val="22"/>
          <w:szCs w:val="22"/>
          <w:lang w:val="en-US" w:eastAsia="nl-NL"/>
        </w:rPr>
        <w:lastRenderedPageBreak/>
        <w:t>Control</w:t>
      </w:r>
      <w:bookmarkEnd w:id="605"/>
    </w:p>
    <w:p w:rsidR="00DA5601" w:rsidRDefault="00DA5601" w:rsidP="000F200F">
      <w:pPr>
        <w:rPr>
          <w:lang w:val="en-US"/>
        </w:rPr>
      </w:pPr>
      <w:r>
        <w:rPr>
          <w:lang w:val="en-US"/>
        </w:rPr>
        <w:t>You can understand that yo</w:t>
      </w:r>
      <w:r w:rsidR="004476D0">
        <w:rPr>
          <w:lang w:val="en-US"/>
        </w:rPr>
        <w:t xml:space="preserve">u can control the </w:t>
      </w:r>
      <w:r w:rsidR="00DC7643">
        <w:rPr>
          <w:lang w:val="en-US"/>
        </w:rPr>
        <w:t>NavVision</w:t>
      </w:r>
      <w:r w:rsidR="004476D0">
        <w:rPr>
          <w:lang w:val="en-US"/>
        </w:rPr>
        <w:t>®</w:t>
      </w:r>
      <w:r>
        <w:rPr>
          <w:lang w:val="en-US"/>
        </w:rPr>
        <w:t xml:space="preserve"> installation much more once you use SoftPLC. You can make all kind of interactive switches and much more. If you want to know more about it, please contact Free Technics.</w:t>
      </w:r>
    </w:p>
    <w:p w:rsidR="00A7087C" w:rsidRPr="00B80C78" w:rsidRDefault="00A7087C" w:rsidP="000F200F">
      <w:pPr>
        <w:rPr>
          <w:lang w:val="en-US"/>
        </w:rPr>
      </w:pPr>
    </w:p>
    <w:p w:rsidR="00DA5601" w:rsidRDefault="00DA5601" w:rsidP="00DA5601">
      <w:pPr>
        <w:pStyle w:val="Kop2"/>
        <w:numPr>
          <w:ilvl w:val="1"/>
          <w:numId w:val="3"/>
        </w:numPr>
        <w:rPr>
          <w:lang w:val="en-US" w:eastAsia="nl-NL"/>
        </w:rPr>
      </w:pPr>
      <w:bookmarkStart w:id="606" w:name="_Toc366768652"/>
      <w:r>
        <w:rPr>
          <w:lang w:val="en-US" w:eastAsia="nl-NL"/>
        </w:rPr>
        <w:t>Tank Tables</w:t>
      </w:r>
      <w:bookmarkEnd w:id="606"/>
    </w:p>
    <w:p w:rsidR="00DA5601" w:rsidRDefault="00DA5601" w:rsidP="00DA5601">
      <w:pPr>
        <w:pStyle w:val="Kop3"/>
        <w:numPr>
          <w:ilvl w:val="2"/>
          <w:numId w:val="3"/>
        </w:numPr>
        <w:rPr>
          <w:lang w:val="en-US" w:eastAsia="nl-NL"/>
        </w:rPr>
      </w:pPr>
      <w:bookmarkStart w:id="607" w:name="_Toc366768653"/>
      <w:r>
        <w:rPr>
          <w:lang w:val="en-US" w:eastAsia="nl-NL"/>
        </w:rPr>
        <w:t>General,</w:t>
      </w:r>
      <w:bookmarkEnd w:id="607"/>
    </w:p>
    <w:p w:rsidR="00A7087C" w:rsidRDefault="00A7087C" w:rsidP="000F200F">
      <w:pPr>
        <w:rPr>
          <w:lang w:val="en-US"/>
        </w:rPr>
      </w:pPr>
    </w:p>
    <w:p w:rsidR="00DA5601" w:rsidRDefault="00DA5601" w:rsidP="000F200F">
      <w:pPr>
        <w:rPr>
          <w:lang w:val="en-US"/>
        </w:rPr>
      </w:pPr>
      <w:r>
        <w:rPr>
          <w:lang w:val="en-US"/>
        </w:rPr>
        <w:t>Each ship must have some kind of device to show the content of the divers tanks. Whether it is a glass tube, a pressure sensor, a capacitive sensor or a float unit, they are all designed to show the contents of the particular tank. While the first is a mechanical device, the rest is merely electrical.</w:t>
      </w:r>
    </w:p>
    <w:p w:rsidR="00DA5601" w:rsidRDefault="00DA5601" w:rsidP="000F200F">
      <w:pPr>
        <w:rPr>
          <w:lang w:val="en-US"/>
        </w:rPr>
      </w:pPr>
    </w:p>
    <w:p w:rsidR="00DA5601" w:rsidRDefault="00DA5601" w:rsidP="000F200F">
      <w:pPr>
        <w:rPr>
          <w:lang w:val="en-US"/>
        </w:rPr>
      </w:pPr>
      <w:r>
        <w:rPr>
          <w:lang w:val="en-US"/>
        </w:rPr>
        <w:t>The bigger ships will rely more on an accurate reading. Not only will they travel over longer distances, or need to be cost effective, they also often need to balance the ship by even things out in diverse ballast tanks. You can understand that the calibration of these sensors will have to be quite accurate.</w:t>
      </w:r>
    </w:p>
    <w:p w:rsidR="00DA5601" w:rsidRDefault="00DA5601" w:rsidP="000F200F">
      <w:pPr>
        <w:rPr>
          <w:lang w:val="en-US"/>
        </w:rPr>
      </w:pPr>
    </w:p>
    <w:p w:rsidR="00DA5601" w:rsidRDefault="00DA5601" w:rsidP="00DA5601">
      <w:pPr>
        <w:pStyle w:val="Kop3"/>
        <w:numPr>
          <w:ilvl w:val="2"/>
          <w:numId w:val="3"/>
        </w:numPr>
        <w:rPr>
          <w:lang w:val="en-US" w:eastAsia="nl-NL"/>
        </w:rPr>
      </w:pPr>
      <w:bookmarkStart w:id="608" w:name="_Toc366768654"/>
      <w:r>
        <w:rPr>
          <w:lang w:val="en-US" w:eastAsia="nl-NL"/>
        </w:rPr>
        <w:t>types of sensors</w:t>
      </w:r>
      <w:bookmarkEnd w:id="608"/>
    </w:p>
    <w:p w:rsidR="00A7087C" w:rsidRDefault="00A7087C" w:rsidP="000F200F">
      <w:pPr>
        <w:rPr>
          <w:lang w:val="en-US"/>
        </w:rPr>
      </w:pPr>
    </w:p>
    <w:p w:rsidR="00DA5601" w:rsidRDefault="00DA5601" w:rsidP="000F200F">
      <w:pPr>
        <w:rPr>
          <w:lang w:val="en-US"/>
        </w:rPr>
      </w:pPr>
      <w:r>
        <w:rPr>
          <w:lang w:val="en-US"/>
        </w:rPr>
        <w:t>We will focus here on the electrical sensors as the mechanical ones gets more and more obsolete. The most used ones are</w:t>
      </w:r>
    </w:p>
    <w:p w:rsidR="00DA5601" w:rsidRDefault="00DA5601" w:rsidP="000F200F">
      <w:pPr>
        <w:rPr>
          <w:lang w:val="en-US"/>
        </w:rPr>
      </w:pPr>
    </w:p>
    <w:p w:rsidR="00DA5601" w:rsidRPr="009D06AA" w:rsidRDefault="00DA5601" w:rsidP="0004143D">
      <w:pPr>
        <w:pStyle w:val="Lijstalinea"/>
        <w:numPr>
          <w:ilvl w:val="0"/>
          <w:numId w:val="46"/>
        </w:numPr>
        <w:rPr>
          <w:lang w:val="en-US" w:eastAsia="nl-NL"/>
        </w:rPr>
      </w:pPr>
      <w:r w:rsidRPr="009D06AA">
        <w:rPr>
          <w:lang w:val="en-US" w:eastAsia="nl-NL"/>
        </w:rPr>
        <w:t>The floating sensor</w:t>
      </w:r>
    </w:p>
    <w:p w:rsidR="00DA5601" w:rsidRPr="009D06AA" w:rsidRDefault="00DA5601" w:rsidP="0004143D">
      <w:pPr>
        <w:pStyle w:val="Lijstalinea"/>
        <w:numPr>
          <w:ilvl w:val="0"/>
          <w:numId w:val="46"/>
        </w:numPr>
        <w:rPr>
          <w:lang w:val="en-US" w:eastAsia="nl-NL"/>
        </w:rPr>
      </w:pPr>
      <w:r w:rsidRPr="009D06AA">
        <w:rPr>
          <w:lang w:val="en-US" w:eastAsia="nl-NL"/>
        </w:rPr>
        <w:t>The capacitive sensor</w:t>
      </w:r>
    </w:p>
    <w:p w:rsidR="00DA5601" w:rsidRDefault="00DA5601" w:rsidP="0004143D">
      <w:pPr>
        <w:pStyle w:val="Lijstalinea"/>
        <w:numPr>
          <w:ilvl w:val="0"/>
          <w:numId w:val="46"/>
        </w:numPr>
        <w:rPr>
          <w:lang w:val="en-US" w:eastAsia="nl-NL"/>
        </w:rPr>
      </w:pPr>
      <w:r w:rsidRPr="009D06AA">
        <w:rPr>
          <w:lang w:val="en-US" w:eastAsia="nl-NL"/>
        </w:rPr>
        <w:t>The pressure sensor</w:t>
      </w:r>
    </w:p>
    <w:p w:rsidR="00DA5601" w:rsidRDefault="00DA5601" w:rsidP="000F200F">
      <w:pPr>
        <w:rPr>
          <w:lang w:val="en-US"/>
        </w:rPr>
      </w:pPr>
    </w:p>
    <w:p w:rsidR="00DA5601" w:rsidRPr="00AE2940" w:rsidRDefault="00DA5601" w:rsidP="00DA5601">
      <w:pPr>
        <w:pStyle w:val="Kop4"/>
        <w:numPr>
          <w:ilvl w:val="3"/>
          <w:numId w:val="3"/>
        </w:numPr>
        <w:rPr>
          <w:sz w:val="22"/>
          <w:szCs w:val="22"/>
          <w:lang w:val="en-US" w:eastAsia="nl-NL"/>
        </w:rPr>
      </w:pPr>
      <w:bookmarkStart w:id="609" w:name="_Toc366768655"/>
      <w:r w:rsidRPr="00AE2940">
        <w:rPr>
          <w:sz w:val="22"/>
          <w:szCs w:val="22"/>
          <w:lang w:val="en-US" w:eastAsia="nl-NL"/>
        </w:rPr>
        <w:t>Floating sensor</w:t>
      </w:r>
      <w:bookmarkEnd w:id="609"/>
    </w:p>
    <w:p w:rsidR="00A7087C" w:rsidRDefault="00A7087C" w:rsidP="000F200F">
      <w:pPr>
        <w:rPr>
          <w:lang w:val="en-US"/>
        </w:rPr>
      </w:pPr>
    </w:p>
    <w:p w:rsidR="00DA5601" w:rsidRDefault="00DA5601" w:rsidP="000F200F">
      <w:pPr>
        <w:rPr>
          <w:lang w:val="en-US"/>
        </w:rPr>
      </w:pPr>
      <w:r>
        <w:rPr>
          <w:lang w:val="en-US"/>
        </w:rPr>
        <w:t xml:space="preserve">The floating sensor can be compared with the float unit that is used in toilets. These type of sensors are level-sensors. They measure how high (or low) the level of the fluid in the tank is. They can be equipped with a floating device connected to a hinged part, where the hinged part is electrically connected to a resistor which will give a voltage or milli-amperage that can be used to show the actual level of the liquid. The floating device can also be a magnetic ring attached around a pipe. For calibrating this device, please refer to </w:t>
      </w:r>
      <w:r w:rsidR="00F06842">
        <w:rPr>
          <w:lang w:val="en-US"/>
        </w:rPr>
        <w:t>section</w:t>
      </w:r>
      <w:r>
        <w:rPr>
          <w:lang w:val="en-US"/>
        </w:rPr>
        <w:t xml:space="preserve"> </w:t>
      </w:r>
      <w:r w:rsidR="007270D5">
        <w:rPr>
          <w:lang w:val="en-US"/>
        </w:rPr>
        <w:fldChar w:fldCharType="begin"/>
      </w:r>
      <w:r>
        <w:rPr>
          <w:lang w:val="en-US"/>
        </w:rPr>
        <w:instrText xml:space="preserve"> REF _Ref335817745 \n \h </w:instrText>
      </w:r>
      <w:r w:rsidR="007270D5">
        <w:rPr>
          <w:lang w:val="en-US"/>
        </w:rPr>
      </w:r>
      <w:r w:rsidR="007270D5">
        <w:rPr>
          <w:lang w:val="en-US"/>
        </w:rPr>
        <w:fldChar w:fldCharType="separate"/>
      </w:r>
      <w:r w:rsidR="00ED7AB1">
        <w:rPr>
          <w:lang w:val="en-US"/>
        </w:rPr>
        <w:t>11.10.6</w:t>
      </w:r>
      <w:r w:rsidR="007270D5">
        <w:rPr>
          <w:lang w:val="en-US"/>
        </w:rPr>
        <w:fldChar w:fldCharType="end"/>
      </w:r>
      <w:r>
        <w:rPr>
          <w:lang w:val="en-US"/>
        </w:rPr>
        <w:t>.</w:t>
      </w:r>
    </w:p>
    <w:p w:rsidR="00DA5601" w:rsidRDefault="00DA5601" w:rsidP="000F200F">
      <w:pPr>
        <w:rPr>
          <w:lang w:val="en-US"/>
        </w:rPr>
      </w:pPr>
    </w:p>
    <w:p w:rsidR="00DA5601" w:rsidRPr="00AE2940" w:rsidRDefault="00DA5601" w:rsidP="00DA5601">
      <w:pPr>
        <w:pStyle w:val="Kop4"/>
        <w:numPr>
          <w:ilvl w:val="3"/>
          <w:numId w:val="3"/>
        </w:numPr>
        <w:rPr>
          <w:sz w:val="22"/>
          <w:szCs w:val="22"/>
          <w:lang w:val="en-US" w:eastAsia="nl-NL"/>
        </w:rPr>
      </w:pPr>
      <w:bookmarkStart w:id="610" w:name="_Toc366768656"/>
      <w:r w:rsidRPr="00AE2940">
        <w:rPr>
          <w:sz w:val="22"/>
          <w:szCs w:val="22"/>
          <w:lang w:val="en-US" w:eastAsia="nl-NL"/>
        </w:rPr>
        <w:t>Capacitive sensor</w:t>
      </w:r>
      <w:bookmarkEnd w:id="610"/>
    </w:p>
    <w:p w:rsidR="00A7087C" w:rsidRDefault="00A7087C" w:rsidP="000F200F">
      <w:pPr>
        <w:rPr>
          <w:rFonts w:cs="Arial"/>
          <w:lang w:val="en-IN"/>
        </w:rPr>
      </w:pPr>
    </w:p>
    <w:p w:rsidR="00DA5601" w:rsidRDefault="00DA5601" w:rsidP="000F200F">
      <w:pPr>
        <w:rPr>
          <w:rFonts w:cs="Arial"/>
          <w:lang w:val="en-IN"/>
        </w:rPr>
      </w:pPr>
      <w:r>
        <w:rPr>
          <w:rFonts w:cs="Arial"/>
          <w:lang w:val="en-IN"/>
        </w:rPr>
        <w:t xml:space="preserve">The principle of capacitive level measurement is based on change of capacitance. An insulated electrode acts as one plate of capacitor and the tank wall (or reference electrode in a non-metallic vessel) acts as the other plate. The capacitance depends on the fluid level. An empty tank has a lower capacitance while a filled tank has a higher capacitance. While this is also a level measuring type it can be calibrated as told in </w:t>
      </w:r>
      <w:r w:rsidR="00F06842">
        <w:rPr>
          <w:rFonts w:cs="Arial"/>
          <w:lang w:val="en-IN"/>
        </w:rPr>
        <w:t>section</w:t>
      </w:r>
      <w:r>
        <w:rPr>
          <w:rFonts w:cs="Arial"/>
          <w:lang w:val="en-IN"/>
        </w:rPr>
        <w:t xml:space="preserve"> </w:t>
      </w:r>
      <w:r w:rsidR="007270D5">
        <w:rPr>
          <w:rFonts w:cs="Arial"/>
          <w:lang w:val="en-IN"/>
        </w:rPr>
        <w:fldChar w:fldCharType="begin"/>
      </w:r>
      <w:r>
        <w:rPr>
          <w:rFonts w:cs="Arial"/>
          <w:lang w:val="en-IN"/>
        </w:rPr>
        <w:instrText xml:space="preserve"> REF _Ref335819770 \n \h </w:instrText>
      </w:r>
      <w:r w:rsidR="007270D5">
        <w:rPr>
          <w:rFonts w:cs="Arial"/>
          <w:lang w:val="en-IN"/>
        </w:rPr>
      </w:r>
      <w:r w:rsidR="007270D5">
        <w:rPr>
          <w:rFonts w:cs="Arial"/>
          <w:lang w:val="en-IN"/>
        </w:rPr>
        <w:fldChar w:fldCharType="separate"/>
      </w:r>
      <w:r w:rsidR="00ED7AB1">
        <w:rPr>
          <w:rFonts w:cs="Arial"/>
          <w:lang w:val="en-IN"/>
        </w:rPr>
        <w:t>11.10.6</w:t>
      </w:r>
      <w:r w:rsidR="007270D5">
        <w:rPr>
          <w:rFonts w:cs="Arial"/>
          <w:lang w:val="en-IN"/>
        </w:rPr>
        <w:fldChar w:fldCharType="end"/>
      </w:r>
      <w:r>
        <w:rPr>
          <w:rFonts w:cs="Arial"/>
          <w:lang w:val="en-IN"/>
        </w:rPr>
        <w:t>.</w:t>
      </w:r>
    </w:p>
    <w:p w:rsidR="00DA5601" w:rsidRDefault="00DA5601" w:rsidP="000F200F">
      <w:pPr>
        <w:rPr>
          <w:rFonts w:cs="Arial"/>
          <w:lang w:val="en-IN"/>
        </w:rPr>
      </w:pPr>
    </w:p>
    <w:p w:rsidR="00DA5601" w:rsidRPr="00AE2940" w:rsidRDefault="00DA5601" w:rsidP="00DA5601">
      <w:pPr>
        <w:pStyle w:val="Kop4"/>
        <w:numPr>
          <w:ilvl w:val="3"/>
          <w:numId w:val="3"/>
        </w:numPr>
        <w:rPr>
          <w:sz w:val="22"/>
          <w:szCs w:val="22"/>
          <w:lang w:val="en-US" w:eastAsia="nl-NL"/>
        </w:rPr>
      </w:pPr>
      <w:bookmarkStart w:id="611" w:name="_Toc366768657"/>
      <w:r w:rsidRPr="00AE2940">
        <w:rPr>
          <w:sz w:val="22"/>
          <w:szCs w:val="22"/>
          <w:lang w:val="en-IN"/>
        </w:rPr>
        <w:t>Pressure sensor</w:t>
      </w:r>
      <w:bookmarkEnd w:id="611"/>
      <w:r w:rsidRPr="00AE2940">
        <w:rPr>
          <w:sz w:val="22"/>
          <w:szCs w:val="22"/>
          <w:lang w:val="en-US" w:eastAsia="nl-NL"/>
        </w:rPr>
        <w:t xml:space="preserve"> </w:t>
      </w:r>
    </w:p>
    <w:p w:rsidR="00A7087C" w:rsidRDefault="00A7087C" w:rsidP="000F200F">
      <w:pPr>
        <w:rPr>
          <w:lang w:val="en-US"/>
        </w:rPr>
      </w:pPr>
    </w:p>
    <w:p w:rsidR="00DA5601" w:rsidRDefault="00DA5601" w:rsidP="000F200F">
      <w:pPr>
        <w:rPr>
          <w:lang w:val="en-US"/>
        </w:rPr>
      </w:pPr>
      <w:r>
        <w:rPr>
          <w:lang w:val="en-US"/>
        </w:rPr>
        <w:lastRenderedPageBreak/>
        <w:t xml:space="preserve">The pressure sensor is not a level indicator. It measures the liquid pressure (Pl) of the column of liquid above the sensor. In conjunction with the density of the liquid you can calculate the volume of the liquid. When the architect of the tanks has provided a sounding table, with the liquid pressure you can calculate the height of the liquid as well as the m3 of liquid. Again with the density you can calculate the mass (tonnage). You can see that this provides a very accurate and diverse scheme for the tanks that is very useful. </w:t>
      </w:r>
    </w:p>
    <w:p w:rsidR="00DA5601" w:rsidRDefault="00DA5601" w:rsidP="000F200F">
      <w:pPr>
        <w:rPr>
          <w:lang w:val="en-US"/>
        </w:rPr>
      </w:pPr>
    </w:p>
    <w:p w:rsidR="00DA5601" w:rsidRDefault="00DA5601" w:rsidP="000F200F">
      <w:pPr>
        <w:rPr>
          <w:lang w:val="en-US"/>
        </w:rPr>
      </w:pPr>
      <w:r>
        <w:rPr>
          <w:lang w:val="en-US"/>
        </w:rPr>
        <w:t xml:space="preserve">Within the </w:t>
      </w:r>
      <w:r w:rsidR="00DC7643">
        <w:rPr>
          <w:lang w:val="en-US"/>
        </w:rPr>
        <w:t>NavVision</w:t>
      </w:r>
      <w:r>
        <w:rPr>
          <w:lang w:val="en-US"/>
        </w:rPr>
        <w:t xml:space="preserve"> </w:t>
      </w:r>
      <w:r w:rsidR="00DC7643">
        <w:rPr>
          <w:lang w:val="en-US"/>
        </w:rPr>
        <w:t>®</w:t>
      </w:r>
      <w:r>
        <w:rPr>
          <w:lang w:val="en-US"/>
        </w:rPr>
        <w:t xml:space="preserve"> system all this calculations are done automatically once you provided one of the variables. (see </w:t>
      </w:r>
      <w:r w:rsidR="007270D5">
        <w:rPr>
          <w:lang w:val="en-US"/>
        </w:rPr>
        <w:fldChar w:fldCharType="begin"/>
      </w:r>
      <w:r>
        <w:rPr>
          <w:lang w:val="en-US"/>
        </w:rPr>
        <w:instrText xml:space="preserve"> REF _Ref335822665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68</w:t>
      </w:r>
      <w:r w:rsidR="007270D5">
        <w:rPr>
          <w:lang w:val="en-US"/>
        </w:rPr>
        <w:fldChar w:fldCharType="end"/>
      </w:r>
      <w:r>
        <w:rPr>
          <w:lang w:val="en-US"/>
        </w:rPr>
        <w:t>)</w:t>
      </w:r>
    </w:p>
    <w:p w:rsidR="00DA5601" w:rsidRDefault="00DA5601" w:rsidP="000F200F">
      <w:pPr>
        <w:rPr>
          <w:lang w:val="en-US"/>
        </w:rPr>
      </w:pPr>
      <w:r>
        <w:rPr>
          <w:noProof/>
          <w:lang w:val="nl-NL" w:eastAsia="nl-NL"/>
        </w:rPr>
        <w:drawing>
          <wp:inline distT="0" distB="0" distL="0" distR="0" wp14:anchorId="33603F48" wp14:editId="0E687265">
            <wp:extent cx="4219575" cy="5426484"/>
            <wp:effectExtent l="0" t="0" r="0" b="3175"/>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4219575" cy="5426484"/>
                    </a:xfrm>
                    <a:prstGeom prst="rect">
                      <a:avLst/>
                    </a:prstGeom>
                  </pic:spPr>
                </pic:pic>
              </a:graphicData>
            </a:graphic>
          </wp:inline>
        </w:drawing>
      </w:r>
    </w:p>
    <w:p w:rsidR="00DA5601" w:rsidRDefault="00DA5601" w:rsidP="002309BE">
      <w:pPr>
        <w:pStyle w:val="Onderschrift"/>
      </w:pPr>
      <w:bookmarkStart w:id="612" w:name="_Ref335822665"/>
      <w:bookmarkStart w:id="613" w:name="_Toc366768801"/>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68</w:t>
      </w:r>
      <w:r w:rsidR="00ED7AB1">
        <w:fldChar w:fldCharType="end"/>
      </w:r>
      <w:bookmarkEnd w:id="612"/>
      <w:r>
        <w:t>: Tank Pressure Sensor</w:t>
      </w:r>
      <w:bookmarkEnd w:id="613"/>
    </w:p>
    <w:p w:rsidR="005A7C1F" w:rsidRDefault="005A7C1F" w:rsidP="002309BE">
      <w:pPr>
        <w:pStyle w:val="Onderschrift"/>
      </w:pPr>
    </w:p>
    <w:p w:rsidR="005A7C1F" w:rsidRDefault="005A7C1F" w:rsidP="002309BE">
      <w:pPr>
        <w:pStyle w:val="Onderschrift"/>
      </w:pPr>
    </w:p>
    <w:p w:rsidR="005A7C1F" w:rsidRDefault="005A7C1F" w:rsidP="002309BE">
      <w:pPr>
        <w:pStyle w:val="Onderschrift"/>
      </w:pPr>
    </w:p>
    <w:p w:rsidR="00DA5601" w:rsidRPr="00A61257" w:rsidRDefault="00DA5601" w:rsidP="002309BE">
      <w:pPr>
        <w:pStyle w:val="Onderschrift"/>
        <w:rPr>
          <w:lang w:eastAsia="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48"/>
        <w:gridCol w:w="5540"/>
      </w:tblGrid>
      <w:tr w:rsidR="00DA5601" w:rsidRPr="00B1180C" w:rsidTr="000F200F">
        <w:tc>
          <w:tcPr>
            <w:tcW w:w="3848" w:type="dxa"/>
            <w:shd w:val="clear" w:color="auto" w:fill="0C0C0C"/>
          </w:tcPr>
          <w:p w:rsidR="00DA5601" w:rsidRPr="00B1180C" w:rsidRDefault="00DA5601" w:rsidP="000F200F">
            <w:pPr>
              <w:rPr>
                <w:b/>
                <w:lang w:val="en-US"/>
              </w:rPr>
            </w:pPr>
            <w:r>
              <w:rPr>
                <w:b/>
                <w:lang w:val="en-US"/>
              </w:rPr>
              <w:t xml:space="preserve">Abrreviation </w:t>
            </w:r>
          </w:p>
        </w:tc>
        <w:tc>
          <w:tcPr>
            <w:tcW w:w="5722" w:type="dxa"/>
            <w:shd w:val="clear" w:color="auto" w:fill="0C0C0C"/>
          </w:tcPr>
          <w:p w:rsidR="00DA5601" w:rsidRPr="00B1180C" w:rsidRDefault="00DA5601" w:rsidP="000F200F">
            <w:pPr>
              <w:rPr>
                <w:b/>
                <w:lang w:val="en-US"/>
              </w:rPr>
            </w:pPr>
            <w:r>
              <w:rPr>
                <w:b/>
                <w:lang w:val="en-US"/>
              </w:rPr>
              <w:t>Explanation</w:t>
            </w:r>
          </w:p>
        </w:tc>
      </w:tr>
      <w:tr w:rsidR="00DA5601" w:rsidRPr="00B1180C" w:rsidTr="000F200F">
        <w:tc>
          <w:tcPr>
            <w:tcW w:w="3848" w:type="dxa"/>
          </w:tcPr>
          <w:p w:rsidR="00DA5601" w:rsidRPr="00B1180C" w:rsidRDefault="00DA5601" w:rsidP="000F200F">
            <w:pPr>
              <w:rPr>
                <w:lang w:val="en-US"/>
              </w:rPr>
            </w:pPr>
            <w:r>
              <w:rPr>
                <w:lang w:val="en-US"/>
              </w:rPr>
              <w:lastRenderedPageBreak/>
              <w:t>Pl</w:t>
            </w:r>
          </w:p>
        </w:tc>
        <w:tc>
          <w:tcPr>
            <w:tcW w:w="5722" w:type="dxa"/>
          </w:tcPr>
          <w:p w:rsidR="00DA5601" w:rsidRPr="00B1180C" w:rsidRDefault="00DA5601" w:rsidP="000F200F">
            <w:pPr>
              <w:rPr>
                <w:lang w:val="en-US"/>
              </w:rPr>
            </w:pPr>
            <w:r>
              <w:rPr>
                <w:lang w:val="en-US"/>
              </w:rPr>
              <w:t>Liquid Pressure</w:t>
            </w:r>
          </w:p>
        </w:tc>
      </w:tr>
      <w:tr w:rsidR="00DA5601" w:rsidRPr="00B1180C" w:rsidTr="000F200F">
        <w:tc>
          <w:tcPr>
            <w:tcW w:w="3848" w:type="dxa"/>
          </w:tcPr>
          <w:p w:rsidR="00DA5601" w:rsidRPr="00B1180C" w:rsidRDefault="00DA5601" w:rsidP="000F200F">
            <w:pPr>
              <w:rPr>
                <w:lang w:val="en-US"/>
              </w:rPr>
            </w:pPr>
            <w:r>
              <w:rPr>
                <w:lang w:val="en-US"/>
              </w:rPr>
              <w:t>Pv</w:t>
            </w:r>
          </w:p>
        </w:tc>
        <w:tc>
          <w:tcPr>
            <w:tcW w:w="5722" w:type="dxa"/>
          </w:tcPr>
          <w:p w:rsidR="00DA5601" w:rsidRPr="00B1180C" w:rsidRDefault="00DA5601" w:rsidP="000F200F">
            <w:pPr>
              <w:rPr>
                <w:lang w:val="en-US"/>
              </w:rPr>
            </w:pPr>
            <w:r>
              <w:rPr>
                <w:lang w:val="en-US"/>
              </w:rPr>
              <w:t>Vent Pressure</w:t>
            </w:r>
          </w:p>
        </w:tc>
      </w:tr>
      <w:tr w:rsidR="00DA5601" w:rsidRPr="00B1180C" w:rsidTr="000F200F">
        <w:tc>
          <w:tcPr>
            <w:tcW w:w="3848" w:type="dxa"/>
          </w:tcPr>
          <w:p w:rsidR="00DA5601" w:rsidRPr="00B1180C" w:rsidRDefault="00DA5601" w:rsidP="000F200F">
            <w:pPr>
              <w:rPr>
                <w:lang w:val="en-US"/>
              </w:rPr>
            </w:pPr>
            <w:r>
              <w:rPr>
                <w:lang w:val="en-US"/>
              </w:rPr>
              <w:t>V m3</w:t>
            </w:r>
          </w:p>
        </w:tc>
        <w:tc>
          <w:tcPr>
            <w:tcW w:w="5722" w:type="dxa"/>
          </w:tcPr>
          <w:p w:rsidR="00DA5601" w:rsidRPr="00B1180C" w:rsidRDefault="00DA5601" w:rsidP="000F200F">
            <w:pPr>
              <w:rPr>
                <w:lang w:val="en-US"/>
              </w:rPr>
            </w:pPr>
            <w:r>
              <w:rPr>
                <w:lang w:val="en-US"/>
              </w:rPr>
              <w:t>Volume in square meter</w:t>
            </w:r>
          </w:p>
        </w:tc>
      </w:tr>
      <w:tr w:rsidR="00DA5601" w:rsidRPr="00B1180C" w:rsidTr="000F200F">
        <w:tc>
          <w:tcPr>
            <w:tcW w:w="3848" w:type="dxa"/>
          </w:tcPr>
          <w:p w:rsidR="00DA5601" w:rsidRPr="00B1180C" w:rsidRDefault="00DA5601" w:rsidP="000F200F">
            <w:pPr>
              <w:rPr>
                <w:lang w:val="en-US"/>
              </w:rPr>
            </w:pPr>
            <w:r>
              <w:rPr>
                <w:lang w:val="en-US"/>
              </w:rPr>
              <w:t>Hm</w:t>
            </w:r>
          </w:p>
        </w:tc>
        <w:tc>
          <w:tcPr>
            <w:tcW w:w="5722" w:type="dxa"/>
          </w:tcPr>
          <w:p w:rsidR="00DA5601" w:rsidRPr="00B1180C" w:rsidRDefault="00DA5601" w:rsidP="000F200F">
            <w:pPr>
              <w:rPr>
                <w:lang w:val="en-US"/>
              </w:rPr>
            </w:pPr>
            <w:r>
              <w:rPr>
                <w:lang w:val="en-US"/>
              </w:rPr>
              <w:t>Height in meter</w:t>
            </w:r>
          </w:p>
        </w:tc>
      </w:tr>
    </w:tbl>
    <w:p w:rsidR="00DA5601" w:rsidRDefault="00DA5601" w:rsidP="002309BE">
      <w:pPr>
        <w:pStyle w:val="Onderschrift"/>
      </w:pPr>
      <w:r>
        <w:t xml:space="preserve">Table </w:t>
      </w:r>
      <w:r w:rsidR="007270D5">
        <w:fldChar w:fldCharType="begin"/>
      </w:r>
      <w:r>
        <w:instrText xml:space="preserve"> STYLEREF 1 \s </w:instrText>
      </w:r>
      <w:r w:rsidR="007270D5">
        <w:fldChar w:fldCharType="separate"/>
      </w:r>
      <w:r w:rsidR="00ED7AB1">
        <w:rPr>
          <w:noProof/>
        </w:rPr>
        <w:t>11</w:t>
      </w:r>
      <w:r w:rsidR="007270D5">
        <w:fldChar w:fldCharType="end"/>
      </w:r>
      <w:r>
        <w:noBreakHyphen/>
      </w:r>
      <w:r w:rsidR="007270D5">
        <w:fldChar w:fldCharType="begin"/>
      </w:r>
      <w:r>
        <w:instrText xml:space="preserve"> SEQ Table \* ARABIC \s 1 </w:instrText>
      </w:r>
      <w:r w:rsidR="007270D5">
        <w:fldChar w:fldCharType="separate"/>
      </w:r>
      <w:r w:rsidR="00ED7AB1">
        <w:rPr>
          <w:noProof/>
        </w:rPr>
        <w:t>1</w:t>
      </w:r>
      <w:r w:rsidR="007270D5">
        <w:fldChar w:fldCharType="end"/>
      </w:r>
      <w:r>
        <w:t>: Pressure sensor explanation</w:t>
      </w:r>
    </w:p>
    <w:p w:rsidR="00127C90" w:rsidRDefault="00127C90">
      <w:pPr>
        <w:overflowPunct/>
        <w:autoSpaceDE/>
        <w:autoSpaceDN/>
        <w:adjustRightInd/>
        <w:textAlignment w:val="auto"/>
      </w:pPr>
    </w:p>
    <w:p w:rsidR="00DC7643" w:rsidRDefault="0024426C" w:rsidP="000F200F">
      <w:pPr>
        <w:rPr>
          <w:i/>
        </w:rPr>
      </w:pPr>
      <w:r>
        <w:rPr>
          <w:noProof/>
          <w:lang w:val="nl-NL" w:eastAsia="nl-NL"/>
        </w:rPr>
        <w:drawing>
          <wp:inline distT="0" distB="0" distL="0" distR="0" wp14:anchorId="007538F5" wp14:editId="2C16BD9C">
            <wp:extent cx="416379" cy="342900"/>
            <wp:effectExtent l="0" t="0" r="3175" b="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DC7643">
        <w:rPr>
          <w:i/>
          <w:lang w:val="en-US"/>
        </w:rPr>
        <w:t xml:space="preserve"> </w:t>
      </w:r>
      <w:r w:rsidR="00DA5601" w:rsidRPr="00CA0364">
        <w:rPr>
          <w:i/>
          <w:lang w:val="en-US"/>
        </w:rPr>
        <w:t xml:space="preserve"> When not provided with a Pressure Vent Sensor it might give some strange irregularities. Especially when the vent-pipe is too small it will interfere with a good reading of the pressure sensor, while the air above the liquid column will be shifting all the time. It might then be necessary to place a Vent Pressure Sensor to even this out. </w:t>
      </w:r>
      <w:r w:rsidR="00DA5601" w:rsidRPr="00DA4C7D">
        <w:rPr>
          <w:i/>
        </w:rPr>
        <w:t xml:space="preserve">Also this calculation is done automatically within </w:t>
      </w:r>
      <w:r w:rsidR="00DC7643">
        <w:rPr>
          <w:i/>
        </w:rPr>
        <w:t>NavVision</w:t>
      </w:r>
      <w:r w:rsidR="00DA5601" w:rsidRPr="00DA4C7D">
        <w:rPr>
          <w:i/>
        </w:rPr>
        <w:t xml:space="preserve"> </w:t>
      </w:r>
      <w:r w:rsidR="00DC7643">
        <w:rPr>
          <w:i/>
        </w:rPr>
        <w:t>®</w:t>
      </w:r>
      <w:r w:rsidR="00DA5601" w:rsidRPr="00DA4C7D">
        <w:rPr>
          <w:i/>
        </w:rPr>
        <w:t>.</w:t>
      </w:r>
    </w:p>
    <w:p w:rsidR="00127C90" w:rsidRDefault="00127C90" w:rsidP="000F200F">
      <w:pPr>
        <w:rPr>
          <w:i/>
        </w:rPr>
      </w:pPr>
    </w:p>
    <w:p w:rsidR="00127C90" w:rsidRDefault="00127C90" w:rsidP="000F200F">
      <w:pPr>
        <w:rPr>
          <w:i/>
        </w:rPr>
      </w:pPr>
    </w:p>
    <w:p w:rsidR="00A7087C" w:rsidRDefault="00A7087C" w:rsidP="00DA5601">
      <w:pPr>
        <w:pStyle w:val="Kop3"/>
        <w:numPr>
          <w:ilvl w:val="2"/>
          <w:numId w:val="3"/>
        </w:numPr>
        <w:rPr>
          <w:lang w:eastAsia="nl-NL"/>
        </w:rPr>
      </w:pPr>
      <w:bookmarkStart w:id="614" w:name="_Toc366768658"/>
      <w:bookmarkEnd w:id="614"/>
    </w:p>
    <w:p w:rsidR="00DA5601" w:rsidRDefault="00DA5601" w:rsidP="00DA5601">
      <w:pPr>
        <w:pStyle w:val="Kop3"/>
        <w:numPr>
          <w:ilvl w:val="2"/>
          <w:numId w:val="3"/>
        </w:numPr>
        <w:rPr>
          <w:lang w:eastAsia="nl-NL"/>
        </w:rPr>
      </w:pPr>
      <w:bookmarkStart w:id="615" w:name="_Toc366768659"/>
      <w:r>
        <w:rPr>
          <w:lang w:eastAsia="nl-NL"/>
        </w:rPr>
        <w:t>Inserting sounding tables</w:t>
      </w:r>
      <w:bookmarkEnd w:id="615"/>
    </w:p>
    <w:p w:rsidR="00B06F25" w:rsidRDefault="00B06F25" w:rsidP="000F200F">
      <w:pPr>
        <w:rPr>
          <w:lang w:val="en-US"/>
        </w:rPr>
      </w:pPr>
    </w:p>
    <w:p w:rsidR="00DA5601" w:rsidRDefault="00DA5601" w:rsidP="000F200F">
      <w:r w:rsidRPr="00CA0364">
        <w:rPr>
          <w:lang w:val="en-US"/>
        </w:rPr>
        <w:t xml:space="preserve">Under Configuration&gt;Tank Tables you can find all the tanks. </w:t>
      </w:r>
      <w:r>
        <w:t xml:space="preserve">(see </w:t>
      </w:r>
      <w:r w:rsidR="007270D5">
        <w:fldChar w:fldCharType="begin"/>
      </w:r>
      <w:r>
        <w:instrText xml:space="preserve"> REF _Ref335825057 \h </w:instrText>
      </w:r>
      <w:r w:rsidR="007270D5">
        <w:fldChar w:fldCharType="separate"/>
      </w:r>
      <w:r w:rsidR="00ED7AB1">
        <w:t xml:space="preserve">Figure </w:t>
      </w:r>
      <w:r w:rsidR="00ED7AB1">
        <w:rPr>
          <w:noProof/>
        </w:rPr>
        <w:t>11</w:t>
      </w:r>
      <w:r w:rsidR="00ED7AB1">
        <w:noBreakHyphen/>
      </w:r>
      <w:r w:rsidR="00ED7AB1">
        <w:rPr>
          <w:noProof/>
        </w:rPr>
        <w:t>69</w:t>
      </w:r>
      <w:r w:rsidR="007270D5">
        <w:fldChar w:fldCharType="end"/>
      </w:r>
      <w:r>
        <w:t xml:space="preserve">). </w:t>
      </w:r>
    </w:p>
    <w:p w:rsidR="00DA5601" w:rsidRDefault="00DA5601" w:rsidP="000F200F"/>
    <w:p w:rsidR="00DA5601" w:rsidRDefault="00DA5601" w:rsidP="000F200F">
      <w:r>
        <w:rPr>
          <w:noProof/>
          <w:lang w:val="nl-NL" w:eastAsia="nl-NL"/>
        </w:rPr>
        <w:drawing>
          <wp:inline distT="0" distB="0" distL="0" distR="0" wp14:anchorId="7F74E2C2" wp14:editId="422C370E">
            <wp:extent cx="5010150" cy="3959222"/>
            <wp:effectExtent l="0" t="0" r="0" b="381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5013529" cy="3961892"/>
                    </a:xfrm>
                    <a:prstGeom prst="rect">
                      <a:avLst/>
                    </a:prstGeom>
                  </pic:spPr>
                </pic:pic>
              </a:graphicData>
            </a:graphic>
          </wp:inline>
        </w:drawing>
      </w:r>
    </w:p>
    <w:p w:rsidR="00DA5601" w:rsidRDefault="00DA5601" w:rsidP="002309BE">
      <w:pPr>
        <w:pStyle w:val="Onderschrift"/>
      </w:pPr>
      <w:bookmarkStart w:id="616" w:name="_Ref335825057"/>
      <w:bookmarkStart w:id="617" w:name="_Toc366768802"/>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69</w:t>
      </w:r>
      <w:r w:rsidR="00ED7AB1">
        <w:fldChar w:fldCharType="end"/>
      </w:r>
      <w:bookmarkEnd w:id="616"/>
      <w:r>
        <w:t>: Tank Tables</w:t>
      </w:r>
      <w:bookmarkEnd w:id="617"/>
    </w:p>
    <w:p w:rsidR="00DA5601" w:rsidRDefault="00DA5601" w:rsidP="000F20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33"/>
        <w:gridCol w:w="5555"/>
      </w:tblGrid>
      <w:tr w:rsidR="00DA5601" w:rsidRPr="00B1180C" w:rsidTr="000F200F">
        <w:tc>
          <w:tcPr>
            <w:tcW w:w="3848" w:type="dxa"/>
            <w:shd w:val="clear" w:color="auto" w:fill="0C0C0C"/>
          </w:tcPr>
          <w:p w:rsidR="00DA5601" w:rsidRPr="00B1180C" w:rsidRDefault="00DA5601" w:rsidP="000F200F">
            <w:pPr>
              <w:rPr>
                <w:b/>
                <w:lang w:val="en-US"/>
              </w:rPr>
            </w:pPr>
            <w:r>
              <w:rPr>
                <w:b/>
                <w:lang w:val="en-US"/>
              </w:rPr>
              <w:t>Detail</w:t>
            </w:r>
          </w:p>
        </w:tc>
        <w:tc>
          <w:tcPr>
            <w:tcW w:w="5722" w:type="dxa"/>
            <w:shd w:val="clear" w:color="auto" w:fill="0C0C0C"/>
          </w:tcPr>
          <w:p w:rsidR="00DA5601" w:rsidRPr="00B1180C" w:rsidRDefault="00DA5601" w:rsidP="000F200F">
            <w:pPr>
              <w:rPr>
                <w:b/>
                <w:lang w:val="en-US"/>
              </w:rPr>
            </w:pPr>
            <w:r>
              <w:rPr>
                <w:b/>
                <w:lang w:val="en-US"/>
              </w:rPr>
              <w:t>Description</w:t>
            </w:r>
          </w:p>
        </w:tc>
      </w:tr>
      <w:tr w:rsidR="00DA5601" w:rsidRPr="000F200F" w:rsidTr="000F200F">
        <w:tc>
          <w:tcPr>
            <w:tcW w:w="3848" w:type="dxa"/>
          </w:tcPr>
          <w:p w:rsidR="00DA5601" w:rsidRPr="00B1180C" w:rsidRDefault="00DA5601" w:rsidP="000F200F">
            <w:pPr>
              <w:rPr>
                <w:lang w:val="en-US"/>
              </w:rPr>
            </w:pPr>
            <w:r>
              <w:rPr>
                <w:lang w:val="en-US"/>
              </w:rPr>
              <w:t>Tank Group</w:t>
            </w:r>
          </w:p>
        </w:tc>
        <w:tc>
          <w:tcPr>
            <w:tcW w:w="5722" w:type="dxa"/>
          </w:tcPr>
          <w:p w:rsidR="00DA5601" w:rsidRPr="00B1180C" w:rsidRDefault="00DA5601" w:rsidP="000F200F">
            <w:pPr>
              <w:rPr>
                <w:lang w:val="en-US"/>
              </w:rPr>
            </w:pPr>
            <w:r>
              <w:rPr>
                <w:lang w:val="en-US"/>
              </w:rPr>
              <w:t>Find the tank you want to adjust a tank table for</w:t>
            </w:r>
          </w:p>
        </w:tc>
      </w:tr>
      <w:tr w:rsidR="00DA5601" w:rsidRPr="000F200F" w:rsidTr="000F200F">
        <w:tc>
          <w:tcPr>
            <w:tcW w:w="3848" w:type="dxa"/>
          </w:tcPr>
          <w:p w:rsidR="00DA5601" w:rsidRPr="00B1180C" w:rsidRDefault="00DA5601" w:rsidP="000F200F">
            <w:pPr>
              <w:rPr>
                <w:lang w:val="en-US"/>
              </w:rPr>
            </w:pPr>
            <w:r>
              <w:rPr>
                <w:lang w:val="en-US"/>
              </w:rPr>
              <w:t>Import</w:t>
            </w:r>
          </w:p>
        </w:tc>
        <w:tc>
          <w:tcPr>
            <w:tcW w:w="5722" w:type="dxa"/>
          </w:tcPr>
          <w:p w:rsidR="00DA5601" w:rsidRPr="00B1180C" w:rsidRDefault="00DA5601" w:rsidP="000F200F">
            <w:pPr>
              <w:rPr>
                <w:lang w:val="en-US"/>
              </w:rPr>
            </w:pPr>
            <w:r>
              <w:rPr>
                <w:lang w:val="en-US"/>
              </w:rPr>
              <w:t>Import an Excel-sheet with sounding data</w:t>
            </w:r>
          </w:p>
        </w:tc>
      </w:tr>
      <w:tr w:rsidR="00DA5601" w:rsidRPr="000F200F" w:rsidTr="000F200F">
        <w:tc>
          <w:tcPr>
            <w:tcW w:w="3848" w:type="dxa"/>
          </w:tcPr>
          <w:p w:rsidR="00DA5601" w:rsidRPr="00B1180C" w:rsidRDefault="00DA5601" w:rsidP="000F200F">
            <w:pPr>
              <w:rPr>
                <w:lang w:val="en-US"/>
              </w:rPr>
            </w:pPr>
            <w:r>
              <w:rPr>
                <w:lang w:val="en-US"/>
              </w:rPr>
              <w:lastRenderedPageBreak/>
              <w:t>Max Trim</w:t>
            </w:r>
          </w:p>
        </w:tc>
        <w:tc>
          <w:tcPr>
            <w:tcW w:w="5722" w:type="dxa"/>
          </w:tcPr>
          <w:p w:rsidR="00DA5601" w:rsidRPr="00B1180C" w:rsidRDefault="00DA5601" w:rsidP="000F200F">
            <w:pPr>
              <w:rPr>
                <w:lang w:val="en-US"/>
              </w:rPr>
            </w:pPr>
            <w:r>
              <w:rPr>
                <w:lang w:val="en-US"/>
              </w:rPr>
              <w:t>Max pitch (if provided in sounding table)</w:t>
            </w:r>
          </w:p>
        </w:tc>
      </w:tr>
      <w:tr w:rsidR="00DA5601" w:rsidRPr="000F200F" w:rsidTr="000F200F">
        <w:tc>
          <w:tcPr>
            <w:tcW w:w="3848" w:type="dxa"/>
          </w:tcPr>
          <w:p w:rsidR="00DA5601" w:rsidRPr="00B1180C" w:rsidRDefault="00DA5601" w:rsidP="000F200F">
            <w:pPr>
              <w:rPr>
                <w:lang w:val="en-US"/>
              </w:rPr>
            </w:pPr>
            <w:r>
              <w:rPr>
                <w:lang w:val="en-US"/>
              </w:rPr>
              <w:t>Max List</w:t>
            </w:r>
          </w:p>
        </w:tc>
        <w:tc>
          <w:tcPr>
            <w:tcW w:w="5722" w:type="dxa"/>
          </w:tcPr>
          <w:p w:rsidR="00DA5601" w:rsidRPr="00B1180C" w:rsidRDefault="00DA5601" w:rsidP="000F200F">
            <w:pPr>
              <w:rPr>
                <w:lang w:val="en-US"/>
              </w:rPr>
            </w:pPr>
            <w:r>
              <w:rPr>
                <w:lang w:val="en-US"/>
              </w:rPr>
              <w:t>Max Roll (if provided in sounding table)</w:t>
            </w:r>
          </w:p>
        </w:tc>
      </w:tr>
      <w:tr w:rsidR="00DA5601" w:rsidRPr="00B1180C" w:rsidTr="000F200F">
        <w:tc>
          <w:tcPr>
            <w:tcW w:w="3848" w:type="dxa"/>
          </w:tcPr>
          <w:p w:rsidR="00DA5601" w:rsidRDefault="00DA5601" w:rsidP="000F200F">
            <w:pPr>
              <w:rPr>
                <w:lang w:val="en-US"/>
              </w:rPr>
            </w:pPr>
            <w:r>
              <w:rPr>
                <w:lang w:val="en-US"/>
              </w:rPr>
              <w:t>Submit</w:t>
            </w:r>
          </w:p>
        </w:tc>
        <w:tc>
          <w:tcPr>
            <w:tcW w:w="5722" w:type="dxa"/>
          </w:tcPr>
          <w:p w:rsidR="00DA5601" w:rsidRDefault="00DA5601" w:rsidP="000F200F">
            <w:pPr>
              <w:rPr>
                <w:lang w:val="en-US"/>
              </w:rPr>
            </w:pPr>
            <w:r>
              <w:rPr>
                <w:lang w:val="en-US"/>
              </w:rPr>
              <w:t>Submit Trim and List</w:t>
            </w:r>
          </w:p>
        </w:tc>
      </w:tr>
    </w:tbl>
    <w:p w:rsidR="00DA5601" w:rsidRDefault="00DA5601" w:rsidP="002309BE">
      <w:pPr>
        <w:pStyle w:val="Onderschrift"/>
      </w:pPr>
      <w:r>
        <w:t xml:space="preserve">Table </w:t>
      </w:r>
      <w:r w:rsidR="007270D5">
        <w:fldChar w:fldCharType="begin"/>
      </w:r>
      <w:r>
        <w:instrText xml:space="preserve"> STYLEREF 1 \s </w:instrText>
      </w:r>
      <w:r w:rsidR="007270D5">
        <w:fldChar w:fldCharType="separate"/>
      </w:r>
      <w:r w:rsidR="00ED7AB1">
        <w:rPr>
          <w:noProof/>
        </w:rPr>
        <w:t>11</w:t>
      </w:r>
      <w:r w:rsidR="007270D5">
        <w:fldChar w:fldCharType="end"/>
      </w:r>
      <w:r>
        <w:noBreakHyphen/>
      </w:r>
      <w:r w:rsidR="007270D5">
        <w:fldChar w:fldCharType="begin"/>
      </w:r>
      <w:r>
        <w:instrText xml:space="preserve"> SEQ Table \* ARABIC \s 1 </w:instrText>
      </w:r>
      <w:r w:rsidR="007270D5">
        <w:fldChar w:fldCharType="separate"/>
      </w:r>
      <w:r w:rsidR="00ED7AB1">
        <w:rPr>
          <w:noProof/>
        </w:rPr>
        <w:t>2</w:t>
      </w:r>
      <w:r w:rsidR="007270D5">
        <w:fldChar w:fldCharType="end"/>
      </w:r>
      <w:r>
        <w:t>: Tank Tables</w:t>
      </w:r>
    </w:p>
    <w:p w:rsidR="00A7087C" w:rsidRDefault="00A7087C">
      <w:pPr>
        <w:overflowPunct/>
        <w:autoSpaceDE/>
        <w:autoSpaceDN/>
        <w:adjustRightInd/>
        <w:textAlignment w:val="auto"/>
        <w:rPr>
          <w:rFonts w:eastAsiaTheme="majorEastAsia" w:cstheme="majorBidi"/>
          <w:b/>
          <w:szCs w:val="22"/>
          <w:lang w:eastAsia="nl-NL"/>
        </w:rPr>
      </w:pPr>
    </w:p>
    <w:p w:rsidR="00DA5601" w:rsidRPr="00AE2940" w:rsidRDefault="00DA5601" w:rsidP="00DA5601">
      <w:pPr>
        <w:pStyle w:val="Kop4"/>
        <w:numPr>
          <w:ilvl w:val="3"/>
          <w:numId w:val="3"/>
        </w:numPr>
        <w:rPr>
          <w:sz w:val="22"/>
          <w:szCs w:val="22"/>
          <w:lang w:eastAsia="nl-NL"/>
        </w:rPr>
      </w:pPr>
      <w:bookmarkStart w:id="618" w:name="_Toc366768660"/>
      <w:r w:rsidRPr="00AE2940">
        <w:rPr>
          <w:sz w:val="22"/>
          <w:szCs w:val="22"/>
          <w:lang w:eastAsia="nl-NL"/>
        </w:rPr>
        <w:t>Tank Group</w:t>
      </w:r>
      <w:bookmarkEnd w:id="618"/>
    </w:p>
    <w:p w:rsidR="00AE2940" w:rsidRDefault="00AE2940" w:rsidP="000F200F">
      <w:pPr>
        <w:rPr>
          <w:lang w:val="en-US"/>
        </w:rPr>
      </w:pPr>
    </w:p>
    <w:p w:rsidR="00DA5601" w:rsidRPr="00CA0364" w:rsidRDefault="00DA5601" w:rsidP="000F200F">
      <w:pPr>
        <w:rPr>
          <w:lang w:val="en-US"/>
        </w:rPr>
      </w:pPr>
      <w:r w:rsidRPr="00CA0364">
        <w:rPr>
          <w:lang w:val="en-US"/>
        </w:rPr>
        <w:t xml:space="preserve">In the drop down menu you can search for the tank that you are about to adjust. You will get all the tanks available. In this example we will use the Fuel Tank 1 Volume (see </w:t>
      </w:r>
      <w:r w:rsidR="007270D5">
        <w:fldChar w:fldCharType="begin"/>
      </w:r>
      <w:r w:rsidRPr="00CA0364">
        <w:rPr>
          <w:lang w:val="en-US"/>
        </w:rPr>
        <w:instrText xml:space="preserve"> REF _Ref335840461 \h </w:instrText>
      </w:r>
      <w:r w:rsidR="007270D5">
        <w:fldChar w:fldCharType="separate"/>
      </w:r>
      <w:r w:rsidR="00ED7AB1">
        <w:t xml:space="preserve">Figure </w:t>
      </w:r>
      <w:r w:rsidR="00ED7AB1">
        <w:rPr>
          <w:noProof/>
        </w:rPr>
        <w:t>11</w:t>
      </w:r>
      <w:r w:rsidR="00ED7AB1">
        <w:noBreakHyphen/>
      </w:r>
      <w:r w:rsidR="00ED7AB1">
        <w:rPr>
          <w:noProof/>
        </w:rPr>
        <w:t>70</w:t>
      </w:r>
      <w:r w:rsidR="007270D5">
        <w:fldChar w:fldCharType="end"/>
      </w:r>
      <w:r w:rsidRPr="00CA0364">
        <w:rPr>
          <w:lang w:val="en-US"/>
        </w:rPr>
        <w:t>).</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6E381D21" wp14:editId="79C28035">
            <wp:extent cx="3143250" cy="133350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3143250" cy="1333500"/>
                    </a:xfrm>
                    <a:prstGeom prst="rect">
                      <a:avLst/>
                    </a:prstGeom>
                  </pic:spPr>
                </pic:pic>
              </a:graphicData>
            </a:graphic>
          </wp:inline>
        </w:drawing>
      </w:r>
    </w:p>
    <w:p w:rsidR="00DA5601" w:rsidRDefault="00DA5601" w:rsidP="002309BE">
      <w:pPr>
        <w:pStyle w:val="Onderschrift"/>
      </w:pPr>
      <w:bookmarkStart w:id="619" w:name="_Ref335840461"/>
      <w:bookmarkStart w:id="620" w:name="_Toc366768803"/>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70</w:t>
      </w:r>
      <w:r w:rsidR="00ED7AB1">
        <w:fldChar w:fldCharType="end"/>
      </w:r>
      <w:bookmarkEnd w:id="619"/>
      <w:r>
        <w:t>: Tank Group Drop Down</w:t>
      </w:r>
      <w:bookmarkEnd w:id="620"/>
    </w:p>
    <w:p w:rsidR="00DA5601" w:rsidRPr="00CA0364" w:rsidRDefault="00DA5601" w:rsidP="000F200F">
      <w:pPr>
        <w:rPr>
          <w:lang w:val="en-US"/>
        </w:rPr>
      </w:pPr>
      <w:r w:rsidRPr="00CA0364">
        <w:rPr>
          <w:lang w:val="en-US"/>
        </w:rPr>
        <w:t xml:space="preserve">You’ll notice it only shows the tank group volumes, as that is what you get in the sounding table. As mentioned earlier with height and volume, </w:t>
      </w:r>
      <w:r w:rsidR="00DC7643">
        <w:rPr>
          <w:lang w:val="en-US"/>
        </w:rPr>
        <w:t>NavVision</w:t>
      </w:r>
      <w:r w:rsidRPr="00CA0364">
        <w:rPr>
          <w:lang w:val="en-US"/>
        </w:rPr>
        <w:t xml:space="preserve"> </w:t>
      </w:r>
      <w:r w:rsidR="00DC7643">
        <w:rPr>
          <w:lang w:val="en-US"/>
        </w:rPr>
        <w:t>®</w:t>
      </w:r>
      <w:r w:rsidRPr="00CA0364">
        <w:rPr>
          <w:lang w:val="en-US"/>
        </w:rPr>
        <w:t xml:space="preserve"> can calculate all the other values. </w:t>
      </w:r>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Now that you have chosen the right tank, you can manually fill in the diverse heights and volumes. Make sure you start with “0” and end with the highest value or your value will be the wrong way around. </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37B97ADA" wp14:editId="61AAC460">
            <wp:extent cx="3160395" cy="1333500"/>
            <wp:effectExtent l="0" t="0" r="190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3160395" cy="1333500"/>
                    </a:xfrm>
                    <a:prstGeom prst="rect">
                      <a:avLst/>
                    </a:prstGeom>
                  </pic:spPr>
                </pic:pic>
              </a:graphicData>
            </a:graphic>
          </wp:inline>
        </w:drawing>
      </w:r>
    </w:p>
    <w:p w:rsidR="00DA5601" w:rsidRDefault="00DA5601" w:rsidP="002309BE">
      <w:pPr>
        <w:pStyle w:val="Onderschrift"/>
      </w:pPr>
      <w:bookmarkStart w:id="621" w:name="_Ref335841282"/>
      <w:bookmarkStart w:id="622" w:name="_Toc366768804"/>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71</w:t>
      </w:r>
      <w:r w:rsidR="00ED7AB1">
        <w:fldChar w:fldCharType="end"/>
      </w:r>
      <w:bookmarkEnd w:id="621"/>
      <w:r>
        <w:t>: Filling in tank tables</w:t>
      </w:r>
      <w:bookmarkEnd w:id="622"/>
    </w:p>
    <w:p w:rsidR="00DA5601" w:rsidRPr="00CA0364" w:rsidRDefault="00DA5601" w:rsidP="000F200F">
      <w:pPr>
        <w:rPr>
          <w:lang w:val="en-US"/>
        </w:rPr>
      </w:pPr>
      <w:r w:rsidRPr="00CA0364">
        <w:rPr>
          <w:lang w:val="en-US"/>
        </w:rPr>
        <w:t xml:space="preserve">As soon as you start filling in the numbers you will see a “save button” appear next to the drop down menu (see </w:t>
      </w:r>
      <w:r w:rsidR="007270D5">
        <w:fldChar w:fldCharType="begin"/>
      </w:r>
      <w:r w:rsidRPr="00CA0364">
        <w:rPr>
          <w:lang w:val="en-US"/>
        </w:rPr>
        <w:instrText xml:space="preserve"> REF _Ref335841282 \h </w:instrText>
      </w:r>
      <w:r w:rsidR="007270D5">
        <w:fldChar w:fldCharType="separate"/>
      </w:r>
      <w:r w:rsidR="00ED7AB1">
        <w:t xml:space="preserve">Figure </w:t>
      </w:r>
      <w:r w:rsidR="00ED7AB1">
        <w:rPr>
          <w:noProof/>
        </w:rPr>
        <w:t>11</w:t>
      </w:r>
      <w:r w:rsidR="00ED7AB1">
        <w:noBreakHyphen/>
      </w:r>
      <w:r w:rsidR="00ED7AB1">
        <w:rPr>
          <w:noProof/>
        </w:rPr>
        <w:t>71</w:t>
      </w:r>
      <w:r w:rsidR="007270D5">
        <w:fldChar w:fldCharType="end"/>
      </w:r>
      <w:r w:rsidRPr="00CA0364">
        <w:rPr>
          <w:lang w:val="en-US"/>
        </w:rPr>
        <w:t>). With this button you can save the calibration</w:t>
      </w:r>
      <w:r w:rsidR="00DC7643">
        <w:rPr>
          <w:lang w:val="en-US"/>
        </w:rPr>
        <w:t xml:space="preserve"> table to the specific tank. </w:t>
      </w:r>
      <w:r w:rsidRPr="00CA0364">
        <w:rPr>
          <w:lang w:val="en-US"/>
        </w:rPr>
        <w:t xml:space="preserve">NavVision </w:t>
      </w:r>
      <w:r w:rsidR="00DC7643">
        <w:rPr>
          <w:lang w:val="en-US"/>
        </w:rPr>
        <w:t>®</w:t>
      </w:r>
      <w:r w:rsidRPr="00CA0364">
        <w:rPr>
          <w:lang w:val="en-US"/>
        </w:rPr>
        <w:t xml:space="preserve"> will immediately start working with this values.</w:t>
      </w:r>
    </w:p>
    <w:p w:rsidR="00DA5601" w:rsidRPr="00CA0364" w:rsidRDefault="00DA5601" w:rsidP="000F200F">
      <w:pPr>
        <w:rPr>
          <w:lang w:val="en-US"/>
        </w:rPr>
      </w:pPr>
    </w:p>
    <w:p w:rsidR="00DA5601" w:rsidRDefault="00DA5601" w:rsidP="000F200F">
      <w:pPr>
        <w:rPr>
          <w:lang w:val="en-US"/>
        </w:rPr>
      </w:pPr>
      <w:r w:rsidRPr="00CA0364">
        <w:rPr>
          <w:lang w:val="en-US"/>
        </w:rPr>
        <w:t>Of course filling in large amounts of data like this will be quite time consuming. Therefor it is possible to import the data from an excel sheet providing the excel sheet is setup the right way.</w:t>
      </w:r>
    </w:p>
    <w:p w:rsidR="00127C90" w:rsidRPr="00CA0364" w:rsidRDefault="00127C90" w:rsidP="000F200F">
      <w:pPr>
        <w:rPr>
          <w:lang w:val="en-US"/>
        </w:rPr>
      </w:pPr>
    </w:p>
    <w:p w:rsidR="00DA5601" w:rsidRPr="00AE2940" w:rsidRDefault="00DA5601" w:rsidP="00DA5601">
      <w:pPr>
        <w:pStyle w:val="Kop4"/>
        <w:numPr>
          <w:ilvl w:val="3"/>
          <w:numId w:val="3"/>
        </w:numPr>
        <w:rPr>
          <w:sz w:val="22"/>
          <w:szCs w:val="22"/>
          <w:lang w:eastAsia="nl-NL"/>
        </w:rPr>
      </w:pPr>
      <w:bookmarkStart w:id="623" w:name="_Toc366768661"/>
      <w:r w:rsidRPr="00AE2940">
        <w:rPr>
          <w:sz w:val="22"/>
          <w:szCs w:val="22"/>
          <w:lang w:eastAsia="nl-NL"/>
        </w:rPr>
        <w:t>Excel import</w:t>
      </w:r>
      <w:bookmarkEnd w:id="623"/>
    </w:p>
    <w:p w:rsidR="00127C90" w:rsidRDefault="00127C90" w:rsidP="000F200F">
      <w:pPr>
        <w:rPr>
          <w:lang w:val="en-US"/>
        </w:rPr>
      </w:pPr>
    </w:p>
    <w:p w:rsidR="00DA5601" w:rsidRPr="00CA0364" w:rsidRDefault="00DA5601" w:rsidP="000F200F">
      <w:pPr>
        <w:rPr>
          <w:lang w:val="en-US"/>
        </w:rPr>
      </w:pPr>
      <w:r w:rsidRPr="00CA0364">
        <w:rPr>
          <w:lang w:val="en-US"/>
        </w:rPr>
        <w:lastRenderedPageBreak/>
        <w:t xml:space="preserve">Most times the calibration tables or sounding tables will be available in some kind of excel format. It is wise to start with a new excel-sheet where you transfer the data from the sounding tables to, one by one. You can name the different tabs to the “trim” and “list” (see </w:t>
      </w:r>
      <w:r w:rsidR="007270D5">
        <w:fldChar w:fldCharType="begin"/>
      </w:r>
      <w:r w:rsidRPr="00CA0364">
        <w:rPr>
          <w:lang w:val="en-US"/>
        </w:rPr>
        <w:instrText xml:space="preserve"> REF _Ref335842475 \h </w:instrText>
      </w:r>
      <w:r w:rsidR="007270D5">
        <w:fldChar w:fldCharType="separate"/>
      </w:r>
      <w:r w:rsidR="00ED7AB1">
        <w:t xml:space="preserve">Figure </w:t>
      </w:r>
      <w:r w:rsidR="00ED7AB1">
        <w:rPr>
          <w:noProof/>
        </w:rPr>
        <w:t>11</w:t>
      </w:r>
      <w:r w:rsidR="00ED7AB1">
        <w:noBreakHyphen/>
      </w:r>
      <w:r w:rsidR="00ED7AB1">
        <w:rPr>
          <w:noProof/>
        </w:rPr>
        <w:t>72</w:t>
      </w:r>
      <w:r w:rsidR="007270D5">
        <w:fldChar w:fldCharType="end"/>
      </w:r>
      <w:r w:rsidRPr="00CA0364">
        <w:rPr>
          <w:lang w:val="en-US"/>
        </w:rPr>
        <w:t>).</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69AC8156" wp14:editId="19EA9F67">
            <wp:extent cx="2371725" cy="1543050"/>
            <wp:effectExtent l="0" t="0" r="9525"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2371725" cy="1543050"/>
                    </a:xfrm>
                    <a:prstGeom prst="rect">
                      <a:avLst/>
                    </a:prstGeom>
                  </pic:spPr>
                </pic:pic>
              </a:graphicData>
            </a:graphic>
          </wp:inline>
        </w:drawing>
      </w:r>
    </w:p>
    <w:p w:rsidR="00DA5601" w:rsidRDefault="00DA5601" w:rsidP="002309BE">
      <w:pPr>
        <w:pStyle w:val="Onderschrift"/>
      </w:pPr>
      <w:bookmarkStart w:id="624" w:name="_Ref335842475"/>
      <w:bookmarkStart w:id="625" w:name="_Toc366768805"/>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72</w:t>
      </w:r>
      <w:r w:rsidR="00ED7AB1">
        <w:fldChar w:fldCharType="end"/>
      </w:r>
      <w:bookmarkEnd w:id="624"/>
      <w:r>
        <w:t>: Excel tabs</w:t>
      </w:r>
      <w:bookmarkEnd w:id="625"/>
    </w:p>
    <w:p w:rsidR="00DA5601" w:rsidRPr="00CA0364" w:rsidRDefault="00DA5601" w:rsidP="000F200F">
      <w:pPr>
        <w:rPr>
          <w:lang w:val="en-US"/>
        </w:rPr>
      </w:pPr>
      <w:r w:rsidRPr="00CA0364">
        <w:rPr>
          <w:lang w:val="en-US"/>
        </w:rPr>
        <w:t xml:space="preserve"> So for an example list we take the following sounding table:</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3C976F43" wp14:editId="189441AC">
            <wp:extent cx="1428750" cy="4264925"/>
            <wp:effectExtent l="0" t="0" r="0" b="254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1428750" cy="4264925"/>
                    </a:xfrm>
                    <a:prstGeom prst="rect">
                      <a:avLst/>
                    </a:prstGeom>
                  </pic:spPr>
                </pic:pic>
              </a:graphicData>
            </a:graphic>
          </wp:inline>
        </w:drawing>
      </w:r>
    </w:p>
    <w:p w:rsidR="00DA5601" w:rsidRDefault="00DA5601" w:rsidP="002309BE">
      <w:pPr>
        <w:pStyle w:val="Onderschrift"/>
      </w:pPr>
      <w:bookmarkStart w:id="626" w:name="_Toc366768806"/>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73</w:t>
      </w:r>
      <w:r w:rsidR="00ED7AB1">
        <w:fldChar w:fldCharType="end"/>
      </w:r>
      <w:r>
        <w:t>: Example Sounding Table</w:t>
      </w:r>
      <w:bookmarkEnd w:id="626"/>
    </w:p>
    <w:p w:rsidR="00DA5601" w:rsidRPr="00CA0364" w:rsidRDefault="00DA5601" w:rsidP="000F200F">
      <w:pPr>
        <w:rPr>
          <w:lang w:val="en-US"/>
        </w:rPr>
      </w:pPr>
      <w:r w:rsidRPr="00CA0364">
        <w:rPr>
          <w:lang w:val="en-US"/>
        </w:rPr>
        <w:t xml:space="preserve">As you can see it goes from high to low, which is the wrong way around, but we change that later. First select all the values and “control-c” to copy the data. Go back to your original excel document and paste it on the SECOND row (see </w:t>
      </w:r>
      <w:r w:rsidR="007270D5">
        <w:fldChar w:fldCharType="begin"/>
      </w:r>
      <w:r w:rsidRPr="00CA0364">
        <w:rPr>
          <w:lang w:val="en-US"/>
        </w:rPr>
        <w:instrText xml:space="preserve"> REF _Ref335844096 \h </w:instrText>
      </w:r>
      <w:r w:rsidR="007270D5">
        <w:fldChar w:fldCharType="separate"/>
      </w:r>
      <w:r w:rsidR="00ED7AB1">
        <w:t xml:space="preserve">Figure </w:t>
      </w:r>
      <w:r w:rsidR="00ED7AB1">
        <w:rPr>
          <w:noProof/>
        </w:rPr>
        <w:t>11</w:t>
      </w:r>
      <w:r w:rsidR="00ED7AB1">
        <w:noBreakHyphen/>
      </w:r>
      <w:r w:rsidR="00ED7AB1">
        <w:rPr>
          <w:noProof/>
        </w:rPr>
        <w:t>74</w:t>
      </w:r>
      <w:r w:rsidR="007270D5">
        <w:fldChar w:fldCharType="end"/>
      </w:r>
      <w:r w:rsidRPr="00CA0364">
        <w:rPr>
          <w:lang w:val="en-US"/>
        </w:rPr>
        <w:t>).</w:t>
      </w:r>
    </w:p>
    <w:p w:rsidR="00DA5601" w:rsidRPr="00CA0364" w:rsidRDefault="00DA5601" w:rsidP="000F200F">
      <w:pPr>
        <w:rPr>
          <w:lang w:val="en-US"/>
        </w:rPr>
      </w:pPr>
    </w:p>
    <w:p w:rsidR="00DA5601" w:rsidRPr="00CA0364" w:rsidRDefault="0024426C" w:rsidP="000F200F">
      <w:pPr>
        <w:rPr>
          <w:lang w:val="en-US"/>
        </w:rPr>
      </w:pPr>
      <w:r>
        <w:rPr>
          <w:noProof/>
          <w:lang w:val="nl-NL" w:eastAsia="nl-NL"/>
        </w:rPr>
        <w:lastRenderedPageBreak/>
        <w:drawing>
          <wp:inline distT="0" distB="0" distL="0" distR="0" wp14:anchorId="37334390" wp14:editId="44B3CF6B">
            <wp:extent cx="416379" cy="342900"/>
            <wp:effectExtent l="0" t="0" r="3175" b="0"/>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DC7643">
        <w:rPr>
          <w:i/>
          <w:lang w:val="en-US"/>
        </w:rPr>
        <w:t xml:space="preserve"> </w:t>
      </w:r>
      <w:r w:rsidR="00DA5601" w:rsidRPr="00CA0364">
        <w:rPr>
          <w:i/>
          <w:lang w:val="en-US"/>
        </w:rPr>
        <w:t xml:space="preserve"> Use Paste Special “values” or “Unicode” </w:t>
      </w:r>
    </w:p>
    <w:p w:rsidR="00DA5601" w:rsidRPr="00CA0364" w:rsidRDefault="00DA5601" w:rsidP="000F200F">
      <w:pPr>
        <w:rPr>
          <w:lang w:val="en-US"/>
        </w:rPr>
      </w:pPr>
    </w:p>
    <w:p w:rsidR="00DA5601" w:rsidRPr="00CA0364" w:rsidRDefault="0024426C" w:rsidP="000F200F">
      <w:pPr>
        <w:rPr>
          <w:lang w:val="en-US"/>
        </w:rPr>
      </w:pPr>
      <w:r>
        <w:rPr>
          <w:noProof/>
          <w:lang w:val="nl-NL" w:eastAsia="nl-NL"/>
        </w:rPr>
        <w:drawing>
          <wp:inline distT="0" distB="0" distL="0" distR="0" wp14:anchorId="4129091F" wp14:editId="5E4FCE84">
            <wp:extent cx="416379" cy="342900"/>
            <wp:effectExtent l="0" t="0" r="3175" b="0"/>
            <wp:docPr id="171" name="Afbeeld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DC7643">
        <w:rPr>
          <w:i/>
          <w:lang w:val="en-US"/>
        </w:rPr>
        <w:t xml:space="preserve">  I</w:t>
      </w:r>
      <w:r w:rsidR="00DA5601" w:rsidRPr="00CA0364">
        <w:rPr>
          <w:i/>
          <w:lang w:val="en-US"/>
        </w:rPr>
        <w:t>n the first row you need to use an empty cell and the second cell with the “List” degree-number</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36B27924" wp14:editId="77DE3616">
            <wp:extent cx="1524000" cy="4905375"/>
            <wp:effectExtent l="0" t="0" r="0" b="9525"/>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1524000" cy="4905375"/>
                    </a:xfrm>
                    <a:prstGeom prst="rect">
                      <a:avLst/>
                    </a:prstGeom>
                  </pic:spPr>
                </pic:pic>
              </a:graphicData>
            </a:graphic>
          </wp:inline>
        </w:drawing>
      </w:r>
    </w:p>
    <w:p w:rsidR="00DA5601" w:rsidRDefault="00DA5601" w:rsidP="002309BE">
      <w:pPr>
        <w:pStyle w:val="Onderschrift"/>
      </w:pPr>
      <w:bookmarkStart w:id="627" w:name="_Ref335844096"/>
      <w:bookmarkStart w:id="628" w:name="_Toc366768807"/>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74</w:t>
      </w:r>
      <w:r w:rsidR="00ED7AB1">
        <w:fldChar w:fldCharType="end"/>
      </w:r>
      <w:bookmarkEnd w:id="627"/>
      <w:r>
        <w:t>: Excel sheet import list</w:t>
      </w:r>
      <w:bookmarkEnd w:id="628"/>
    </w:p>
    <w:p w:rsidR="00DA5601" w:rsidRPr="00CA0364" w:rsidRDefault="00DA5601" w:rsidP="000F200F">
      <w:pPr>
        <w:rPr>
          <w:lang w:val="en-US"/>
        </w:rPr>
      </w:pPr>
      <w:r w:rsidRPr="00CA0364">
        <w:rPr>
          <w:lang w:val="en-US"/>
        </w:rPr>
        <w:t xml:space="preserve">Now select all the values except for the upper row and choose “Sort&gt;from low to high” to get the data in the right order. Once this is done you will have the right values for the list (see </w:t>
      </w:r>
      <w:r w:rsidR="007270D5">
        <w:fldChar w:fldCharType="begin"/>
      </w:r>
      <w:r w:rsidRPr="00CA0364">
        <w:rPr>
          <w:lang w:val="en-US"/>
        </w:rPr>
        <w:instrText xml:space="preserve"> REF _Ref335844615 \h </w:instrText>
      </w:r>
      <w:r w:rsidR="007270D5">
        <w:fldChar w:fldCharType="separate"/>
      </w:r>
      <w:r w:rsidR="00ED7AB1">
        <w:t xml:space="preserve">Figure </w:t>
      </w:r>
      <w:r w:rsidR="00ED7AB1">
        <w:rPr>
          <w:noProof/>
        </w:rPr>
        <w:t>11</w:t>
      </w:r>
      <w:r w:rsidR="00ED7AB1">
        <w:noBreakHyphen/>
      </w:r>
      <w:r w:rsidR="00ED7AB1">
        <w:rPr>
          <w:noProof/>
        </w:rPr>
        <w:t>75</w:t>
      </w:r>
      <w:r w:rsidR="007270D5">
        <w:fldChar w:fldCharType="end"/>
      </w:r>
      <w:r w:rsidRPr="00CA0364">
        <w:rPr>
          <w:lang w:val="en-US"/>
        </w:rPr>
        <w:t xml:space="preserve">). </w:t>
      </w:r>
    </w:p>
    <w:p w:rsidR="00DA5601" w:rsidRDefault="00DA5601" w:rsidP="000F200F">
      <w:r>
        <w:rPr>
          <w:noProof/>
          <w:lang w:val="nl-NL" w:eastAsia="nl-NL"/>
        </w:rPr>
        <w:lastRenderedPageBreak/>
        <w:drawing>
          <wp:inline distT="0" distB="0" distL="0" distR="0" wp14:anchorId="2FCE7E21" wp14:editId="1FC985EA">
            <wp:extent cx="1447800" cy="4762500"/>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1447800" cy="4762500"/>
                    </a:xfrm>
                    <a:prstGeom prst="rect">
                      <a:avLst/>
                    </a:prstGeom>
                  </pic:spPr>
                </pic:pic>
              </a:graphicData>
            </a:graphic>
          </wp:inline>
        </w:drawing>
      </w:r>
    </w:p>
    <w:p w:rsidR="00DA5601" w:rsidRDefault="00DA5601" w:rsidP="002309BE">
      <w:pPr>
        <w:pStyle w:val="Onderschrift"/>
      </w:pPr>
      <w:bookmarkStart w:id="629" w:name="_Ref335844615"/>
      <w:bookmarkStart w:id="630" w:name="_Toc366768808"/>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75</w:t>
      </w:r>
      <w:r w:rsidR="00ED7AB1">
        <w:fldChar w:fldCharType="end"/>
      </w:r>
      <w:bookmarkEnd w:id="629"/>
      <w:r>
        <w:t>: Excel list sorted</w:t>
      </w:r>
      <w:bookmarkEnd w:id="630"/>
    </w:p>
    <w:p w:rsidR="00DA5601" w:rsidRPr="00CA0364" w:rsidRDefault="00DA5601" w:rsidP="000F200F">
      <w:pPr>
        <w:rPr>
          <w:lang w:val="en-US"/>
        </w:rPr>
      </w:pPr>
      <w:r w:rsidRPr="00CA0364">
        <w:rPr>
          <w:lang w:val="en-US"/>
        </w:rPr>
        <w:t>Now save the new made table as “Excel97-2003 *.xls”file. In this case we name it “Fuel Tank 1”.</w:t>
      </w:r>
    </w:p>
    <w:p w:rsidR="00DA5601" w:rsidRPr="00CA0364" w:rsidRDefault="00DA5601" w:rsidP="000F200F">
      <w:pPr>
        <w:rPr>
          <w:lang w:val="en-US"/>
        </w:rPr>
      </w:pPr>
    </w:p>
    <w:p w:rsidR="00DA5601" w:rsidRPr="00AE2940" w:rsidRDefault="00DA5601" w:rsidP="00DA5601">
      <w:pPr>
        <w:pStyle w:val="Kop4"/>
        <w:numPr>
          <w:ilvl w:val="3"/>
          <w:numId w:val="3"/>
        </w:numPr>
        <w:rPr>
          <w:sz w:val="22"/>
          <w:szCs w:val="22"/>
          <w:lang w:eastAsia="nl-NL"/>
        </w:rPr>
      </w:pPr>
      <w:bookmarkStart w:id="631" w:name="_Toc366768662"/>
      <w:r w:rsidRPr="00AE2940">
        <w:rPr>
          <w:sz w:val="22"/>
          <w:szCs w:val="22"/>
          <w:lang w:eastAsia="nl-NL"/>
        </w:rPr>
        <w:t>Import from excel</w:t>
      </w:r>
      <w:bookmarkEnd w:id="631"/>
    </w:p>
    <w:p w:rsidR="00AE2940" w:rsidRDefault="00AE2940" w:rsidP="000F200F">
      <w:pPr>
        <w:rPr>
          <w:lang w:val="en-US"/>
        </w:rPr>
      </w:pPr>
    </w:p>
    <w:p w:rsidR="00DA5601" w:rsidRPr="00CA0364" w:rsidRDefault="00DA5601" w:rsidP="000F200F">
      <w:pPr>
        <w:rPr>
          <w:lang w:val="en-US"/>
        </w:rPr>
      </w:pPr>
      <w:r w:rsidRPr="00CA0364">
        <w:rPr>
          <w:lang w:val="en-US"/>
        </w:rPr>
        <w:t xml:space="preserve">Now go back to the “tank tables” and click on “import”. Look for the excel file you just created and choose it for import. Click OK and the list will be imported and shown. (see </w:t>
      </w:r>
      <w:r w:rsidR="007270D5">
        <w:fldChar w:fldCharType="begin"/>
      </w:r>
      <w:r w:rsidRPr="00CA0364">
        <w:rPr>
          <w:lang w:val="en-US"/>
        </w:rPr>
        <w:instrText xml:space="preserve"> REF _Ref335845131 \h </w:instrText>
      </w:r>
      <w:r w:rsidR="007270D5">
        <w:fldChar w:fldCharType="separate"/>
      </w:r>
      <w:r w:rsidR="00ED7AB1">
        <w:t xml:space="preserve">Figure </w:t>
      </w:r>
      <w:r w:rsidR="00ED7AB1">
        <w:rPr>
          <w:noProof/>
        </w:rPr>
        <w:t>11</w:t>
      </w:r>
      <w:r w:rsidR="00ED7AB1">
        <w:noBreakHyphen/>
      </w:r>
      <w:r w:rsidR="00ED7AB1">
        <w:rPr>
          <w:noProof/>
        </w:rPr>
        <w:t>76</w:t>
      </w:r>
      <w:r w:rsidR="007270D5">
        <w:fldChar w:fldCharType="end"/>
      </w:r>
      <w:r w:rsidRPr="00CA0364">
        <w:rPr>
          <w:lang w:val="en-US"/>
        </w:rPr>
        <w:t>).</w:t>
      </w:r>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At this time you can save the table and it will be used within the calculation of </w:t>
      </w:r>
      <w:r w:rsidR="00DC7643">
        <w:rPr>
          <w:lang w:val="en-US"/>
        </w:rPr>
        <w:t>NavVision</w:t>
      </w:r>
      <w:r w:rsidRPr="00CA0364">
        <w:rPr>
          <w:lang w:val="en-US"/>
        </w:rPr>
        <w:t xml:space="preserve"> </w:t>
      </w:r>
      <w:r w:rsidR="00DC7643">
        <w:rPr>
          <w:lang w:val="en-US"/>
        </w:rPr>
        <w:t>®</w:t>
      </w:r>
      <w:r w:rsidRPr="00CA0364">
        <w:rPr>
          <w:lang w:val="en-US"/>
        </w:rPr>
        <w:t>.</w:t>
      </w:r>
    </w:p>
    <w:p w:rsidR="00DA5601" w:rsidRPr="00CA0364" w:rsidRDefault="00DA5601" w:rsidP="000F200F">
      <w:pPr>
        <w:rPr>
          <w:lang w:val="en-US"/>
        </w:rPr>
      </w:pPr>
    </w:p>
    <w:p w:rsidR="00DA5601" w:rsidRDefault="00DA5601" w:rsidP="000F200F">
      <w:r>
        <w:rPr>
          <w:noProof/>
          <w:lang w:val="nl-NL" w:eastAsia="nl-NL"/>
        </w:rPr>
        <w:lastRenderedPageBreak/>
        <w:drawing>
          <wp:inline distT="0" distB="0" distL="0" distR="0" wp14:anchorId="0C9CC57D" wp14:editId="755106C7">
            <wp:extent cx="1638300" cy="5438775"/>
            <wp:effectExtent l="0" t="0" r="0" b="9525"/>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1638300" cy="5438775"/>
                    </a:xfrm>
                    <a:prstGeom prst="rect">
                      <a:avLst/>
                    </a:prstGeom>
                  </pic:spPr>
                </pic:pic>
              </a:graphicData>
            </a:graphic>
          </wp:inline>
        </w:drawing>
      </w:r>
    </w:p>
    <w:p w:rsidR="00DA5601" w:rsidRDefault="00DA5601" w:rsidP="002309BE">
      <w:pPr>
        <w:pStyle w:val="Onderschrift"/>
      </w:pPr>
      <w:bookmarkStart w:id="632" w:name="_Ref335845131"/>
      <w:bookmarkStart w:id="633" w:name="_Toc366768809"/>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76</w:t>
      </w:r>
      <w:r w:rsidR="00ED7AB1">
        <w:fldChar w:fldCharType="end"/>
      </w:r>
      <w:bookmarkEnd w:id="632"/>
      <w:r>
        <w:t>: Imported Table</w:t>
      </w:r>
      <w:bookmarkEnd w:id="633"/>
    </w:p>
    <w:p w:rsidR="00DA5601" w:rsidRPr="00DF1310" w:rsidRDefault="00DA5601" w:rsidP="000F200F"/>
    <w:p w:rsidR="00DA5601" w:rsidRDefault="00DA5601" w:rsidP="00DA5601">
      <w:pPr>
        <w:pStyle w:val="Kop3"/>
        <w:numPr>
          <w:ilvl w:val="2"/>
          <w:numId w:val="3"/>
        </w:numPr>
        <w:rPr>
          <w:lang w:eastAsia="nl-NL"/>
        </w:rPr>
      </w:pPr>
      <w:bookmarkStart w:id="634" w:name="_Toc366768663"/>
      <w:r>
        <w:rPr>
          <w:lang w:eastAsia="nl-NL"/>
        </w:rPr>
        <w:t>Trim and List</w:t>
      </w:r>
      <w:bookmarkEnd w:id="634"/>
    </w:p>
    <w:p w:rsidR="00B06F25" w:rsidRDefault="00B06F25" w:rsidP="000F200F">
      <w:pPr>
        <w:rPr>
          <w:lang w:val="en-US"/>
        </w:rPr>
      </w:pPr>
    </w:p>
    <w:p w:rsidR="00DA5601" w:rsidRPr="00CA0364" w:rsidRDefault="00DA5601" w:rsidP="000F200F">
      <w:pPr>
        <w:rPr>
          <w:lang w:val="en-US"/>
        </w:rPr>
      </w:pPr>
      <w:r w:rsidRPr="00CA0364">
        <w:rPr>
          <w:lang w:val="en-US"/>
        </w:rPr>
        <w:t xml:space="preserve">Ships move in different directions. They can roll over the latitude axis (the roll or list), or over the longitude axis (the pitch or trim). You can imagine that when the ship is moving, the liquids in the tanks will also move. This way the method of measuring with a pressure sensor will have some shortcomings.  </w:t>
      </w:r>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For instance, when the ship is rolling over, the liquid column above the pressure sensor can alter. In this example it gets shorter (see </w:t>
      </w:r>
      <w:r w:rsidR="007270D5">
        <w:fldChar w:fldCharType="begin"/>
      </w:r>
      <w:r w:rsidRPr="00CA0364">
        <w:rPr>
          <w:lang w:val="en-US"/>
        </w:rPr>
        <w:instrText xml:space="preserve"> REF _Ref335854987 \h </w:instrText>
      </w:r>
      <w:r w:rsidR="007270D5">
        <w:fldChar w:fldCharType="separate"/>
      </w:r>
      <w:r w:rsidR="00ED7AB1">
        <w:t xml:space="preserve">Figure </w:t>
      </w:r>
      <w:r w:rsidR="00ED7AB1">
        <w:rPr>
          <w:noProof/>
        </w:rPr>
        <w:t>11</w:t>
      </w:r>
      <w:r w:rsidR="00ED7AB1">
        <w:noBreakHyphen/>
      </w:r>
      <w:r w:rsidR="00ED7AB1">
        <w:rPr>
          <w:noProof/>
        </w:rPr>
        <w:t>77</w:t>
      </w:r>
      <w:r w:rsidR="007270D5">
        <w:fldChar w:fldCharType="end"/>
      </w:r>
      <w:r w:rsidRPr="00CA0364">
        <w:rPr>
          <w:lang w:val="en-US"/>
        </w:rPr>
        <w:t>). This way the calibration will alter. The pressure sensor thinks it has a smaller column of liquid and will refer to the calibration table. While the tank is abating here, there will be much more liquid available than the calibration table will say.</w:t>
      </w:r>
    </w:p>
    <w:p w:rsidR="00DA5601" w:rsidRPr="00CA0364" w:rsidRDefault="00DA5601" w:rsidP="000F200F">
      <w:pPr>
        <w:rPr>
          <w:lang w:val="en-US"/>
        </w:rPr>
      </w:pPr>
    </w:p>
    <w:p w:rsidR="00DA5601" w:rsidRPr="00CA0364" w:rsidRDefault="00DA5601" w:rsidP="000F200F">
      <w:pPr>
        <w:rPr>
          <w:lang w:val="en-US"/>
        </w:rPr>
      </w:pPr>
    </w:p>
    <w:p w:rsidR="00DA5601" w:rsidRDefault="00DA5601" w:rsidP="000F200F">
      <w:r>
        <w:rPr>
          <w:noProof/>
          <w:lang w:val="nl-NL" w:eastAsia="nl-NL"/>
        </w:rPr>
        <w:lastRenderedPageBreak/>
        <w:drawing>
          <wp:inline distT="0" distB="0" distL="0" distR="0" wp14:anchorId="7C2D6F30" wp14:editId="760F84F0">
            <wp:extent cx="3850522" cy="3667125"/>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3849864" cy="3666498"/>
                    </a:xfrm>
                    <a:prstGeom prst="rect">
                      <a:avLst/>
                    </a:prstGeom>
                  </pic:spPr>
                </pic:pic>
              </a:graphicData>
            </a:graphic>
          </wp:inline>
        </w:drawing>
      </w:r>
    </w:p>
    <w:p w:rsidR="00DA5601" w:rsidRDefault="00DA5601" w:rsidP="002309BE">
      <w:pPr>
        <w:pStyle w:val="Onderschrift"/>
      </w:pPr>
      <w:bookmarkStart w:id="635" w:name="_Ref335854987"/>
      <w:bookmarkStart w:id="636" w:name="_Toc366768810"/>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77</w:t>
      </w:r>
      <w:r w:rsidR="00ED7AB1">
        <w:fldChar w:fldCharType="end"/>
      </w:r>
      <w:bookmarkEnd w:id="635"/>
      <w:r>
        <w:t>: Roll and Pitch</w:t>
      </w:r>
      <w:bookmarkEnd w:id="636"/>
    </w:p>
    <w:p w:rsidR="00DA5601" w:rsidRPr="00CA0364" w:rsidRDefault="00DA5601" w:rsidP="000F200F">
      <w:pPr>
        <w:rPr>
          <w:lang w:val="en-US"/>
        </w:rPr>
      </w:pPr>
      <w:r w:rsidRPr="00CA0364">
        <w:rPr>
          <w:lang w:val="en-US"/>
        </w:rPr>
        <w:t xml:space="preserve">When an architect kept that in mind he surely will have the calibration or sounding table recalculated in different roll and pitch positions. This way you can make an even more accurate calibration. </w:t>
      </w:r>
    </w:p>
    <w:p w:rsidR="00DA5601" w:rsidRPr="00CA0364" w:rsidRDefault="00DA5601" w:rsidP="000F200F">
      <w:pPr>
        <w:rPr>
          <w:lang w:val="en-US"/>
        </w:rPr>
      </w:pPr>
    </w:p>
    <w:p w:rsidR="00DA5601" w:rsidRPr="00AE2940" w:rsidRDefault="00DA5601" w:rsidP="00DA5601">
      <w:pPr>
        <w:pStyle w:val="Kop4"/>
        <w:numPr>
          <w:ilvl w:val="3"/>
          <w:numId w:val="3"/>
        </w:numPr>
        <w:rPr>
          <w:sz w:val="22"/>
          <w:szCs w:val="22"/>
          <w:lang w:eastAsia="nl-NL"/>
        </w:rPr>
      </w:pPr>
      <w:bookmarkStart w:id="637" w:name="_Toc366768664"/>
      <w:r w:rsidRPr="00AE2940">
        <w:rPr>
          <w:sz w:val="22"/>
          <w:szCs w:val="22"/>
          <w:lang w:eastAsia="nl-NL"/>
        </w:rPr>
        <w:t>Roll and Pitch in the Tank Table</w:t>
      </w:r>
      <w:bookmarkEnd w:id="637"/>
    </w:p>
    <w:p w:rsidR="00AE2940" w:rsidRDefault="00AE2940" w:rsidP="000F200F">
      <w:pPr>
        <w:rPr>
          <w:lang w:val="en-US"/>
        </w:rPr>
      </w:pPr>
    </w:p>
    <w:p w:rsidR="00DA5601" w:rsidRPr="00CA0364" w:rsidRDefault="00DA5601" w:rsidP="000F200F">
      <w:pPr>
        <w:rPr>
          <w:lang w:val="en-US"/>
        </w:rPr>
      </w:pPr>
      <w:r w:rsidRPr="00CA0364">
        <w:rPr>
          <w:lang w:val="en-US"/>
        </w:rPr>
        <w:t xml:space="preserve">In the tank table page you will find two “edit fields”. One for the Trim and one for the List. While Trim is the Pitch of the ship and List is the roll of the ship you can alter the number accordingly to the number of different sounding tables you have. If, let’s say, you have seven Trim Tables, fill in the number “3” and press “submit”. You’ll notice that there are now three tabs on either side of the 0-degree tab. -3,-2,-1,0,1,2 and 3 degree. (see </w:t>
      </w:r>
      <w:r w:rsidR="007270D5">
        <w:fldChar w:fldCharType="begin"/>
      </w:r>
      <w:r w:rsidRPr="00CA0364">
        <w:rPr>
          <w:lang w:val="en-US"/>
        </w:rPr>
        <w:instrText xml:space="preserve"> REF _Ref335855833 \h </w:instrText>
      </w:r>
      <w:r w:rsidR="007270D5">
        <w:fldChar w:fldCharType="separate"/>
      </w:r>
      <w:r w:rsidR="00ED7AB1">
        <w:t xml:space="preserve">Figure </w:t>
      </w:r>
      <w:r w:rsidR="00ED7AB1">
        <w:rPr>
          <w:noProof/>
        </w:rPr>
        <w:t>11</w:t>
      </w:r>
      <w:r w:rsidR="00ED7AB1">
        <w:noBreakHyphen/>
      </w:r>
      <w:r w:rsidR="00ED7AB1">
        <w:rPr>
          <w:noProof/>
        </w:rPr>
        <w:t>78</w:t>
      </w:r>
      <w:r w:rsidR="007270D5">
        <w:fldChar w:fldCharType="end"/>
      </w:r>
      <w:r w:rsidRPr="00CA0364">
        <w:rPr>
          <w:lang w:val="en-US"/>
        </w:rPr>
        <w:t xml:space="preserve">). For this you need to have 7 different sounding tables from the architect. </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5A4E7466" wp14:editId="0ED455CF">
            <wp:extent cx="3343275" cy="1190625"/>
            <wp:effectExtent l="0" t="0" r="9525" b="952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3343275" cy="1190625"/>
                    </a:xfrm>
                    <a:prstGeom prst="rect">
                      <a:avLst/>
                    </a:prstGeom>
                  </pic:spPr>
                </pic:pic>
              </a:graphicData>
            </a:graphic>
          </wp:inline>
        </w:drawing>
      </w:r>
    </w:p>
    <w:p w:rsidR="00DA5601" w:rsidRDefault="00DA5601" w:rsidP="002309BE">
      <w:pPr>
        <w:pStyle w:val="Onderschrift"/>
      </w:pPr>
      <w:bookmarkStart w:id="638" w:name="_Ref335855833"/>
      <w:bookmarkStart w:id="639" w:name="_Toc366768811"/>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78</w:t>
      </w:r>
      <w:r w:rsidR="00ED7AB1">
        <w:fldChar w:fldCharType="end"/>
      </w:r>
      <w:bookmarkEnd w:id="638"/>
      <w:r>
        <w:t>: Max Trim</w:t>
      </w:r>
      <w:bookmarkEnd w:id="639"/>
    </w:p>
    <w:p w:rsidR="00DA5601" w:rsidRPr="00CA0364" w:rsidRDefault="00DA5601" w:rsidP="000F200F">
      <w:pPr>
        <w:rPr>
          <w:lang w:val="en-US"/>
        </w:rPr>
      </w:pPr>
      <w:r w:rsidRPr="00CA0364">
        <w:rPr>
          <w:lang w:val="en-US"/>
        </w:rPr>
        <w:t xml:space="preserve">Now let’s say that you have only three sounding tables for the roll (List). Fill  in the number “1” and press “submit”. Now you will have three different columns for the sounding tables of the “List” -1,0 and 1 degree (see </w:t>
      </w:r>
      <w:r w:rsidR="007270D5">
        <w:fldChar w:fldCharType="begin"/>
      </w:r>
      <w:r w:rsidRPr="00CA0364">
        <w:rPr>
          <w:lang w:val="en-US"/>
        </w:rPr>
        <w:instrText xml:space="preserve"> REF _Ref335856143 \h </w:instrText>
      </w:r>
      <w:r w:rsidR="007270D5">
        <w:fldChar w:fldCharType="separate"/>
      </w:r>
      <w:r w:rsidR="00ED7AB1">
        <w:t xml:space="preserve">Figure </w:t>
      </w:r>
      <w:r w:rsidR="00ED7AB1">
        <w:rPr>
          <w:noProof/>
        </w:rPr>
        <w:t>11</w:t>
      </w:r>
      <w:r w:rsidR="00ED7AB1">
        <w:noBreakHyphen/>
      </w:r>
      <w:r w:rsidR="00ED7AB1">
        <w:rPr>
          <w:noProof/>
        </w:rPr>
        <w:t>79</w:t>
      </w:r>
      <w:r w:rsidR="007270D5">
        <w:fldChar w:fldCharType="end"/>
      </w:r>
      <w:r w:rsidRPr="00CA0364">
        <w:rPr>
          <w:lang w:val="en-US"/>
        </w:rPr>
        <w:t>).</w:t>
      </w:r>
    </w:p>
    <w:p w:rsidR="00DA5601" w:rsidRPr="00CA0364" w:rsidRDefault="00DA5601" w:rsidP="000F200F">
      <w:pPr>
        <w:rPr>
          <w:lang w:val="en-US"/>
        </w:rPr>
      </w:pPr>
    </w:p>
    <w:p w:rsidR="00DA5601" w:rsidRDefault="00DA5601" w:rsidP="000F200F">
      <w:r>
        <w:rPr>
          <w:noProof/>
          <w:lang w:val="nl-NL" w:eastAsia="nl-NL"/>
        </w:rPr>
        <w:lastRenderedPageBreak/>
        <w:drawing>
          <wp:inline distT="0" distB="0" distL="0" distR="0" wp14:anchorId="54B35FC7" wp14:editId="006E4324">
            <wp:extent cx="4171950" cy="723900"/>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4171950" cy="723900"/>
                    </a:xfrm>
                    <a:prstGeom prst="rect">
                      <a:avLst/>
                    </a:prstGeom>
                  </pic:spPr>
                </pic:pic>
              </a:graphicData>
            </a:graphic>
          </wp:inline>
        </w:drawing>
      </w:r>
    </w:p>
    <w:p w:rsidR="00DA5601" w:rsidRDefault="00DA5601" w:rsidP="002309BE">
      <w:pPr>
        <w:pStyle w:val="Onderschrift"/>
      </w:pPr>
      <w:bookmarkStart w:id="640" w:name="_Ref335856143"/>
      <w:bookmarkStart w:id="641" w:name="_Toc366768812"/>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79</w:t>
      </w:r>
      <w:r w:rsidR="00ED7AB1">
        <w:fldChar w:fldCharType="end"/>
      </w:r>
      <w:bookmarkEnd w:id="640"/>
      <w:r>
        <w:t>: Max List</w:t>
      </w:r>
      <w:bookmarkEnd w:id="641"/>
    </w:p>
    <w:p w:rsidR="00DA5601" w:rsidRPr="00CA0364" w:rsidRDefault="00DA5601" w:rsidP="000F200F">
      <w:pPr>
        <w:rPr>
          <w:lang w:val="en-US"/>
        </w:rPr>
      </w:pPr>
      <w:r w:rsidRPr="00CA0364">
        <w:rPr>
          <w:lang w:val="en-US"/>
        </w:rPr>
        <w:t xml:space="preserve">This way you’ll have 3 different “list” columns for 7 different “trim” tabs so 21 different calibration points (see </w:t>
      </w:r>
      <w:r w:rsidR="007270D5">
        <w:fldChar w:fldCharType="begin"/>
      </w:r>
      <w:r w:rsidRPr="00CA0364">
        <w:rPr>
          <w:lang w:val="en-US"/>
        </w:rPr>
        <w:instrText xml:space="preserve"> REF _Ref335860864 \h </w:instrText>
      </w:r>
      <w:r w:rsidR="007270D5">
        <w:fldChar w:fldCharType="separate"/>
      </w:r>
      <w:r w:rsidR="00ED7AB1">
        <w:t xml:space="preserve">Figure </w:t>
      </w:r>
      <w:r w:rsidR="00ED7AB1">
        <w:rPr>
          <w:noProof/>
        </w:rPr>
        <w:t>11</w:t>
      </w:r>
      <w:r w:rsidR="00ED7AB1">
        <w:noBreakHyphen/>
      </w:r>
      <w:r w:rsidR="00ED7AB1">
        <w:rPr>
          <w:noProof/>
        </w:rPr>
        <w:t>80</w:t>
      </w:r>
      <w:r w:rsidR="007270D5">
        <w:fldChar w:fldCharType="end"/>
      </w:r>
      <w:r w:rsidRPr="00CA0364">
        <w:rPr>
          <w:lang w:val="en-US"/>
        </w:rPr>
        <w:t>). In this ideal configuration you will have a very accurate calibration.</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2194F7E1" wp14:editId="6AF62EE7">
            <wp:extent cx="3067050" cy="5187131"/>
            <wp:effectExtent l="0" t="0" r="0"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3067050" cy="5187131"/>
                    </a:xfrm>
                    <a:prstGeom prst="rect">
                      <a:avLst/>
                    </a:prstGeom>
                  </pic:spPr>
                </pic:pic>
              </a:graphicData>
            </a:graphic>
          </wp:inline>
        </w:drawing>
      </w:r>
    </w:p>
    <w:p w:rsidR="00DA5601" w:rsidRDefault="00DA5601" w:rsidP="002309BE">
      <w:pPr>
        <w:pStyle w:val="Onderschrift"/>
      </w:pPr>
      <w:bookmarkStart w:id="642" w:name="_Ref335860864"/>
      <w:bookmarkStart w:id="643" w:name="_Toc366768813"/>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80</w:t>
      </w:r>
      <w:r w:rsidR="00ED7AB1">
        <w:fldChar w:fldCharType="end"/>
      </w:r>
      <w:bookmarkEnd w:id="642"/>
      <w:r>
        <w:t>: Trim/List example</w:t>
      </w:r>
      <w:bookmarkEnd w:id="643"/>
    </w:p>
    <w:p w:rsidR="00AE2940" w:rsidRDefault="00AE2940">
      <w:pPr>
        <w:overflowPunct/>
        <w:autoSpaceDE/>
        <w:autoSpaceDN/>
        <w:adjustRightInd/>
        <w:textAlignment w:val="auto"/>
        <w:rPr>
          <w:rFonts w:eastAsiaTheme="majorEastAsia" w:cstheme="majorBidi"/>
          <w:b/>
          <w:szCs w:val="22"/>
          <w:lang w:eastAsia="nl-NL"/>
        </w:rPr>
      </w:pPr>
      <w:r>
        <w:rPr>
          <w:szCs w:val="22"/>
          <w:lang w:eastAsia="nl-NL"/>
        </w:rPr>
        <w:br w:type="page"/>
      </w:r>
    </w:p>
    <w:p w:rsidR="00DA5601" w:rsidRPr="00AE2940" w:rsidRDefault="00DA5601" w:rsidP="00DA5601">
      <w:pPr>
        <w:pStyle w:val="Kop4"/>
        <w:numPr>
          <w:ilvl w:val="3"/>
          <w:numId w:val="3"/>
        </w:numPr>
        <w:rPr>
          <w:sz w:val="22"/>
          <w:szCs w:val="22"/>
          <w:lang w:eastAsia="nl-NL"/>
        </w:rPr>
      </w:pPr>
      <w:bookmarkStart w:id="644" w:name="_Toc366768665"/>
      <w:r w:rsidRPr="00AE2940">
        <w:rPr>
          <w:sz w:val="22"/>
          <w:szCs w:val="22"/>
          <w:lang w:eastAsia="nl-NL"/>
        </w:rPr>
        <w:lastRenderedPageBreak/>
        <w:t>Trim and list in Excel</w:t>
      </w:r>
      <w:bookmarkEnd w:id="644"/>
    </w:p>
    <w:p w:rsidR="00AE2940" w:rsidRDefault="00AE2940" w:rsidP="000F200F"/>
    <w:p w:rsidR="00DA5601" w:rsidRPr="00CA0364" w:rsidRDefault="00DA5601" w:rsidP="000F200F">
      <w:pPr>
        <w:rPr>
          <w:lang w:val="en-US"/>
        </w:rPr>
      </w:pPr>
      <w:r w:rsidRPr="00CA0364">
        <w:rPr>
          <w:lang w:val="en-US"/>
        </w:rPr>
        <w:t>When you are importing sounding tables through an Excel list you would like to put in the trim and list at the same time. This is possible by doing the following:</w:t>
      </w:r>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Taken the previous as example you will have to make 7 tabs and rename them according to the degrees in the sounding table. For the trim you will make a column for each degree that you have in the sounding table and rename these in the upper row right cell of each separate column (see </w:t>
      </w:r>
      <w:r w:rsidR="007270D5">
        <w:fldChar w:fldCharType="begin"/>
      </w:r>
      <w:r w:rsidRPr="00CA0364">
        <w:rPr>
          <w:lang w:val="en-US"/>
        </w:rPr>
        <w:instrText xml:space="preserve"> REF _Ref335862023 \h </w:instrText>
      </w:r>
      <w:r w:rsidR="007270D5">
        <w:fldChar w:fldCharType="separate"/>
      </w:r>
      <w:r w:rsidR="00ED7AB1">
        <w:t xml:space="preserve">Figure </w:t>
      </w:r>
      <w:r w:rsidR="00ED7AB1">
        <w:rPr>
          <w:noProof/>
        </w:rPr>
        <w:t>11</w:t>
      </w:r>
      <w:r w:rsidR="00ED7AB1">
        <w:noBreakHyphen/>
      </w:r>
      <w:r w:rsidR="00ED7AB1">
        <w:rPr>
          <w:noProof/>
        </w:rPr>
        <w:t>81</w:t>
      </w:r>
      <w:r w:rsidR="007270D5">
        <w:fldChar w:fldCharType="end"/>
      </w:r>
      <w:r w:rsidRPr="00CA0364">
        <w:rPr>
          <w:lang w:val="en-US"/>
        </w:rPr>
        <w:t xml:space="preserve">). </w:t>
      </w:r>
    </w:p>
    <w:p w:rsidR="00DA5601" w:rsidRPr="00CA0364" w:rsidRDefault="00DA5601" w:rsidP="000F200F">
      <w:pPr>
        <w:rPr>
          <w:lang w:val="en-US"/>
        </w:rPr>
      </w:pPr>
    </w:p>
    <w:p w:rsidR="00DA5601" w:rsidRDefault="00DA5601" w:rsidP="000F200F">
      <w:r>
        <w:rPr>
          <w:noProof/>
          <w:lang w:val="nl-NL" w:eastAsia="nl-NL"/>
        </w:rPr>
        <w:drawing>
          <wp:inline distT="0" distB="0" distL="0" distR="0" wp14:anchorId="55DBD0C4" wp14:editId="6CE4D94D">
            <wp:extent cx="3276600" cy="5455660"/>
            <wp:effectExtent l="0" t="0" r="0" b="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3279764" cy="5460929"/>
                    </a:xfrm>
                    <a:prstGeom prst="rect">
                      <a:avLst/>
                    </a:prstGeom>
                  </pic:spPr>
                </pic:pic>
              </a:graphicData>
            </a:graphic>
          </wp:inline>
        </w:drawing>
      </w:r>
    </w:p>
    <w:p w:rsidR="00DA5601" w:rsidRDefault="00DA5601" w:rsidP="002309BE">
      <w:pPr>
        <w:pStyle w:val="Onderschrift"/>
      </w:pPr>
      <w:bookmarkStart w:id="645" w:name="_Ref335862023"/>
      <w:bookmarkStart w:id="646" w:name="_Toc366768814"/>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81</w:t>
      </w:r>
      <w:r w:rsidR="00ED7AB1">
        <w:fldChar w:fldCharType="end"/>
      </w:r>
      <w:bookmarkEnd w:id="645"/>
      <w:r>
        <w:t>: trim and list excel example</w:t>
      </w:r>
      <w:bookmarkEnd w:id="646"/>
    </w:p>
    <w:p w:rsidR="00DA5601" w:rsidRDefault="00DA5601" w:rsidP="000F200F">
      <w:pPr>
        <w:rPr>
          <w:lang w:val="en-US"/>
        </w:rPr>
      </w:pPr>
      <w:r>
        <w:rPr>
          <w:lang w:val="en-US"/>
        </w:rPr>
        <w:t xml:space="preserve">Now save the excel sheet, import it in the tank table page, save it and you will have all the data ready to be used by </w:t>
      </w:r>
      <w:r w:rsidR="00DC7643">
        <w:rPr>
          <w:lang w:val="en-US"/>
        </w:rPr>
        <w:t>NavVision</w:t>
      </w:r>
      <w:r>
        <w:rPr>
          <w:lang w:val="en-US"/>
        </w:rPr>
        <w:t xml:space="preserve"> </w:t>
      </w:r>
      <w:r w:rsidR="00DC7643">
        <w:rPr>
          <w:lang w:val="en-US"/>
        </w:rPr>
        <w:t>®</w:t>
      </w:r>
      <w:r>
        <w:rPr>
          <w:lang w:val="en-US"/>
        </w:rPr>
        <w:t xml:space="preserve"> (see </w:t>
      </w:r>
      <w:r w:rsidR="007270D5">
        <w:rPr>
          <w:lang w:val="en-US"/>
        </w:rPr>
        <w:fldChar w:fldCharType="begin"/>
      </w:r>
      <w:r>
        <w:rPr>
          <w:lang w:val="en-US"/>
        </w:rPr>
        <w:instrText xml:space="preserve"> REF _Ref335862269 \h </w:instrText>
      </w:r>
      <w:r w:rsidR="007270D5">
        <w:rPr>
          <w:lang w:val="en-US"/>
        </w:rPr>
      </w:r>
      <w:r w:rsidR="007270D5">
        <w:rPr>
          <w:lang w:val="en-US"/>
        </w:rPr>
        <w:fldChar w:fldCharType="separate"/>
      </w:r>
      <w:r w:rsidR="00ED7AB1">
        <w:t xml:space="preserve">Figure </w:t>
      </w:r>
      <w:r w:rsidR="00ED7AB1">
        <w:rPr>
          <w:noProof/>
        </w:rPr>
        <w:t>11</w:t>
      </w:r>
      <w:r w:rsidR="00ED7AB1">
        <w:noBreakHyphen/>
      </w:r>
      <w:r w:rsidR="00ED7AB1">
        <w:rPr>
          <w:noProof/>
        </w:rPr>
        <w:t>82</w:t>
      </w:r>
      <w:r w:rsidR="007270D5">
        <w:rPr>
          <w:lang w:val="en-US"/>
        </w:rPr>
        <w:fldChar w:fldCharType="end"/>
      </w:r>
      <w:r>
        <w:rPr>
          <w:lang w:val="en-US"/>
        </w:rPr>
        <w:t>)</w:t>
      </w:r>
    </w:p>
    <w:p w:rsidR="00DA5601" w:rsidRDefault="00DA5601" w:rsidP="000F200F">
      <w:pPr>
        <w:rPr>
          <w:lang w:val="en-US"/>
        </w:rPr>
      </w:pPr>
    </w:p>
    <w:p w:rsidR="00DA5601" w:rsidRDefault="00DA5601" w:rsidP="000F200F">
      <w:pPr>
        <w:rPr>
          <w:lang w:val="en-US"/>
        </w:rPr>
      </w:pPr>
      <w:r>
        <w:rPr>
          <w:noProof/>
          <w:lang w:val="nl-NL" w:eastAsia="nl-NL"/>
        </w:rPr>
        <w:lastRenderedPageBreak/>
        <w:drawing>
          <wp:inline distT="0" distB="0" distL="0" distR="0" wp14:anchorId="43725335" wp14:editId="13EEE789">
            <wp:extent cx="3571875" cy="6315724"/>
            <wp:effectExtent l="0" t="0" r="0" b="889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3571875" cy="6315724"/>
                    </a:xfrm>
                    <a:prstGeom prst="rect">
                      <a:avLst/>
                    </a:prstGeom>
                  </pic:spPr>
                </pic:pic>
              </a:graphicData>
            </a:graphic>
          </wp:inline>
        </w:drawing>
      </w:r>
    </w:p>
    <w:p w:rsidR="00DA5601" w:rsidRDefault="00DA5601" w:rsidP="002309BE">
      <w:pPr>
        <w:pStyle w:val="Onderschrift"/>
      </w:pPr>
      <w:bookmarkStart w:id="647" w:name="_Ref335862269"/>
      <w:bookmarkStart w:id="648" w:name="_Toc366768815"/>
      <w:r>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82</w:t>
      </w:r>
      <w:r w:rsidR="00ED7AB1">
        <w:fldChar w:fldCharType="end"/>
      </w:r>
      <w:bookmarkEnd w:id="647"/>
      <w:r>
        <w:t>: Tank Table excel Trim and List import</w:t>
      </w:r>
      <w:bookmarkEnd w:id="648"/>
    </w:p>
    <w:p w:rsidR="00DA5601" w:rsidRPr="00CA0364" w:rsidRDefault="00DA5601" w:rsidP="000F200F">
      <w:pPr>
        <w:rPr>
          <w:lang w:val="en-US"/>
        </w:rPr>
      </w:pPr>
    </w:p>
    <w:p w:rsidR="00127C90" w:rsidRDefault="00127C90">
      <w:pPr>
        <w:overflowPunct/>
        <w:autoSpaceDE/>
        <w:autoSpaceDN/>
        <w:adjustRightInd/>
        <w:textAlignment w:val="auto"/>
        <w:rPr>
          <w:rFonts w:eastAsiaTheme="majorEastAsia" w:cstheme="majorBidi"/>
          <w:b/>
          <w:sz w:val="24"/>
          <w:lang w:val="en-US" w:eastAsia="nl-NL"/>
        </w:rPr>
      </w:pPr>
      <w:r>
        <w:rPr>
          <w:lang w:val="en-US" w:eastAsia="nl-NL"/>
        </w:rPr>
        <w:br w:type="page"/>
      </w:r>
    </w:p>
    <w:p w:rsidR="00DA5601" w:rsidRDefault="00DA5601" w:rsidP="00DA5601">
      <w:pPr>
        <w:pStyle w:val="Kop2"/>
        <w:numPr>
          <w:ilvl w:val="1"/>
          <w:numId w:val="3"/>
        </w:numPr>
        <w:rPr>
          <w:lang w:val="en-US" w:eastAsia="nl-NL"/>
        </w:rPr>
      </w:pPr>
      <w:bookmarkStart w:id="649" w:name="_Toc366768666"/>
      <w:r>
        <w:rPr>
          <w:lang w:val="en-US" w:eastAsia="nl-NL"/>
        </w:rPr>
        <w:lastRenderedPageBreak/>
        <w:t>WatchIO</w:t>
      </w:r>
      <w:bookmarkEnd w:id="649"/>
    </w:p>
    <w:p w:rsidR="00B06F25" w:rsidRDefault="00B06F25" w:rsidP="000F200F">
      <w:pPr>
        <w:rPr>
          <w:lang w:val="en-US"/>
        </w:rPr>
      </w:pPr>
    </w:p>
    <w:p w:rsidR="00DA5601" w:rsidRDefault="00DA5601" w:rsidP="000F200F">
      <w:pPr>
        <w:rPr>
          <w:lang w:val="en-US"/>
        </w:rPr>
      </w:pPr>
      <w:r>
        <w:rPr>
          <w:lang w:val="en-US"/>
        </w:rPr>
        <w:t>Will be implemented shortly.</w:t>
      </w:r>
    </w:p>
    <w:p w:rsidR="00127C90" w:rsidRDefault="00127C90" w:rsidP="000F200F">
      <w:pPr>
        <w:rPr>
          <w:lang w:val="en-US"/>
        </w:rPr>
      </w:pPr>
    </w:p>
    <w:p w:rsidR="00127C90" w:rsidRPr="00CE5BD5" w:rsidRDefault="00127C90" w:rsidP="000F200F">
      <w:pPr>
        <w:rPr>
          <w:lang w:val="en-US"/>
        </w:rPr>
      </w:pPr>
    </w:p>
    <w:p w:rsidR="00AE2940" w:rsidRDefault="00DA5601" w:rsidP="00DA5601">
      <w:pPr>
        <w:pStyle w:val="Kop2"/>
        <w:numPr>
          <w:ilvl w:val="1"/>
          <w:numId w:val="3"/>
        </w:numPr>
        <w:rPr>
          <w:lang w:val="en-US"/>
        </w:rPr>
      </w:pPr>
      <w:bookmarkStart w:id="650" w:name="_Toc275956031"/>
      <w:bookmarkStart w:id="651" w:name="_Toc366768667"/>
      <w:r w:rsidRPr="00A83EA2">
        <w:rPr>
          <w:lang w:val="en-US"/>
        </w:rPr>
        <w:t>Logbo</w:t>
      </w:r>
      <w:r w:rsidRPr="00DB281E">
        <w:rPr>
          <w:lang w:val="en-US"/>
        </w:rPr>
        <w:t>ok</w:t>
      </w:r>
      <w:bookmarkStart w:id="652" w:name="_Toc275956032"/>
      <w:bookmarkEnd w:id="650"/>
      <w:bookmarkEnd w:id="651"/>
    </w:p>
    <w:p w:rsidR="00DA5601" w:rsidRDefault="00DA5601" w:rsidP="00AE2940">
      <w:pPr>
        <w:rPr>
          <w:lang w:val="en-US"/>
        </w:rPr>
      </w:pPr>
    </w:p>
    <w:p w:rsidR="00DA5601" w:rsidRDefault="00DA5601" w:rsidP="000F200F">
      <w:pPr>
        <w:pStyle w:val="Text"/>
        <w:keepNext/>
      </w:pPr>
      <w:r>
        <w:rPr>
          <w:noProof/>
          <w:lang w:val="nl-NL" w:eastAsia="nl-NL"/>
        </w:rPr>
        <w:drawing>
          <wp:inline distT="0" distB="0" distL="0" distR="0" wp14:anchorId="39BBFDF3" wp14:editId="7C0A2446">
            <wp:extent cx="590550" cy="600075"/>
            <wp:effectExtent l="19050" t="0" r="0" b="0"/>
            <wp:docPr id="49" name="Afbeelding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pic:cNvPicPr>
                      <a:picLocks noChangeAspect="1" noChangeArrowheads="1"/>
                    </pic:cNvPicPr>
                  </pic:nvPicPr>
                  <pic:blipFill>
                    <a:blip r:embed="rId224" cstate="print"/>
                    <a:srcRect/>
                    <a:stretch>
                      <a:fillRect/>
                    </a:stretch>
                  </pic:blipFill>
                  <pic:spPr bwMode="auto">
                    <a:xfrm>
                      <a:off x="0" y="0"/>
                      <a:ext cx="590550" cy="600075"/>
                    </a:xfrm>
                    <a:prstGeom prst="rect">
                      <a:avLst/>
                    </a:prstGeom>
                    <a:noFill/>
                    <a:ln w="9525">
                      <a:noFill/>
                      <a:miter lim="800000"/>
                      <a:headEnd/>
                      <a:tailEnd/>
                    </a:ln>
                  </pic:spPr>
                </pic:pic>
              </a:graphicData>
            </a:graphic>
          </wp:inline>
        </w:drawing>
      </w:r>
    </w:p>
    <w:p w:rsidR="00DA5601" w:rsidRDefault="00DA5601" w:rsidP="002309BE">
      <w:pPr>
        <w:pStyle w:val="Onderschrift"/>
      </w:pPr>
      <w:bookmarkStart w:id="653" w:name="_Ref264526691"/>
      <w:bookmarkStart w:id="654" w:name="_Toc366768816"/>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83</w:t>
      </w:r>
      <w:r w:rsidR="00ED7AB1">
        <w:fldChar w:fldCharType="end"/>
      </w:r>
      <w:bookmarkEnd w:id="653"/>
      <w:r w:rsidRPr="00D92197">
        <w:t>: Logbook</w:t>
      </w:r>
      <w:r w:rsidR="007270D5">
        <w:fldChar w:fldCharType="begin"/>
      </w:r>
      <w:r>
        <w:instrText xml:space="preserve"> XE "Logbook" </w:instrText>
      </w:r>
      <w:r w:rsidR="007270D5">
        <w:fldChar w:fldCharType="end"/>
      </w:r>
      <w:r w:rsidRPr="00D92197">
        <w:t xml:space="preserve"> button</w:t>
      </w:r>
      <w:bookmarkEnd w:id="654"/>
    </w:p>
    <w:p w:rsidR="00AE2940" w:rsidRPr="00D92197" w:rsidRDefault="00AE2940" w:rsidP="00AE2940"/>
    <w:p w:rsidR="00DA5601" w:rsidRDefault="00DA5601" w:rsidP="00DA5601">
      <w:pPr>
        <w:pStyle w:val="Kop3"/>
        <w:numPr>
          <w:ilvl w:val="2"/>
          <w:numId w:val="3"/>
        </w:numPr>
        <w:rPr>
          <w:lang w:val="en-US"/>
        </w:rPr>
      </w:pPr>
      <w:bookmarkStart w:id="655" w:name="_Toc366768668"/>
      <w:bookmarkEnd w:id="652"/>
      <w:r>
        <w:rPr>
          <w:lang w:val="en-US"/>
        </w:rPr>
        <w:t>General</w:t>
      </w:r>
      <w:bookmarkEnd w:id="655"/>
    </w:p>
    <w:p w:rsidR="00AE2940" w:rsidRDefault="00AE2940" w:rsidP="00AE2940">
      <w:pPr>
        <w:rPr>
          <w:lang w:val="en-US"/>
        </w:rPr>
      </w:pPr>
    </w:p>
    <w:p w:rsidR="00DA5601" w:rsidRPr="00D47797" w:rsidRDefault="00DA5601" w:rsidP="000F200F">
      <w:pPr>
        <w:pStyle w:val="Text"/>
        <w:rPr>
          <w:rFonts w:cs="Calibri"/>
          <w:color w:val="000000"/>
          <w:lang w:val="en-US"/>
        </w:rPr>
      </w:pPr>
      <w:r>
        <w:rPr>
          <w:rFonts w:cs="Calibri"/>
          <w:color w:val="000000"/>
          <w:lang w:val="en-US"/>
        </w:rPr>
        <w:t xml:space="preserve">During normal operation </w:t>
      </w:r>
      <w:r w:rsidRPr="00D47797">
        <w:rPr>
          <w:rFonts w:cs="Calibri"/>
          <w:color w:val="000000"/>
          <w:lang w:val="en-US"/>
        </w:rPr>
        <w:t>all system events w</w:t>
      </w:r>
      <w:r>
        <w:rPr>
          <w:rFonts w:cs="Calibri"/>
          <w:color w:val="000000"/>
          <w:lang w:val="en-US"/>
        </w:rPr>
        <w:t xml:space="preserve">ill be registered </w:t>
      </w:r>
      <w:r w:rsidRPr="00D47797">
        <w:rPr>
          <w:rFonts w:cs="Calibri"/>
          <w:color w:val="000000"/>
          <w:lang w:val="en-US"/>
        </w:rPr>
        <w:t>chronologically.</w:t>
      </w:r>
      <w:r>
        <w:rPr>
          <w:rFonts w:cs="Calibri"/>
          <w:color w:val="000000"/>
          <w:lang w:val="en-US"/>
        </w:rPr>
        <w:t xml:space="preserve"> By clicking the “Logbook” button (see </w:t>
      </w:r>
      <w:r w:rsidR="007270D5">
        <w:rPr>
          <w:rFonts w:cs="Calibri"/>
          <w:color w:val="000000"/>
          <w:lang w:val="en-US"/>
        </w:rPr>
        <w:fldChar w:fldCharType="begin"/>
      </w:r>
      <w:r>
        <w:rPr>
          <w:rFonts w:cs="Calibri"/>
          <w:color w:val="000000"/>
          <w:lang w:val="en-US"/>
        </w:rPr>
        <w:instrText xml:space="preserve"> REF _Ref264526691 \h </w:instrText>
      </w:r>
      <w:r w:rsidR="007270D5">
        <w:rPr>
          <w:rFonts w:cs="Calibri"/>
          <w:color w:val="000000"/>
          <w:lang w:val="en-US"/>
        </w:rPr>
      </w:r>
      <w:r w:rsidR="007270D5">
        <w:rPr>
          <w:rFonts w:cs="Calibri"/>
          <w:color w:val="000000"/>
          <w:lang w:val="en-US"/>
        </w:rPr>
        <w:fldChar w:fldCharType="separate"/>
      </w:r>
      <w:r w:rsidR="00ED7AB1" w:rsidRPr="00D92197">
        <w:t xml:space="preserve">Figure </w:t>
      </w:r>
      <w:r w:rsidR="00ED7AB1">
        <w:rPr>
          <w:noProof/>
        </w:rPr>
        <w:t>11</w:t>
      </w:r>
      <w:r w:rsidR="00ED7AB1">
        <w:noBreakHyphen/>
      </w:r>
      <w:r w:rsidR="00ED7AB1">
        <w:rPr>
          <w:noProof/>
        </w:rPr>
        <w:t>83</w:t>
      </w:r>
      <w:r w:rsidR="007270D5">
        <w:rPr>
          <w:rFonts w:cs="Calibri"/>
          <w:color w:val="000000"/>
          <w:lang w:val="en-US"/>
        </w:rPr>
        <w:fldChar w:fldCharType="end"/>
      </w:r>
      <w:r>
        <w:rPr>
          <w:rFonts w:cs="Calibri"/>
          <w:color w:val="000000"/>
          <w:lang w:val="en-US"/>
        </w:rPr>
        <w:t xml:space="preserve">) these registered system events can be displayed. </w:t>
      </w:r>
    </w:p>
    <w:p w:rsidR="00DA5601" w:rsidRDefault="00DA5601" w:rsidP="000F200F">
      <w:pPr>
        <w:pStyle w:val="Text"/>
        <w:rPr>
          <w:rFonts w:cs="Calibri"/>
          <w:color w:val="000000"/>
          <w:lang w:val="en-US"/>
        </w:rPr>
      </w:pPr>
      <w:r w:rsidRPr="00D47797">
        <w:rPr>
          <w:rFonts w:cs="Calibri"/>
          <w:color w:val="000000"/>
          <w:lang w:val="en-US"/>
        </w:rPr>
        <w:t>In order to</w:t>
      </w:r>
      <w:r>
        <w:rPr>
          <w:rFonts w:cs="Calibri"/>
          <w:color w:val="000000"/>
          <w:lang w:val="en-US"/>
        </w:rPr>
        <w:t xml:space="preserve"> easily distinguish the displayed</w:t>
      </w:r>
      <w:r w:rsidRPr="00D47797">
        <w:rPr>
          <w:rFonts w:cs="Calibri"/>
          <w:color w:val="000000"/>
          <w:lang w:val="en-US"/>
        </w:rPr>
        <w:t xml:space="preserve"> information, logbook r</w:t>
      </w:r>
      <w:r>
        <w:rPr>
          <w:rFonts w:cs="Calibri"/>
          <w:color w:val="000000"/>
          <w:lang w:val="en-US"/>
        </w:rPr>
        <w:t xml:space="preserve">eports are divided into </w:t>
      </w:r>
      <w:r w:rsidRPr="00D47797">
        <w:rPr>
          <w:rFonts w:cs="Calibri"/>
          <w:color w:val="000000"/>
          <w:lang w:val="en-US"/>
        </w:rPr>
        <w:t>colours. These colours are explained as follows:</w:t>
      </w:r>
    </w:p>
    <w:p w:rsidR="00DA5601" w:rsidRDefault="00DA5601" w:rsidP="00DA5601">
      <w:pPr>
        <w:pStyle w:val="Kop4"/>
        <w:numPr>
          <w:ilvl w:val="3"/>
          <w:numId w:val="3"/>
        </w:numPr>
        <w:rPr>
          <w:sz w:val="22"/>
          <w:szCs w:val="22"/>
        </w:rPr>
      </w:pPr>
      <w:bookmarkStart w:id="656" w:name="_Toc275956033"/>
      <w:bookmarkStart w:id="657" w:name="_Toc366768669"/>
      <w:r w:rsidRPr="00AE2940">
        <w:rPr>
          <w:sz w:val="22"/>
          <w:szCs w:val="22"/>
        </w:rPr>
        <w:t>Logbook colours</w:t>
      </w:r>
      <w:bookmarkEnd w:id="656"/>
      <w:bookmarkEnd w:id="657"/>
    </w:p>
    <w:p w:rsidR="00AE2940" w:rsidRPr="00AE2940" w:rsidRDefault="00AE2940" w:rsidP="00AE2940"/>
    <w:p w:rsidR="00DA5601" w:rsidRDefault="00DA5601" w:rsidP="000F200F">
      <w:pPr>
        <w:pStyle w:val="Text"/>
        <w:numPr>
          <w:ilvl w:val="0"/>
          <w:numId w:val="20"/>
        </w:numPr>
        <w:rPr>
          <w:rFonts w:cs="Calibri"/>
          <w:b/>
          <w:bCs/>
          <w:lang w:val="en-US"/>
        </w:rPr>
      </w:pPr>
      <w:r w:rsidRPr="00D47797">
        <w:rPr>
          <w:rFonts w:cs="Calibri"/>
          <w:b/>
          <w:bCs/>
          <w:lang w:val="en-US"/>
        </w:rPr>
        <w:t>White</w:t>
      </w:r>
      <w:r>
        <w:rPr>
          <w:rFonts w:cs="Calibri"/>
          <w:b/>
          <w:bCs/>
          <w:lang w:val="en-US"/>
        </w:rPr>
        <w:br/>
      </w:r>
      <w:r w:rsidRPr="00D47797">
        <w:rPr>
          <w:rFonts w:cs="Calibri"/>
          <w:lang w:val="en-US"/>
        </w:rPr>
        <w:t>Reports to indicate the system is busy processing data</w:t>
      </w:r>
    </w:p>
    <w:p w:rsidR="00DA5601" w:rsidRDefault="00DA5601" w:rsidP="000F200F">
      <w:pPr>
        <w:pStyle w:val="Text"/>
        <w:numPr>
          <w:ilvl w:val="0"/>
          <w:numId w:val="20"/>
        </w:numPr>
        <w:rPr>
          <w:rFonts w:cs="Calibri"/>
          <w:b/>
          <w:bCs/>
          <w:lang w:val="en-US"/>
        </w:rPr>
      </w:pPr>
      <w:r w:rsidRPr="00D47797">
        <w:rPr>
          <w:rFonts w:cs="Calibri"/>
          <w:b/>
          <w:bCs/>
          <w:lang w:val="en-US"/>
        </w:rPr>
        <w:t>Green</w:t>
      </w:r>
      <w:r>
        <w:rPr>
          <w:rFonts w:cs="Calibri"/>
          <w:b/>
          <w:bCs/>
          <w:lang w:val="en-US"/>
        </w:rPr>
        <w:br/>
      </w:r>
      <w:r w:rsidRPr="00D47797">
        <w:rPr>
          <w:rFonts w:cs="Calibri"/>
          <w:lang w:val="en-US"/>
        </w:rPr>
        <w:t>Reports to confirm a certain system task is successfully completed</w:t>
      </w:r>
    </w:p>
    <w:p w:rsidR="00DA5601" w:rsidRDefault="00DA5601" w:rsidP="000F200F">
      <w:pPr>
        <w:pStyle w:val="Text"/>
        <w:numPr>
          <w:ilvl w:val="0"/>
          <w:numId w:val="20"/>
        </w:numPr>
        <w:rPr>
          <w:rFonts w:cs="Calibri"/>
          <w:b/>
          <w:bCs/>
          <w:lang w:val="en-US"/>
        </w:rPr>
      </w:pPr>
      <w:r w:rsidRPr="00D47797">
        <w:rPr>
          <w:rFonts w:cs="Calibri"/>
          <w:b/>
          <w:bCs/>
          <w:lang w:val="en-US"/>
        </w:rPr>
        <w:t>Red</w:t>
      </w:r>
      <w:r>
        <w:rPr>
          <w:rFonts w:cs="Calibri"/>
          <w:b/>
          <w:bCs/>
          <w:lang w:val="en-US"/>
        </w:rPr>
        <w:br/>
      </w:r>
      <w:r w:rsidRPr="00D47797">
        <w:rPr>
          <w:rFonts w:cs="Calibri"/>
          <w:lang w:val="en-US"/>
        </w:rPr>
        <w:t>Reports to indicate a system error has occurred or an alarm is set off</w:t>
      </w:r>
    </w:p>
    <w:p w:rsidR="00DA5601" w:rsidRDefault="00DA5601" w:rsidP="000F200F">
      <w:pPr>
        <w:pStyle w:val="Text"/>
        <w:numPr>
          <w:ilvl w:val="0"/>
          <w:numId w:val="20"/>
        </w:numPr>
        <w:rPr>
          <w:rFonts w:cs="Calibri"/>
          <w:b/>
          <w:bCs/>
          <w:lang w:val="en-US"/>
        </w:rPr>
      </w:pPr>
      <w:r w:rsidRPr="00D47797">
        <w:rPr>
          <w:rFonts w:cs="Calibri"/>
          <w:b/>
          <w:bCs/>
          <w:lang w:val="en-US"/>
        </w:rPr>
        <w:t>Orange</w:t>
      </w:r>
      <w:r>
        <w:rPr>
          <w:rFonts w:cs="Calibri"/>
          <w:b/>
          <w:bCs/>
          <w:lang w:val="en-US"/>
        </w:rPr>
        <w:br/>
      </w:r>
      <w:r w:rsidRPr="00D47797">
        <w:rPr>
          <w:rFonts w:cs="Calibri"/>
          <w:lang w:val="en-US"/>
        </w:rPr>
        <w:t>Reports to indicate a red report has been confirmed or that a white or green report has</w:t>
      </w:r>
      <w:r>
        <w:rPr>
          <w:rFonts w:cs="Calibri"/>
          <w:b/>
          <w:bCs/>
          <w:lang w:val="en-US"/>
        </w:rPr>
        <w:t xml:space="preserve"> </w:t>
      </w:r>
      <w:r w:rsidRPr="00D47797">
        <w:rPr>
          <w:rFonts w:cs="Calibri"/>
        </w:rPr>
        <w:t>been interrupted</w:t>
      </w:r>
    </w:p>
    <w:p w:rsidR="00DA5601" w:rsidRPr="008F143F" w:rsidRDefault="00DA5601" w:rsidP="000F200F">
      <w:pPr>
        <w:pStyle w:val="Text"/>
        <w:numPr>
          <w:ilvl w:val="0"/>
          <w:numId w:val="20"/>
        </w:numPr>
        <w:rPr>
          <w:rFonts w:cs="Calibri"/>
          <w:b/>
          <w:bCs/>
          <w:lang w:val="en-US"/>
        </w:rPr>
      </w:pPr>
      <w:r w:rsidRPr="00D47797">
        <w:rPr>
          <w:rFonts w:cs="Calibri"/>
          <w:b/>
          <w:bCs/>
        </w:rPr>
        <w:t>Blue</w:t>
      </w:r>
      <w:r>
        <w:rPr>
          <w:rFonts w:cs="Calibri"/>
          <w:b/>
          <w:bCs/>
          <w:lang w:val="en-US"/>
        </w:rPr>
        <w:br/>
      </w:r>
      <w:r w:rsidRPr="00D47797">
        <w:rPr>
          <w:rFonts w:cs="Calibri"/>
          <w:lang w:val="en-US"/>
        </w:rPr>
        <w:t>Reports to indicate that parts of the system have been initialized.</w:t>
      </w:r>
    </w:p>
    <w:p w:rsidR="00DA5601" w:rsidRDefault="00DA5601" w:rsidP="000F200F">
      <w:pPr>
        <w:pStyle w:val="Lijstalinea1"/>
        <w:ind w:left="0"/>
        <w:rPr>
          <w:rFonts w:cs="Calibri"/>
          <w:lang w:val="en-US"/>
        </w:rPr>
      </w:pPr>
    </w:p>
    <w:p w:rsidR="00DA5601" w:rsidRDefault="00DA5601" w:rsidP="000F200F">
      <w:pPr>
        <w:pStyle w:val="Lijstalinea1"/>
        <w:ind w:left="0"/>
        <w:rPr>
          <w:rFonts w:cs="Calibri"/>
          <w:lang w:val="en-US"/>
        </w:rPr>
      </w:pPr>
      <w:r>
        <w:rPr>
          <w:rFonts w:cs="Calibri"/>
          <w:lang w:val="en-US"/>
        </w:rPr>
        <w:br w:type="page"/>
      </w:r>
    </w:p>
    <w:p w:rsidR="00DA5601" w:rsidRDefault="00DA5601" w:rsidP="000F200F">
      <w:pPr>
        <w:pStyle w:val="Lijstalinea1"/>
        <w:keepNext/>
        <w:ind w:left="0"/>
      </w:pPr>
      <w:r>
        <w:rPr>
          <w:noProof/>
          <w:lang w:val="nl-NL" w:eastAsia="nl-NL"/>
        </w:rPr>
        <w:lastRenderedPageBreak/>
        <w:drawing>
          <wp:inline distT="0" distB="0" distL="0" distR="0" wp14:anchorId="18474C5F" wp14:editId="02498F37">
            <wp:extent cx="5705475" cy="4257675"/>
            <wp:effectExtent l="19050" t="0" r="9525" b="0"/>
            <wp:docPr id="50"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3"/>
                    <pic:cNvPicPr>
                      <a:picLocks noChangeAspect="1" noChangeArrowheads="1"/>
                    </pic:cNvPicPr>
                  </pic:nvPicPr>
                  <pic:blipFill>
                    <a:blip r:embed="rId225" cstate="print"/>
                    <a:srcRect/>
                    <a:stretch>
                      <a:fillRect/>
                    </a:stretch>
                  </pic:blipFill>
                  <pic:spPr bwMode="auto">
                    <a:xfrm>
                      <a:off x="0" y="0"/>
                      <a:ext cx="5705475" cy="4257675"/>
                    </a:xfrm>
                    <a:prstGeom prst="rect">
                      <a:avLst/>
                    </a:prstGeom>
                    <a:noFill/>
                    <a:ln w="9525">
                      <a:noFill/>
                      <a:miter lim="800000"/>
                      <a:headEnd/>
                      <a:tailEnd/>
                    </a:ln>
                  </pic:spPr>
                </pic:pic>
              </a:graphicData>
            </a:graphic>
          </wp:inline>
        </w:drawing>
      </w:r>
    </w:p>
    <w:p w:rsidR="00DA5601" w:rsidRDefault="00DA5601" w:rsidP="002309BE">
      <w:pPr>
        <w:pStyle w:val="Onderschrift"/>
      </w:pPr>
      <w:bookmarkStart w:id="658" w:name="_Ref264525777"/>
      <w:bookmarkStart w:id="659" w:name="_Toc366768817"/>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84</w:t>
      </w:r>
      <w:r w:rsidR="00ED7AB1">
        <w:fldChar w:fldCharType="end"/>
      </w:r>
      <w:bookmarkEnd w:id="658"/>
      <w:r w:rsidRPr="00D92197">
        <w:t>: Logbook colours</w:t>
      </w:r>
      <w:bookmarkEnd w:id="659"/>
    </w:p>
    <w:p w:rsidR="00127C90" w:rsidRPr="00D92197" w:rsidRDefault="00127C90" w:rsidP="00127C90"/>
    <w:p w:rsidR="00DA5601" w:rsidRPr="009D4A1E" w:rsidRDefault="00DA5601" w:rsidP="00DA5601">
      <w:pPr>
        <w:pStyle w:val="Kop3"/>
        <w:numPr>
          <w:ilvl w:val="2"/>
          <w:numId w:val="3"/>
        </w:numPr>
        <w:rPr>
          <w:lang w:val="en-US"/>
        </w:rPr>
      </w:pPr>
      <w:bookmarkStart w:id="660" w:name="_Toc275956034"/>
      <w:bookmarkStart w:id="661" w:name="_Toc366768670"/>
      <w:r w:rsidRPr="009D4A1E">
        <w:rPr>
          <w:lang w:val="en-US"/>
        </w:rPr>
        <w:t>Logbook functionalities</w:t>
      </w:r>
      <w:bookmarkEnd w:id="660"/>
      <w:bookmarkEnd w:id="661"/>
    </w:p>
    <w:p w:rsidR="00AE2940" w:rsidRDefault="00AE2940" w:rsidP="000F200F">
      <w:pPr>
        <w:pStyle w:val="Text"/>
        <w:rPr>
          <w:lang w:val="en-US"/>
        </w:rPr>
      </w:pPr>
    </w:p>
    <w:p w:rsidR="00DA5601" w:rsidRPr="00D47797" w:rsidRDefault="00DA5601" w:rsidP="000F200F">
      <w:pPr>
        <w:pStyle w:val="Text"/>
        <w:rPr>
          <w:lang w:val="en-US"/>
        </w:rPr>
      </w:pPr>
      <w:r w:rsidRPr="00D47797">
        <w:rPr>
          <w:lang w:val="en-US"/>
        </w:rPr>
        <w:t>The logbook has the following functionalities:</w:t>
      </w:r>
    </w:p>
    <w:p w:rsidR="00DA5601" w:rsidRDefault="00DA5601" w:rsidP="000F200F">
      <w:pPr>
        <w:pStyle w:val="Text"/>
        <w:numPr>
          <w:ilvl w:val="0"/>
          <w:numId w:val="21"/>
        </w:numPr>
        <w:rPr>
          <w:lang w:val="en-US"/>
        </w:rPr>
      </w:pPr>
      <w:r w:rsidRPr="00D47797">
        <w:rPr>
          <w:lang w:val="en-US"/>
        </w:rPr>
        <w:t>Navigation/scroll buttons</w:t>
      </w:r>
    </w:p>
    <w:p w:rsidR="00DA5601" w:rsidRDefault="00DA5601" w:rsidP="000F200F">
      <w:pPr>
        <w:pStyle w:val="Text"/>
        <w:numPr>
          <w:ilvl w:val="0"/>
          <w:numId w:val="21"/>
        </w:numPr>
        <w:rPr>
          <w:lang w:val="en-US"/>
        </w:rPr>
      </w:pPr>
      <w:r w:rsidRPr="00D47797">
        <w:rPr>
          <w:lang w:val="en-US"/>
        </w:rPr>
        <w:t>Time period</w:t>
      </w:r>
    </w:p>
    <w:p w:rsidR="00DA5601" w:rsidRDefault="00DA5601" w:rsidP="000F200F">
      <w:pPr>
        <w:pStyle w:val="Text"/>
        <w:numPr>
          <w:ilvl w:val="0"/>
          <w:numId w:val="21"/>
        </w:numPr>
        <w:rPr>
          <w:lang w:val="en-US"/>
        </w:rPr>
      </w:pPr>
      <w:r w:rsidRPr="00D47797">
        <w:rPr>
          <w:lang w:val="en-US"/>
        </w:rPr>
        <w:t>Alarms from all stations</w:t>
      </w:r>
    </w:p>
    <w:p w:rsidR="00DA5601" w:rsidRDefault="00DA5601" w:rsidP="000F200F">
      <w:pPr>
        <w:pStyle w:val="Text"/>
        <w:numPr>
          <w:ilvl w:val="0"/>
          <w:numId w:val="21"/>
        </w:numPr>
        <w:rPr>
          <w:lang w:val="en-US"/>
        </w:rPr>
      </w:pPr>
      <w:r w:rsidRPr="00D47797">
        <w:rPr>
          <w:lang w:val="en-US"/>
        </w:rPr>
        <w:t>Alarms</w:t>
      </w:r>
    </w:p>
    <w:p w:rsidR="00DA5601" w:rsidRDefault="00DA5601" w:rsidP="000F200F">
      <w:pPr>
        <w:pStyle w:val="Text"/>
        <w:numPr>
          <w:ilvl w:val="0"/>
          <w:numId w:val="21"/>
        </w:numPr>
        <w:rPr>
          <w:lang w:val="en-US"/>
        </w:rPr>
      </w:pPr>
      <w:r w:rsidRPr="00D47797">
        <w:rPr>
          <w:lang w:val="en-US"/>
        </w:rPr>
        <w:t>Switching</w:t>
      </w:r>
    </w:p>
    <w:p w:rsidR="00DA5601" w:rsidRDefault="00DA5601" w:rsidP="000F200F">
      <w:pPr>
        <w:pStyle w:val="Text"/>
        <w:numPr>
          <w:ilvl w:val="0"/>
          <w:numId w:val="21"/>
        </w:numPr>
        <w:rPr>
          <w:lang w:val="en-US"/>
        </w:rPr>
      </w:pPr>
      <w:r w:rsidRPr="00D47797">
        <w:rPr>
          <w:lang w:val="en-US"/>
        </w:rPr>
        <w:t>Network</w:t>
      </w:r>
    </w:p>
    <w:p w:rsidR="00DA5601" w:rsidRDefault="00DA5601" w:rsidP="000F200F">
      <w:pPr>
        <w:pStyle w:val="Text"/>
        <w:numPr>
          <w:ilvl w:val="0"/>
          <w:numId w:val="21"/>
        </w:numPr>
        <w:rPr>
          <w:lang w:val="en-US"/>
        </w:rPr>
      </w:pPr>
      <w:r w:rsidRPr="00D47797">
        <w:rPr>
          <w:lang w:val="en-US"/>
        </w:rPr>
        <w:t>Serial communication</w:t>
      </w:r>
    </w:p>
    <w:p w:rsidR="00DA5601" w:rsidRDefault="00DA5601" w:rsidP="000F200F">
      <w:pPr>
        <w:pStyle w:val="Text"/>
        <w:numPr>
          <w:ilvl w:val="0"/>
          <w:numId w:val="21"/>
        </w:numPr>
        <w:rPr>
          <w:lang w:val="en-US"/>
        </w:rPr>
      </w:pPr>
      <w:r w:rsidRPr="00D47797">
        <w:rPr>
          <w:lang w:val="en-US"/>
        </w:rPr>
        <w:t>System.</w:t>
      </w:r>
    </w:p>
    <w:p w:rsidR="00DA5601" w:rsidRDefault="00DA5601" w:rsidP="000F200F">
      <w:pPr>
        <w:rPr>
          <w:rFonts w:cs="Calibri"/>
          <w:lang w:val="en-US"/>
        </w:rPr>
      </w:pPr>
    </w:p>
    <w:p w:rsidR="00AE2940" w:rsidRDefault="00AE2940">
      <w:pPr>
        <w:overflowPunct/>
        <w:autoSpaceDE/>
        <w:autoSpaceDN/>
        <w:adjustRightInd/>
        <w:textAlignment w:val="auto"/>
        <w:rPr>
          <w:rFonts w:eastAsiaTheme="majorEastAsia" w:cstheme="majorBidi"/>
          <w:b/>
        </w:rPr>
      </w:pPr>
      <w:bookmarkStart w:id="662" w:name="_Toc275956035"/>
      <w:r>
        <w:br w:type="page"/>
      </w:r>
    </w:p>
    <w:p w:rsidR="00DA5601" w:rsidRDefault="00DA5601" w:rsidP="00DA5601">
      <w:pPr>
        <w:pStyle w:val="Kop3"/>
        <w:numPr>
          <w:ilvl w:val="2"/>
          <w:numId w:val="3"/>
        </w:numPr>
      </w:pPr>
      <w:bookmarkStart w:id="663" w:name="_Toc366768671"/>
      <w:r>
        <w:lastRenderedPageBreak/>
        <w:t>Buttons</w:t>
      </w:r>
      <w:bookmarkEnd w:id="663"/>
    </w:p>
    <w:p w:rsidR="00DA5601" w:rsidRPr="00AE2940" w:rsidRDefault="00DA5601" w:rsidP="00DA5601">
      <w:pPr>
        <w:pStyle w:val="Kop4"/>
        <w:numPr>
          <w:ilvl w:val="3"/>
          <w:numId w:val="3"/>
        </w:numPr>
        <w:rPr>
          <w:sz w:val="22"/>
          <w:szCs w:val="22"/>
        </w:rPr>
      </w:pPr>
      <w:bookmarkStart w:id="664" w:name="_Toc366768672"/>
      <w:r w:rsidRPr="00AE2940">
        <w:rPr>
          <w:sz w:val="22"/>
          <w:szCs w:val="22"/>
        </w:rPr>
        <w:t>Scroll button</w:t>
      </w:r>
      <w:bookmarkEnd w:id="662"/>
      <w:r w:rsidRPr="00AE2940">
        <w:rPr>
          <w:sz w:val="22"/>
          <w:szCs w:val="22"/>
        </w:rPr>
        <w:t>s</w:t>
      </w:r>
      <w:bookmarkEnd w:id="664"/>
    </w:p>
    <w:p w:rsidR="00AE2940" w:rsidRDefault="00AE2940" w:rsidP="000F200F">
      <w:pPr>
        <w:pStyle w:val="Text"/>
        <w:rPr>
          <w:lang w:val="en-US"/>
        </w:rPr>
      </w:pPr>
    </w:p>
    <w:p w:rsidR="00DA5601" w:rsidRPr="003B6AFB" w:rsidRDefault="00DA5601" w:rsidP="000F200F">
      <w:pPr>
        <w:pStyle w:val="Text"/>
      </w:pPr>
      <w:r>
        <w:rPr>
          <w:lang w:val="en-US"/>
        </w:rPr>
        <w:t>The scroll buttons are used to</w:t>
      </w:r>
      <w:r w:rsidRPr="00D47797">
        <w:rPr>
          <w:lang w:val="en-US"/>
        </w:rPr>
        <w:t xml:space="preserve"> navigate through the logbook. The scroll buttons are explained</w:t>
      </w:r>
      <w:r>
        <w:rPr>
          <w:lang w:val="en-US"/>
        </w:rPr>
        <w:t xml:space="preserve"> </w:t>
      </w:r>
      <w:r w:rsidRPr="00D47797">
        <w:rPr>
          <w:lang w:val="en-US"/>
        </w:rPr>
        <w:t>as follows:</w:t>
      </w:r>
    </w:p>
    <w:p w:rsidR="00DA5601" w:rsidRDefault="00DA5601" w:rsidP="000F200F">
      <w:pPr>
        <w:rPr>
          <w:rFonts w:cs="Calibri"/>
          <w:lang w:val="en-US"/>
        </w:rPr>
      </w:pPr>
    </w:p>
    <w:p w:rsidR="00DA5601" w:rsidRDefault="00DA5601" w:rsidP="000F200F">
      <w:pPr>
        <w:keepNext/>
      </w:pPr>
      <w:r>
        <w:rPr>
          <w:noProof/>
          <w:lang w:val="nl-NL" w:eastAsia="nl-NL"/>
        </w:rPr>
        <w:drawing>
          <wp:inline distT="0" distB="0" distL="0" distR="0" wp14:anchorId="630BC04F" wp14:editId="54DD7B54">
            <wp:extent cx="3276600" cy="400050"/>
            <wp:effectExtent l="19050" t="0" r="0" b="0"/>
            <wp:docPr id="51" name="Afbeelding 51"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ݫ°"/>
                    <pic:cNvPicPr>
                      <a:picLocks noChangeAspect="1" noChangeArrowheads="1"/>
                    </pic:cNvPicPr>
                  </pic:nvPicPr>
                  <pic:blipFill>
                    <a:blip r:embed="rId226" cstate="print"/>
                    <a:srcRect/>
                    <a:stretch>
                      <a:fillRect/>
                    </a:stretch>
                  </pic:blipFill>
                  <pic:spPr bwMode="auto">
                    <a:xfrm>
                      <a:off x="0" y="0"/>
                      <a:ext cx="3276600" cy="4000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65" w:name="_Toc366768818"/>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85</w:t>
      </w:r>
      <w:r w:rsidR="00ED7AB1">
        <w:fldChar w:fldCharType="end"/>
      </w:r>
      <w:r w:rsidRPr="00D92197">
        <w:t>: Scroll buttons</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76"/>
        <w:gridCol w:w="6612"/>
      </w:tblGrid>
      <w:tr w:rsidR="00DA5601" w:rsidRPr="00B1180C" w:rsidTr="000F200F">
        <w:tc>
          <w:tcPr>
            <w:tcW w:w="2748" w:type="dxa"/>
            <w:shd w:val="clear" w:color="auto" w:fill="0C0C0C"/>
            <w:vAlign w:val="center"/>
          </w:tcPr>
          <w:p w:rsidR="00DA5601" w:rsidRPr="00B1180C" w:rsidRDefault="00DA5601" w:rsidP="000F200F">
            <w:pPr>
              <w:pStyle w:val="Text"/>
              <w:jc w:val="center"/>
              <w:rPr>
                <w:b/>
              </w:rPr>
            </w:pPr>
            <w:r w:rsidRPr="00B1180C">
              <w:rPr>
                <w:b/>
              </w:rPr>
              <w:t xml:space="preserve">Button </w:t>
            </w:r>
          </w:p>
        </w:tc>
        <w:tc>
          <w:tcPr>
            <w:tcW w:w="6822" w:type="dxa"/>
            <w:shd w:val="clear" w:color="auto" w:fill="0C0C0C"/>
            <w:vAlign w:val="center"/>
          </w:tcPr>
          <w:p w:rsidR="00DA5601" w:rsidRPr="00B1180C" w:rsidRDefault="00DA5601" w:rsidP="000F200F">
            <w:pPr>
              <w:pStyle w:val="Text"/>
              <w:jc w:val="center"/>
              <w:rPr>
                <w:b/>
              </w:rPr>
            </w:pPr>
            <w:r w:rsidRPr="00B1180C">
              <w:rPr>
                <w:b/>
              </w:rPr>
              <w:t>Description</w:t>
            </w:r>
          </w:p>
        </w:tc>
      </w:tr>
      <w:tr w:rsidR="00DA5601" w:rsidRPr="000F200F" w:rsidTr="000F200F">
        <w:tc>
          <w:tcPr>
            <w:tcW w:w="2748" w:type="dxa"/>
          </w:tcPr>
          <w:p w:rsidR="00DA5601" w:rsidRDefault="00DA5601" w:rsidP="000F200F">
            <w:pPr>
              <w:pStyle w:val="Text"/>
            </w:pPr>
            <w:r>
              <w:t>Scroll up/down (single)</w:t>
            </w:r>
          </w:p>
        </w:tc>
        <w:tc>
          <w:tcPr>
            <w:tcW w:w="6822" w:type="dxa"/>
          </w:tcPr>
          <w:p w:rsidR="00DA5601" w:rsidRDefault="00DA5601" w:rsidP="000F200F">
            <w:pPr>
              <w:pStyle w:val="Text"/>
            </w:pPr>
            <w:r>
              <w:t>To scroll up or down (one line at the time) the report list</w:t>
            </w:r>
          </w:p>
        </w:tc>
      </w:tr>
      <w:tr w:rsidR="00DA5601" w:rsidRPr="000F200F" w:rsidTr="000F200F">
        <w:tc>
          <w:tcPr>
            <w:tcW w:w="2748" w:type="dxa"/>
          </w:tcPr>
          <w:p w:rsidR="00DA5601" w:rsidRDefault="00DA5601" w:rsidP="000F200F">
            <w:pPr>
              <w:pStyle w:val="Text"/>
            </w:pPr>
            <w:r>
              <w:t>Scroll up/down  (double)</w:t>
            </w:r>
          </w:p>
        </w:tc>
        <w:tc>
          <w:tcPr>
            <w:tcW w:w="6822" w:type="dxa"/>
          </w:tcPr>
          <w:p w:rsidR="00DA5601" w:rsidRDefault="00DA5601" w:rsidP="000F200F">
            <w:pPr>
              <w:pStyle w:val="Text"/>
            </w:pPr>
            <w:r>
              <w:t>To scroll up or down (per page) the report list</w:t>
            </w:r>
          </w:p>
        </w:tc>
      </w:tr>
      <w:tr w:rsidR="00DA5601" w:rsidRPr="000F200F" w:rsidTr="000F200F">
        <w:tc>
          <w:tcPr>
            <w:tcW w:w="2748" w:type="dxa"/>
          </w:tcPr>
          <w:p w:rsidR="00DA5601" w:rsidRDefault="00DA5601" w:rsidP="000F200F">
            <w:pPr>
              <w:pStyle w:val="Text"/>
            </w:pPr>
            <w:r>
              <w:t>Auto scroll</w:t>
            </w:r>
          </w:p>
        </w:tc>
        <w:tc>
          <w:tcPr>
            <w:tcW w:w="6822" w:type="dxa"/>
          </w:tcPr>
          <w:p w:rsidR="00DA5601" w:rsidRDefault="00DA5601" w:rsidP="000F200F">
            <w:pPr>
              <w:pStyle w:val="Text"/>
              <w:numPr>
                <w:ilvl w:val="0"/>
                <w:numId w:val="22"/>
              </w:numPr>
            </w:pPr>
            <w:r>
              <w:t>ON</w:t>
            </w:r>
            <w:r>
              <w:br/>
              <w:t xml:space="preserve">The system event list is automatically scrolled with every new incoming event. </w:t>
            </w:r>
          </w:p>
          <w:p w:rsidR="00DA5601" w:rsidRDefault="00DA5601" w:rsidP="000F200F">
            <w:pPr>
              <w:pStyle w:val="Text"/>
              <w:numPr>
                <w:ilvl w:val="0"/>
                <w:numId w:val="22"/>
              </w:numPr>
            </w:pPr>
            <w:r>
              <w:t>OFF</w:t>
            </w:r>
            <w:r>
              <w:br/>
              <w:t>The system event list freezes.</w:t>
            </w:r>
          </w:p>
        </w:tc>
      </w:tr>
    </w:tbl>
    <w:p w:rsidR="00DA5601" w:rsidRDefault="00DA5601" w:rsidP="000F200F">
      <w:pPr>
        <w:rPr>
          <w:rFonts w:cs="Calibri"/>
          <w:lang w:val="en-US"/>
        </w:rPr>
      </w:pPr>
    </w:p>
    <w:p w:rsidR="00AE2940" w:rsidRDefault="00AE2940" w:rsidP="00AE2940">
      <w:pPr>
        <w:rPr>
          <w:lang w:val="en-US"/>
        </w:rPr>
      </w:pPr>
      <w:bookmarkStart w:id="666" w:name="_Toc275956036"/>
    </w:p>
    <w:p w:rsidR="00DA5601" w:rsidRPr="00AE2940" w:rsidRDefault="00DA5601" w:rsidP="00DA5601">
      <w:pPr>
        <w:pStyle w:val="Kop4"/>
        <w:numPr>
          <w:ilvl w:val="3"/>
          <w:numId w:val="3"/>
        </w:numPr>
        <w:rPr>
          <w:sz w:val="22"/>
          <w:szCs w:val="22"/>
          <w:lang w:val="en-US"/>
        </w:rPr>
      </w:pPr>
      <w:bookmarkStart w:id="667" w:name="_Toc366768673"/>
      <w:r w:rsidRPr="00AE2940">
        <w:rPr>
          <w:sz w:val="22"/>
          <w:szCs w:val="22"/>
          <w:lang w:val="en-US"/>
        </w:rPr>
        <w:t>Time period button</w:t>
      </w:r>
      <w:bookmarkEnd w:id="666"/>
      <w:bookmarkEnd w:id="667"/>
    </w:p>
    <w:p w:rsidR="00AE2940" w:rsidRDefault="00AE2940" w:rsidP="000F200F">
      <w:pPr>
        <w:rPr>
          <w:rFonts w:cs="Calibri"/>
          <w:lang w:val="en-US"/>
        </w:rPr>
      </w:pPr>
    </w:p>
    <w:p w:rsidR="00DA5601" w:rsidRPr="009D4A1E" w:rsidRDefault="00DA5601" w:rsidP="000F200F">
      <w:pPr>
        <w:rPr>
          <w:rFonts w:cs="Calibri"/>
          <w:lang w:val="en-US"/>
        </w:rPr>
      </w:pPr>
      <w:r w:rsidRPr="001F5DE0">
        <w:rPr>
          <w:rFonts w:cs="Calibri"/>
          <w:lang w:val="en-US"/>
        </w:rPr>
        <w:t>The “Time period” button allows you to define the view period (t</w:t>
      </w:r>
      <w:r>
        <w:rPr>
          <w:rFonts w:cs="Calibri"/>
          <w:lang w:val="en-US"/>
        </w:rPr>
        <w:t xml:space="preserve">ime frame) of all entries to be </w:t>
      </w:r>
      <w:r w:rsidRPr="009D4A1E">
        <w:rPr>
          <w:rFonts w:cs="Calibri"/>
          <w:lang w:val="en-US"/>
        </w:rPr>
        <w:t>displayed.</w:t>
      </w:r>
    </w:p>
    <w:p w:rsidR="00DA5601" w:rsidRPr="002352AD" w:rsidRDefault="00DA5601" w:rsidP="000F200F">
      <w:pPr>
        <w:rPr>
          <w:lang w:val="en-US"/>
        </w:rPr>
      </w:pPr>
    </w:p>
    <w:p w:rsidR="00DA5601" w:rsidRDefault="00DA5601" w:rsidP="000F200F">
      <w:pPr>
        <w:keepNext/>
      </w:pPr>
      <w:r>
        <w:rPr>
          <w:noProof/>
          <w:lang w:val="nl-NL" w:eastAsia="nl-NL"/>
        </w:rPr>
        <w:drawing>
          <wp:inline distT="0" distB="0" distL="0" distR="0" wp14:anchorId="3C4529A6" wp14:editId="445B8C56">
            <wp:extent cx="466725" cy="495300"/>
            <wp:effectExtent l="19050" t="0" r="9525" b="0"/>
            <wp:docPr id="52" name="Afbeelding 52"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ݫ°"/>
                    <pic:cNvPicPr>
                      <a:picLocks noChangeAspect="1" noChangeArrowheads="1"/>
                    </pic:cNvPicPr>
                  </pic:nvPicPr>
                  <pic:blipFill>
                    <a:blip r:embed="rId227" cstate="print"/>
                    <a:srcRect/>
                    <a:stretch>
                      <a:fillRect/>
                    </a:stretch>
                  </pic:blipFill>
                  <pic:spPr bwMode="auto">
                    <a:xfrm>
                      <a:off x="0" y="0"/>
                      <a:ext cx="466725" cy="4953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68" w:name="_Toc366768819"/>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86</w:t>
      </w:r>
      <w:r w:rsidR="00ED7AB1">
        <w:fldChar w:fldCharType="end"/>
      </w:r>
      <w:r w:rsidRPr="00D92197">
        <w:t>: Time period button</w:t>
      </w:r>
      <w:bookmarkEnd w:id="668"/>
    </w:p>
    <w:p w:rsidR="00AE2940" w:rsidRDefault="00AE2940" w:rsidP="00AE2940">
      <w:pPr>
        <w:rPr>
          <w:lang w:val="en-US"/>
        </w:rPr>
      </w:pPr>
      <w:bookmarkStart w:id="669" w:name="_Toc275956037"/>
    </w:p>
    <w:p w:rsidR="00DA5601" w:rsidRPr="00AE2940" w:rsidRDefault="00DA5601" w:rsidP="00DA5601">
      <w:pPr>
        <w:pStyle w:val="Kop4"/>
        <w:numPr>
          <w:ilvl w:val="3"/>
          <w:numId w:val="3"/>
        </w:numPr>
        <w:rPr>
          <w:sz w:val="22"/>
          <w:szCs w:val="22"/>
          <w:lang w:val="en-US"/>
        </w:rPr>
      </w:pPr>
      <w:bookmarkStart w:id="670" w:name="_Toc366768674"/>
      <w:r w:rsidRPr="00AE2940">
        <w:rPr>
          <w:sz w:val="22"/>
          <w:szCs w:val="22"/>
          <w:lang w:val="en-US"/>
        </w:rPr>
        <w:t>Alarms from all stations</w:t>
      </w:r>
      <w:bookmarkEnd w:id="669"/>
      <w:r w:rsidRPr="00AE2940">
        <w:rPr>
          <w:sz w:val="22"/>
          <w:szCs w:val="22"/>
          <w:lang w:val="en-US"/>
        </w:rPr>
        <w:t xml:space="preserve"> button</w:t>
      </w:r>
      <w:bookmarkEnd w:id="670"/>
    </w:p>
    <w:p w:rsidR="00AE2940" w:rsidRDefault="00AE2940" w:rsidP="000F200F">
      <w:pPr>
        <w:rPr>
          <w:rFonts w:cs="Calibri"/>
          <w:lang w:val="en-US"/>
        </w:rPr>
      </w:pPr>
    </w:p>
    <w:p w:rsidR="00DA5601" w:rsidRDefault="00DA5601" w:rsidP="000F200F">
      <w:pPr>
        <w:rPr>
          <w:rFonts w:cs="Calibri"/>
          <w:lang w:val="en-US"/>
        </w:rPr>
      </w:pPr>
      <w:r w:rsidRPr="001F5DE0">
        <w:rPr>
          <w:rFonts w:cs="Calibri"/>
          <w:lang w:val="en-US"/>
        </w:rPr>
        <w:t>By selecting the “Alarm from all stations” button all alarm messages are show</w:t>
      </w:r>
      <w:r>
        <w:rPr>
          <w:rFonts w:cs="Calibri"/>
          <w:lang w:val="en-US"/>
        </w:rPr>
        <w:t xml:space="preserve">n, that are </w:t>
      </w:r>
      <w:r w:rsidRPr="001F5DE0">
        <w:rPr>
          <w:rFonts w:cs="Calibri"/>
          <w:lang w:val="en-US"/>
        </w:rPr>
        <w:t xml:space="preserve">monitored by </w:t>
      </w:r>
      <w:r w:rsidR="00DC7643">
        <w:rPr>
          <w:rFonts w:cs="Calibri"/>
          <w:lang w:val="en-US"/>
        </w:rPr>
        <w:t>NavVision</w:t>
      </w:r>
      <w:r>
        <w:rPr>
          <w:rFonts w:cs="Calibri"/>
          <w:lang w:val="en-US"/>
        </w:rPr>
        <w:t xml:space="preserve">® </w:t>
      </w:r>
      <w:r w:rsidRPr="001F5DE0">
        <w:rPr>
          <w:rFonts w:cs="Calibri"/>
          <w:lang w:val="en-US"/>
        </w:rPr>
        <w:t>including the alarm messages not related to this alarm station.</w:t>
      </w:r>
    </w:p>
    <w:p w:rsidR="00DA5601" w:rsidRPr="000D1AB9" w:rsidRDefault="00DA5601" w:rsidP="000F200F">
      <w:pPr>
        <w:rPr>
          <w:lang w:val="en-US"/>
        </w:rPr>
      </w:pPr>
    </w:p>
    <w:p w:rsidR="00DA5601" w:rsidRDefault="00DA5601" w:rsidP="000F200F">
      <w:pPr>
        <w:keepNext/>
      </w:pPr>
      <w:r>
        <w:rPr>
          <w:noProof/>
          <w:lang w:val="nl-NL" w:eastAsia="nl-NL"/>
        </w:rPr>
        <w:drawing>
          <wp:inline distT="0" distB="0" distL="0" distR="0" wp14:anchorId="0EA818FD" wp14:editId="61D36AF7">
            <wp:extent cx="428625" cy="495300"/>
            <wp:effectExtent l="19050" t="0" r="9525" b="0"/>
            <wp:docPr id="53" name="Afbeelding 53"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ݫ°"/>
                    <pic:cNvPicPr>
                      <a:picLocks noChangeAspect="1" noChangeArrowheads="1"/>
                    </pic:cNvPicPr>
                  </pic:nvPicPr>
                  <pic:blipFill>
                    <a:blip r:embed="rId228" cstate="print"/>
                    <a:srcRect/>
                    <a:stretch>
                      <a:fillRect/>
                    </a:stretch>
                  </pic:blipFill>
                  <pic:spPr bwMode="auto">
                    <a:xfrm>
                      <a:off x="0" y="0"/>
                      <a:ext cx="428625" cy="4953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71" w:name="_Toc366768820"/>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87</w:t>
      </w:r>
      <w:r w:rsidR="00ED7AB1">
        <w:fldChar w:fldCharType="end"/>
      </w:r>
      <w:r w:rsidRPr="00D92197">
        <w:t>: Alarms from all stations button</w:t>
      </w:r>
      <w:bookmarkEnd w:id="671"/>
    </w:p>
    <w:p w:rsidR="00DA5601" w:rsidRPr="00AE2940" w:rsidRDefault="00DA5601" w:rsidP="00DA5601">
      <w:pPr>
        <w:pStyle w:val="Kop4"/>
        <w:numPr>
          <w:ilvl w:val="3"/>
          <w:numId w:val="3"/>
        </w:numPr>
        <w:rPr>
          <w:sz w:val="22"/>
          <w:szCs w:val="22"/>
        </w:rPr>
      </w:pPr>
      <w:r>
        <w:rPr>
          <w:rFonts w:cs="Calibri"/>
          <w:lang w:val="en-US"/>
        </w:rPr>
        <w:br w:type="page"/>
      </w:r>
      <w:bookmarkStart w:id="672" w:name="_Toc275956038"/>
      <w:bookmarkStart w:id="673" w:name="_Toc366768675"/>
      <w:r w:rsidRPr="00AE2940">
        <w:rPr>
          <w:sz w:val="22"/>
          <w:szCs w:val="22"/>
        </w:rPr>
        <w:lastRenderedPageBreak/>
        <w:t>Alarm</w:t>
      </w:r>
      <w:bookmarkEnd w:id="672"/>
      <w:r w:rsidRPr="00AE2940">
        <w:rPr>
          <w:sz w:val="22"/>
          <w:szCs w:val="22"/>
        </w:rPr>
        <w:t xml:space="preserve"> button</w:t>
      </w:r>
      <w:bookmarkEnd w:id="673"/>
    </w:p>
    <w:p w:rsidR="00DB0F69" w:rsidRDefault="00DB0F69" w:rsidP="000F200F">
      <w:pPr>
        <w:rPr>
          <w:rFonts w:cs="Calibri"/>
          <w:lang w:val="en-US"/>
        </w:rPr>
      </w:pPr>
    </w:p>
    <w:p w:rsidR="00DA5601" w:rsidRDefault="00DA5601" w:rsidP="000F200F">
      <w:pPr>
        <w:rPr>
          <w:rFonts w:cs="Calibri"/>
          <w:lang w:val="en-US"/>
        </w:rPr>
      </w:pPr>
      <w:r w:rsidRPr="001F5DE0">
        <w:rPr>
          <w:rFonts w:cs="Calibri"/>
          <w:lang w:val="en-US"/>
        </w:rPr>
        <w:t>By selecting the “Alarm” button all assi</w:t>
      </w:r>
      <w:r>
        <w:rPr>
          <w:rFonts w:cs="Calibri"/>
          <w:lang w:val="en-US"/>
        </w:rPr>
        <w:t xml:space="preserve">gned alarm station messages are </w:t>
      </w:r>
      <w:r w:rsidRPr="001F5DE0">
        <w:rPr>
          <w:rFonts w:cs="Calibri"/>
          <w:lang w:val="en-US"/>
        </w:rPr>
        <w:t>shown.</w:t>
      </w:r>
    </w:p>
    <w:p w:rsidR="00DA5601" w:rsidRPr="00DA155E" w:rsidRDefault="00DA5601" w:rsidP="000F200F">
      <w:pPr>
        <w:rPr>
          <w:lang w:val="en-US"/>
        </w:rPr>
      </w:pPr>
    </w:p>
    <w:p w:rsidR="00DA5601" w:rsidRDefault="00DA5601" w:rsidP="000F200F">
      <w:pPr>
        <w:keepNext/>
      </w:pPr>
      <w:r>
        <w:rPr>
          <w:noProof/>
          <w:lang w:val="nl-NL" w:eastAsia="nl-NL"/>
        </w:rPr>
        <w:drawing>
          <wp:inline distT="0" distB="0" distL="0" distR="0" wp14:anchorId="58EC8576" wp14:editId="04C8D6F0">
            <wp:extent cx="514350" cy="523875"/>
            <wp:effectExtent l="19050" t="0" r="0" b="0"/>
            <wp:docPr id="54" name="Afbeelding 54"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ݫ°"/>
                    <pic:cNvPicPr>
                      <a:picLocks noChangeAspect="1" noChangeArrowheads="1"/>
                    </pic:cNvPicPr>
                  </pic:nvPicPr>
                  <pic:blipFill>
                    <a:blip r:embed="rId229" cstate="print"/>
                    <a:srcRect/>
                    <a:stretch>
                      <a:fillRect/>
                    </a:stretch>
                  </pic:blipFill>
                  <pic:spPr bwMode="auto">
                    <a:xfrm>
                      <a:off x="0" y="0"/>
                      <a:ext cx="514350" cy="523875"/>
                    </a:xfrm>
                    <a:prstGeom prst="rect">
                      <a:avLst/>
                    </a:prstGeom>
                    <a:noFill/>
                    <a:ln w="9525">
                      <a:noFill/>
                      <a:miter lim="800000"/>
                      <a:headEnd/>
                      <a:tailEnd/>
                    </a:ln>
                  </pic:spPr>
                </pic:pic>
              </a:graphicData>
            </a:graphic>
          </wp:inline>
        </w:drawing>
      </w:r>
    </w:p>
    <w:p w:rsidR="00DA5601" w:rsidRDefault="00DA5601" w:rsidP="002309BE">
      <w:pPr>
        <w:pStyle w:val="Onderschrift"/>
      </w:pPr>
      <w:bookmarkStart w:id="674" w:name="_Toc366768821"/>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88</w:t>
      </w:r>
      <w:r w:rsidR="00ED7AB1">
        <w:fldChar w:fldCharType="end"/>
      </w:r>
      <w:r w:rsidRPr="00D92197">
        <w:t>: Alarm button</w:t>
      </w:r>
      <w:bookmarkEnd w:id="674"/>
    </w:p>
    <w:p w:rsidR="00DB0F69" w:rsidRPr="00D92197" w:rsidRDefault="00DB0F69" w:rsidP="00DB0F69"/>
    <w:p w:rsidR="00DA5601" w:rsidRPr="00AE2940" w:rsidRDefault="00DA5601" w:rsidP="00DA5601">
      <w:pPr>
        <w:pStyle w:val="Kop4"/>
        <w:numPr>
          <w:ilvl w:val="3"/>
          <w:numId w:val="3"/>
        </w:numPr>
        <w:rPr>
          <w:sz w:val="22"/>
          <w:szCs w:val="22"/>
        </w:rPr>
      </w:pPr>
      <w:bookmarkStart w:id="675" w:name="_Toc275956039"/>
      <w:bookmarkStart w:id="676" w:name="_Toc366768676"/>
      <w:r w:rsidRPr="00AE2940">
        <w:rPr>
          <w:sz w:val="22"/>
          <w:szCs w:val="22"/>
        </w:rPr>
        <w:t>Switching</w:t>
      </w:r>
      <w:bookmarkEnd w:id="675"/>
      <w:r w:rsidRPr="00AE2940">
        <w:rPr>
          <w:sz w:val="22"/>
          <w:szCs w:val="22"/>
        </w:rPr>
        <w:t xml:space="preserve"> button</w:t>
      </w:r>
      <w:bookmarkEnd w:id="676"/>
    </w:p>
    <w:p w:rsidR="00DB0F69" w:rsidRDefault="00DB0F69" w:rsidP="000F200F">
      <w:pPr>
        <w:rPr>
          <w:rFonts w:cs="Calibri"/>
          <w:lang w:val="en-US"/>
        </w:rPr>
      </w:pPr>
    </w:p>
    <w:p w:rsidR="00DA5601" w:rsidRDefault="00DA5601" w:rsidP="000F200F">
      <w:pPr>
        <w:rPr>
          <w:rFonts w:cs="Calibri"/>
          <w:lang w:val="en-US"/>
        </w:rPr>
      </w:pPr>
      <w:r w:rsidRPr="001F5DE0">
        <w:rPr>
          <w:rFonts w:cs="Calibri"/>
          <w:lang w:val="en-US"/>
        </w:rPr>
        <w:t xml:space="preserve">By means of the “Switching” button all fields </w:t>
      </w:r>
      <w:r>
        <w:rPr>
          <w:rFonts w:cs="Calibri"/>
          <w:lang w:val="en-US"/>
        </w:rPr>
        <w:t xml:space="preserve">that are </w:t>
      </w:r>
      <w:r w:rsidRPr="001F5DE0">
        <w:rPr>
          <w:rFonts w:cs="Calibri"/>
          <w:lang w:val="en-US"/>
        </w:rPr>
        <w:t xml:space="preserve">being switched by </w:t>
      </w:r>
      <w:r w:rsidR="00DC7643">
        <w:rPr>
          <w:rFonts w:cs="Calibri"/>
          <w:lang w:val="en-US"/>
        </w:rPr>
        <w:t>NavVision</w:t>
      </w:r>
      <w:r w:rsidR="00BF52F4">
        <w:rPr>
          <w:rFonts w:cs="Calibri"/>
          <w:lang w:val="en-US"/>
        </w:rPr>
        <w:t>®</w:t>
      </w:r>
      <w:r>
        <w:rPr>
          <w:rFonts w:cs="Calibri"/>
          <w:lang w:val="en-US"/>
        </w:rPr>
        <w:t xml:space="preserve"> are displayed (i.e. hard/</w:t>
      </w:r>
      <w:r w:rsidRPr="001F5DE0">
        <w:rPr>
          <w:rFonts w:cs="Calibri"/>
          <w:lang w:val="en-US"/>
        </w:rPr>
        <w:t>soft wired I/O or the switching of viewers</w:t>
      </w:r>
      <w:r>
        <w:rPr>
          <w:rFonts w:cs="Calibri"/>
          <w:lang w:val="en-US"/>
        </w:rPr>
        <w:t>).</w:t>
      </w:r>
    </w:p>
    <w:p w:rsidR="00DA5601" w:rsidRPr="00CA0364" w:rsidRDefault="00DA5601" w:rsidP="000F200F">
      <w:pPr>
        <w:rPr>
          <w:lang w:val="en-US"/>
        </w:rPr>
      </w:pPr>
    </w:p>
    <w:p w:rsidR="00DA5601" w:rsidRDefault="00DA5601" w:rsidP="000F200F">
      <w:pPr>
        <w:keepNext/>
      </w:pPr>
      <w:r>
        <w:rPr>
          <w:rFonts w:cs="Calibri"/>
          <w:noProof/>
          <w:lang w:val="nl-NL" w:eastAsia="nl-NL"/>
        </w:rPr>
        <w:drawing>
          <wp:inline distT="0" distB="0" distL="0" distR="0" wp14:anchorId="0982DCAC" wp14:editId="7C585F37">
            <wp:extent cx="485775" cy="466725"/>
            <wp:effectExtent l="19050" t="0" r="9525" b="0"/>
            <wp:docPr id="55" name="Afbeelding 55"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ݫ°"/>
                    <pic:cNvPicPr>
                      <a:picLocks noChangeAspect="1" noChangeArrowheads="1"/>
                    </pic:cNvPicPr>
                  </pic:nvPicPr>
                  <pic:blipFill>
                    <a:blip r:embed="rId230" cstate="print"/>
                    <a:srcRect/>
                    <a:stretch>
                      <a:fillRect/>
                    </a:stretch>
                  </pic:blipFill>
                  <pic:spPr bwMode="auto">
                    <a:xfrm>
                      <a:off x="0" y="0"/>
                      <a:ext cx="485775" cy="4667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77" w:name="_Toc366768822"/>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89</w:t>
      </w:r>
      <w:r w:rsidR="00ED7AB1">
        <w:fldChar w:fldCharType="end"/>
      </w:r>
      <w:r w:rsidRPr="00D92197">
        <w:t>: Switching button</w:t>
      </w:r>
      <w:bookmarkEnd w:id="677"/>
    </w:p>
    <w:p w:rsidR="00DA5601" w:rsidRDefault="00DA5601" w:rsidP="000F200F">
      <w:pPr>
        <w:rPr>
          <w:rFonts w:cs="Calibri"/>
          <w:lang w:val="en-US"/>
        </w:rPr>
      </w:pPr>
      <w:r>
        <w:rPr>
          <w:rFonts w:cs="Calibri"/>
          <w:lang w:val="en-US"/>
        </w:rPr>
        <w:t>A typical logbook entry is shown below</w:t>
      </w:r>
      <w:r w:rsidRPr="001F5DE0">
        <w:rPr>
          <w:rFonts w:cs="Calibri"/>
          <w:lang w:val="en-US"/>
        </w:rPr>
        <w:t xml:space="preserve"> (column “Message”):</w:t>
      </w:r>
    </w:p>
    <w:p w:rsidR="00DA5601" w:rsidRDefault="00DA5601" w:rsidP="000F200F">
      <w:pPr>
        <w:rPr>
          <w:rFonts w:cs="Calibri"/>
          <w:lang w:val="en-US"/>
        </w:rPr>
      </w:pPr>
    </w:p>
    <w:p w:rsidR="00DA5601" w:rsidRDefault="00DA5601" w:rsidP="000F200F">
      <w:pPr>
        <w:rPr>
          <w:rFonts w:cs="Calibri"/>
          <w:b/>
          <w:noProof/>
        </w:rPr>
      </w:pPr>
      <w:r>
        <w:rPr>
          <w:rFonts w:cs="Calibri"/>
          <w:b/>
          <w:noProof/>
          <w:lang w:val="nl-NL" w:eastAsia="nl-NL"/>
        </w:rPr>
        <w:drawing>
          <wp:inline distT="0" distB="0" distL="0" distR="0" wp14:anchorId="480B8B24" wp14:editId="7DE5BB84">
            <wp:extent cx="5676900" cy="419100"/>
            <wp:effectExtent l="19050" t="0" r="0" b="0"/>
            <wp:docPr id="56"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8"/>
                    <pic:cNvPicPr>
                      <a:picLocks noChangeAspect="1" noChangeArrowheads="1"/>
                    </pic:cNvPicPr>
                  </pic:nvPicPr>
                  <pic:blipFill>
                    <a:blip r:embed="rId231" cstate="print"/>
                    <a:srcRect/>
                    <a:stretch>
                      <a:fillRect/>
                    </a:stretch>
                  </pic:blipFill>
                  <pic:spPr bwMode="auto">
                    <a:xfrm>
                      <a:off x="0" y="0"/>
                      <a:ext cx="5676900" cy="419100"/>
                    </a:xfrm>
                    <a:prstGeom prst="rect">
                      <a:avLst/>
                    </a:prstGeom>
                    <a:noFill/>
                    <a:ln w="9525">
                      <a:noFill/>
                      <a:miter lim="800000"/>
                      <a:headEnd/>
                      <a:tailEnd/>
                    </a:ln>
                  </pic:spPr>
                </pic:pic>
              </a:graphicData>
            </a:graphic>
          </wp:inline>
        </w:drawing>
      </w:r>
    </w:p>
    <w:p w:rsidR="00DA5601" w:rsidRDefault="00DA5601" w:rsidP="000F200F">
      <w:pPr>
        <w:rPr>
          <w:rFonts w:cs="Calibri"/>
          <w:b/>
          <w:lang w:val="en-US"/>
        </w:rPr>
      </w:pPr>
    </w:p>
    <w:p w:rsidR="00DA5601" w:rsidRDefault="00DA5601" w:rsidP="000F200F">
      <w:pPr>
        <w:numPr>
          <w:ilvl w:val="0"/>
          <w:numId w:val="23"/>
        </w:numPr>
        <w:rPr>
          <w:rFonts w:cs="Calibri"/>
          <w:lang w:val="en-US"/>
        </w:rPr>
      </w:pPr>
      <w:r>
        <w:rPr>
          <w:rFonts w:cs="Calibri"/>
          <w:lang w:val="en-US"/>
        </w:rPr>
        <w:t xml:space="preserve">Field name </w:t>
      </w:r>
      <w:r w:rsidRPr="00F662F2">
        <w:rPr>
          <w:rFonts w:cs="Calibri"/>
          <w:lang w:val="en-US"/>
        </w:rPr>
        <w:t xml:space="preserve">e.g. </w:t>
      </w:r>
      <w:r>
        <w:rPr>
          <w:rFonts w:cs="Calibri"/>
          <w:lang w:val="en-US"/>
        </w:rPr>
        <w:t>“</w:t>
      </w:r>
      <w:r w:rsidRPr="00F662F2">
        <w:rPr>
          <w:rFonts w:cs="Calibri"/>
          <w:lang w:val="en-US"/>
        </w:rPr>
        <w:t>Viewer: Adjust Palette</w:t>
      </w:r>
      <w:r>
        <w:rPr>
          <w:rFonts w:cs="Calibri"/>
          <w:lang w:val="en-US"/>
        </w:rPr>
        <w:t xml:space="preserve"> (Master)”</w:t>
      </w:r>
    </w:p>
    <w:p w:rsidR="00DA5601" w:rsidRDefault="00DA5601" w:rsidP="000F200F">
      <w:pPr>
        <w:numPr>
          <w:ilvl w:val="0"/>
          <w:numId w:val="23"/>
        </w:numPr>
        <w:rPr>
          <w:rFonts w:cs="Calibri"/>
          <w:lang w:val="en-US"/>
        </w:rPr>
      </w:pPr>
      <w:r>
        <w:rPr>
          <w:rFonts w:cs="Calibri"/>
          <w:lang w:val="en-US"/>
        </w:rPr>
        <w:t xml:space="preserve">Process name </w:t>
      </w:r>
      <w:r w:rsidRPr="00F662F2">
        <w:rPr>
          <w:rFonts w:cs="Calibri"/>
          <w:lang w:val="en-US"/>
        </w:rPr>
        <w:t xml:space="preserve">e.g. </w:t>
      </w:r>
      <w:r>
        <w:rPr>
          <w:rFonts w:cs="Calibri"/>
          <w:lang w:val="en-US"/>
        </w:rPr>
        <w:t>“</w:t>
      </w:r>
      <w:r w:rsidRPr="00F662F2">
        <w:rPr>
          <w:rFonts w:cs="Calibri"/>
          <w:lang w:val="en-US"/>
        </w:rPr>
        <w:t>Master</w:t>
      </w:r>
      <w:r>
        <w:rPr>
          <w:rFonts w:cs="Calibri"/>
          <w:lang w:val="en-US"/>
        </w:rPr>
        <w:t>”</w:t>
      </w:r>
      <w:r w:rsidRPr="00F662F2">
        <w:rPr>
          <w:rFonts w:cs="Calibri"/>
          <w:lang w:val="en-US"/>
        </w:rPr>
        <w:t xml:space="preserve"> that switches the field</w:t>
      </w:r>
    </w:p>
    <w:p w:rsidR="00DA5601" w:rsidRDefault="00DA5601" w:rsidP="000F200F">
      <w:pPr>
        <w:numPr>
          <w:ilvl w:val="0"/>
          <w:numId w:val="23"/>
        </w:numPr>
        <w:rPr>
          <w:rFonts w:cs="Calibri"/>
          <w:lang w:val="en-US"/>
        </w:rPr>
      </w:pPr>
      <w:r w:rsidRPr="00F662F2">
        <w:rPr>
          <w:rFonts w:cs="Calibri"/>
          <w:lang w:val="en-US"/>
        </w:rPr>
        <w:t>“ON” or “OFF” status of the field being switched to.</w:t>
      </w:r>
    </w:p>
    <w:p w:rsidR="00DB0F69" w:rsidRPr="00F662F2" w:rsidRDefault="00DB0F69" w:rsidP="00DB0F69">
      <w:pPr>
        <w:ind w:left="360"/>
        <w:rPr>
          <w:rFonts w:cs="Calibri"/>
          <w:lang w:val="en-US"/>
        </w:rPr>
      </w:pPr>
    </w:p>
    <w:p w:rsidR="00DA5601" w:rsidRPr="00AE2940" w:rsidRDefault="00DA5601" w:rsidP="00DA5601">
      <w:pPr>
        <w:pStyle w:val="Kop4"/>
        <w:numPr>
          <w:ilvl w:val="3"/>
          <w:numId w:val="3"/>
        </w:numPr>
        <w:rPr>
          <w:sz w:val="22"/>
          <w:szCs w:val="22"/>
        </w:rPr>
      </w:pPr>
      <w:bookmarkStart w:id="678" w:name="_Toc275956040"/>
      <w:bookmarkStart w:id="679" w:name="_Toc366768677"/>
      <w:r w:rsidRPr="00AE2940">
        <w:rPr>
          <w:sz w:val="22"/>
          <w:szCs w:val="22"/>
        </w:rPr>
        <w:t>Network</w:t>
      </w:r>
      <w:bookmarkEnd w:id="678"/>
      <w:r w:rsidRPr="00AE2940">
        <w:rPr>
          <w:sz w:val="22"/>
          <w:szCs w:val="22"/>
        </w:rPr>
        <w:t xml:space="preserve"> button</w:t>
      </w:r>
      <w:bookmarkEnd w:id="679"/>
    </w:p>
    <w:p w:rsidR="00DB0F69" w:rsidRDefault="00DB0F69" w:rsidP="000F200F">
      <w:pPr>
        <w:rPr>
          <w:rFonts w:cs="Calibri"/>
          <w:lang w:val="en-US"/>
        </w:rPr>
      </w:pPr>
    </w:p>
    <w:p w:rsidR="00DA5601" w:rsidRPr="001F5DE0" w:rsidRDefault="00DA5601" w:rsidP="000F200F">
      <w:pPr>
        <w:rPr>
          <w:rFonts w:cs="Calibri"/>
          <w:lang w:val="en-US"/>
        </w:rPr>
      </w:pPr>
      <w:r>
        <w:rPr>
          <w:rFonts w:cs="Calibri"/>
          <w:lang w:val="en-US"/>
        </w:rPr>
        <w:t xml:space="preserve">Each </w:t>
      </w:r>
      <w:r w:rsidRPr="001F5DE0">
        <w:rPr>
          <w:rFonts w:cs="Calibri"/>
          <w:lang w:val="en-US"/>
        </w:rPr>
        <w:t>Ethernet network connection will be logged under network entries.</w:t>
      </w:r>
    </w:p>
    <w:p w:rsidR="00DA5601" w:rsidRPr="001F5DE0" w:rsidRDefault="00DA5601" w:rsidP="000F200F">
      <w:pPr>
        <w:rPr>
          <w:rFonts w:cs="Calibri"/>
          <w:lang w:val="en-US"/>
        </w:rPr>
      </w:pPr>
      <w:r w:rsidRPr="001F5DE0">
        <w:rPr>
          <w:rFonts w:cs="Calibri"/>
          <w:lang w:val="en-US"/>
        </w:rPr>
        <w:t>The following is shown:</w:t>
      </w:r>
    </w:p>
    <w:p w:rsidR="00DA5601" w:rsidRPr="006A54E8" w:rsidRDefault="00DA5601" w:rsidP="000F200F"/>
    <w:p w:rsidR="00DA5601" w:rsidRDefault="00DA5601" w:rsidP="000F200F">
      <w:pPr>
        <w:keepNext/>
      </w:pPr>
      <w:r>
        <w:rPr>
          <w:noProof/>
          <w:lang w:val="nl-NL" w:eastAsia="nl-NL"/>
        </w:rPr>
        <w:drawing>
          <wp:inline distT="0" distB="0" distL="0" distR="0" wp14:anchorId="7157B62E" wp14:editId="4CF4ECE2">
            <wp:extent cx="495300" cy="495300"/>
            <wp:effectExtent l="19050" t="0" r="0" b="0"/>
            <wp:docPr id="57" name="Afbeelding 57"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ݫ°"/>
                    <pic:cNvPicPr>
                      <a:picLocks noChangeAspect="1" noChangeArrowheads="1"/>
                    </pic:cNvPicPr>
                  </pic:nvPicPr>
                  <pic:blipFill>
                    <a:blip r:embed="rId232" cstate="print"/>
                    <a:srcRect/>
                    <a:stretch>
                      <a:fillRect/>
                    </a:stretch>
                  </pic:blipFill>
                  <pic:spPr bwMode="auto">
                    <a:xfrm>
                      <a:off x="0" y="0"/>
                      <a:ext cx="495300" cy="4953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80" w:name="_Toc366768823"/>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90</w:t>
      </w:r>
      <w:r w:rsidR="00ED7AB1">
        <w:fldChar w:fldCharType="end"/>
      </w:r>
      <w:r w:rsidRPr="00D92197">
        <w:t>: Network button</w:t>
      </w:r>
      <w:bookmarkEnd w:id="680"/>
    </w:p>
    <w:p w:rsidR="00DA5601" w:rsidRDefault="00DA5601" w:rsidP="000F200F">
      <w:pPr>
        <w:pStyle w:val="Text"/>
        <w:numPr>
          <w:ilvl w:val="0"/>
          <w:numId w:val="24"/>
        </w:numPr>
        <w:rPr>
          <w:lang w:val="en-US"/>
        </w:rPr>
      </w:pPr>
      <w:r w:rsidRPr="006A54E8">
        <w:rPr>
          <w:b/>
          <w:lang w:val="en-US"/>
        </w:rPr>
        <w:t>White</w:t>
      </w:r>
      <w:r>
        <w:rPr>
          <w:lang w:val="en-US"/>
        </w:rPr>
        <w:br/>
      </w:r>
      <w:r w:rsidRPr="001F5DE0">
        <w:rPr>
          <w:lang w:val="en-US"/>
        </w:rPr>
        <w:t>When a system tries to connect to a device</w:t>
      </w:r>
    </w:p>
    <w:p w:rsidR="00DA5601" w:rsidRDefault="00DA5601" w:rsidP="000F200F">
      <w:pPr>
        <w:pStyle w:val="Text"/>
        <w:numPr>
          <w:ilvl w:val="0"/>
          <w:numId w:val="24"/>
        </w:numPr>
        <w:rPr>
          <w:lang w:val="en-US"/>
        </w:rPr>
      </w:pPr>
      <w:r w:rsidRPr="006A54E8">
        <w:rPr>
          <w:b/>
          <w:lang w:val="en-US"/>
        </w:rPr>
        <w:t>Green</w:t>
      </w:r>
      <w:r>
        <w:rPr>
          <w:lang w:val="en-US"/>
        </w:rPr>
        <w:br/>
      </w:r>
      <w:r w:rsidRPr="001F5DE0">
        <w:rPr>
          <w:lang w:val="en-US"/>
        </w:rPr>
        <w:t>When the system successfully establishes a connection with a device</w:t>
      </w:r>
    </w:p>
    <w:p w:rsidR="00DA5601" w:rsidRPr="001F5DE0" w:rsidRDefault="00DA5601" w:rsidP="000F200F">
      <w:pPr>
        <w:pStyle w:val="Text"/>
        <w:numPr>
          <w:ilvl w:val="0"/>
          <w:numId w:val="24"/>
        </w:numPr>
        <w:rPr>
          <w:lang w:val="en-US"/>
        </w:rPr>
      </w:pPr>
      <w:r w:rsidRPr="006A54E8">
        <w:rPr>
          <w:b/>
          <w:lang w:val="en-US"/>
        </w:rPr>
        <w:t>Red</w:t>
      </w:r>
      <w:r>
        <w:rPr>
          <w:lang w:val="en-US"/>
        </w:rPr>
        <w:br/>
      </w:r>
      <w:r w:rsidRPr="001F5DE0">
        <w:rPr>
          <w:lang w:val="en-US"/>
        </w:rPr>
        <w:t>System fails to connect to a device or</w:t>
      </w:r>
      <w:r>
        <w:rPr>
          <w:lang w:val="en-US"/>
        </w:rPr>
        <w:br/>
      </w:r>
      <w:r w:rsidRPr="001F5DE0">
        <w:rPr>
          <w:lang w:val="en-US"/>
        </w:rPr>
        <w:t>Connection with a device has been interrupted or</w:t>
      </w:r>
      <w:r>
        <w:rPr>
          <w:lang w:val="en-US"/>
        </w:rPr>
        <w:br/>
      </w:r>
      <w:r w:rsidRPr="001F5DE0">
        <w:rPr>
          <w:lang w:val="en-US"/>
        </w:rPr>
        <w:t>General network error has occurred.</w:t>
      </w:r>
    </w:p>
    <w:p w:rsidR="00DA5601" w:rsidRDefault="00DA5601" w:rsidP="000F200F">
      <w:pPr>
        <w:pStyle w:val="Lijstalinea1"/>
        <w:rPr>
          <w:rFonts w:ascii="Arial" w:hAnsi="Arial" w:cs="Arial"/>
          <w:sz w:val="21"/>
          <w:szCs w:val="21"/>
          <w:lang w:val="en-US"/>
        </w:rPr>
      </w:pPr>
    </w:p>
    <w:p w:rsidR="00DA5601" w:rsidRDefault="00DA5601" w:rsidP="000F200F">
      <w:pPr>
        <w:pStyle w:val="Lijstalinea1"/>
        <w:rPr>
          <w:rFonts w:ascii="Arial" w:hAnsi="Arial" w:cs="Arial"/>
          <w:sz w:val="21"/>
          <w:szCs w:val="21"/>
          <w:lang w:val="en-US"/>
        </w:rPr>
      </w:pPr>
      <w:r>
        <w:rPr>
          <w:rFonts w:ascii="Arial" w:hAnsi="Arial" w:cs="Arial"/>
          <w:sz w:val="21"/>
          <w:szCs w:val="21"/>
          <w:lang w:val="en-US"/>
        </w:rPr>
        <w:t xml:space="preserve"> </w:t>
      </w:r>
      <w:r>
        <w:rPr>
          <w:rFonts w:ascii="Arial" w:hAnsi="Arial" w:cs="Arial"/>
          <w:sz w:val="21"/>
          <w:szCs w:val="21"/>
          <w:lang w:val="en-US"/>
        </w:rPr>
        <w:tab/>
      </w:r>
    </w:p>
    <w:p w:rsidR="00DA5601" w:rsidRPr="00AE2940" w:rsidRDefault="00DA5601" w:rsidP="00DA5601">
      <w:pPr>
        <w:pStyle w:val="Kop4"/>
        <w:numPr>
          <w:ilvl w:val="3"/>
          <w:numId w:val="3"/>
        </w:numPr>
        <w:rPr>
          <w:sz w:val="22"/>
          <w:szCs w:val="22"/>
        </w:rPr>
      </w:pPr>
      <w:bookmarkStart w:id="681" w:name="_Toc275956041"/>
      <w:bookmarkStart w:id="682" w:name="_Toc366768678"/>
      <w:r w:rsidRPr="00AE2940">
        <w:rPr>
          <w:sz w:val="22"/>
          <w:szCs w:val="22"/>
        </w:rPr>
        <w:lastRenderedPageBreak/>
        <w:t>Serial communication</w:t>
      </w:r>
      <w:bookmarkEnd w:id="681"/>
      <w:r w:rsidRPr="00AE2940">
        <w:rPr>
          <w:sz w:val="22"/>
          <w:szCs w:val="22"/>
        </w:rPr>
        <w:t xml:space="preserve"> button</w:t>
      </w:r>
      <w:bookmarkEnd w:id="682"/>
    </w:p>
    <w:p w:rsidR="00DB0F69" w:rsidRDefault="00DB0F69" w:rsidP="000F200F">
      <w:pPr>
        <w:rPr>
          <w:rFonts w:cs="Calibri"/>
          <w:lang w:val="en-US"/>
        </w:rPr>
      </w:pPr>
    </w:p>
    <w:p w:rsidR="00DA5601" w:rsidRPr="001F5DE0" w:rsidRDefault="00DA5601" w:rsidP="000F200F">
      <w:pPr>
        <w:rPr>
          <w:rFonts w:cs="Calibri"/>
          <w:lang w:val="en-US"/>
        </w:rPr>
      </w:pPr>
      <w:r w:rsidRPr="001F5DE0">
        <w:rPr>
          <w:rFonts w:cs="Calibri"/>
          <w:lang w:val="en-US"/>
        </w:rPr>
        <w:t>By selecting the</w:t>
      </w:r>
      <w:r>
        <w:rPr>
          <w:rFonts w:cs="Calibri"/>
          <w:lang w:val="en-US"/>
        </w:rPr>
        <w:t xml:space="preserve"> button</w:t>
      </w:r>
      <w:r w:rsidRPr="001F5DE0">
        <w:rPr>
          <w:rFonts w:cs="Calibri"/>
          <w:lang w:val="en-US"/>
        </w:rPr>
        <w:t xml:space="preserve"> </w:t>
      </w:r>
      <w:r>
        <w:rPr>
          <w:rFonts w:cs="Calibri"/>
          <w:lang w:val="en-US"/>
        </w:rPr>
        <w:t xml:space="preserve">“Serial communication” </w:t>
      </w:r>
      <w:r w:rsidRPr="001F5DE0">
        <w:rPr>
          <w:rFonts w:cs="Calibri"/>
          <w:lang w:val="en-US"/>
        </w:rPr>
        <w:t xml:space="preserve">the history of </w:t>
      </w:r>
      <w:r>
        <w:rPr>
          <w:rFonts w:cs="Calibri"/>
          <w:lang w:val="en-US"/>
        </w:rPr>
        <w:t>all</w:t>
      </w:r>
      <w:r w:rsidRPr="001F5DE0">
        <w:rPr>
          <w:rFonts w:cs="Calibri"/>
          <w:lang w:val="en-US"/>
        </w:rPr>
        <w:t xml:space="preserve"> serial communication systems</w:t>
      </w:r>
      <w:r>
        <w:rPr>
          <w:rFonts w:cs="Calibri"/>
          <w:lang w:val="en-US"/>
        </w:rPr>
        <w:t xml:space="preserve"> is</w:t>
      </w:r>
      <w:r w:rsidRPr="001F5DE0">
        <w:rPr>
          <w:rFonts w:cs="Calibri"/>
          <w:lang w:val="en-US"/>
        </w:rPr>
        <w:t xml:space="preserve"> shown.</w:t>
      </w:r>
    </w:p>
    <w:p w:rsidR="00DA5601" w:rsidRPr="00CA0364" w:rsidRDefault="00DA5601" w:rsidP="000F200F">
      <w:pPr>
        <w:rPr>
          <w:lang w:val="en-US"/>
        </w:rPr>
      </w:pPr>
    </w:p>
    <w:p w:rsidR="00DA5601" w:rsidRDefault="00DA5601" w:rsidP="000F200F">
      <w:pPr>
        <w:keepNext/>
      </w:pPr>
      <w:r>
        <w:rPr>
          <w:noProof/>
          <w:lang w:val="nl-NL" w:eastAsia="nl-NL"/>
        </w:rPr>
        <w:drawing>
          <wp:inline distT="0" distB="0" distL="0" distR="0" wp14:anchorId="5D1064F8" wp14:editId="58FE747B">
            <wp:extent cx="447675" cy="476250"/>
            <wp:effectExtent l="19050" t="0" r="9525" b="0"/>
            <wp:docPr id="58" name="Afbeelding 58"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ݫ°"/>
                    <pic:cNvPicPr>
                      <a:picLocks noChangeAspect="1" noChangeArrowheads="1"/>
                    </pic:cNvPicPr>
                  </pic:nvPicPr>
                  <pic:blipFill>
                    <a:blip r:embed="rId233" cstate="print"/>
                    <a:srcRect/>
                    <a:stretch>
                      <a:fillRect/>
                    </a:stretch>
                  </pic:blipFill>
                  <pic:spPr bwMode="auto">
                    <a:xfrm>
                      <a:off x="0" y="0"/>
                      <a:ext cx="447675" cy="47625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83" w:name="_Toc366768824"/>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91</w:t>
      </w:r>
      <w:r w:rsidR="00ED7AB1">
        <w:fldChar w:fldCharType="end"/>
      </w:r>
      <w:r w:rsidRPr="00D92197">
        <w:t>: Serial communication button</w:t>
      </w:r>
      <w:bookmarkEnd w:id="683"/>
    </w:p>
    <w:p w:rsidR="00DA5601" w:rsidRDefault="00DA5601" w:rsidP="000F200F">
      <w:pPr>
        <w:pStyle w:val="Text"/>
        <w:numPr>
          <w:ilvl w:val="0"/>
          <w:numId w:val="25"/>
        </w:numPr>
        <w:rPr>
          <w:lang w:val="en-US"/>
        </w:rPr>
      </w:pPr>
      <w:r w:rsidRPr="00696FBE">
        <w:rPr>
          <w:b/>
          <w:lang w:val="en-US"/>
        </w:rPr>
        <w:t>White</w:t>
      </w:r>
      <w:r>
        <w:rPr>
          <w:lang w:val="en-US"/>
        </w:rPr>
        <w:br/>
        <w:t>The system tries</w:t>
      </w:r>
      <w:r w:rsidRPr="00F662F2">
        <w:rPr>
          <w:lang w:val="en-US"/>
        </w:rPr>
        <w:t xml:space="preserve"> to </w:t>
      </w:r>
      <w:r>
        <w:rPr>
          <w:lang w:val="en-US"/>
        </w:rPr>
        <w:t>create</w:t>
      </w:r>
      <w:r w:rsidRPr="00F662F2">
        <w:rPr>
          <w:lang w:val="en-US"/>
        </w:rPr>
        <w:t xml:space="preserve"> a (local)</w:t>
      </w:r>
      <w:r>
        <w:rPr>
          <w:lang w:val="en-US"/>
        </w:rPr>
        <w:t xml:space="preserve"> serial connection or initializes</w:t>
      </w:r>
      <w:r w:rsidRPr="00F662F2">
        <w:rPr>
          <w:lang w:val="en-US"/>
        </w:rPr>
        <w:t xml:space="preserve"> a</w:t>
      </w:r>
      <w:r>
        <w:rPr>
          <w:lang w:val="en-US"/>
        </w:rPr>
        <w:t xml:space="preserve"> </w:t>
      </w:r>
      <w:r w:rsidRPr="00F662F2">
        <w:rPr>
          <w:lang w:val="en-US"/>
        </w:rPr>
        <w:t>serial protocol instance</w:t>
      </w:r>
    </w:p>
    <w:p w:rsidR="00DA5601" w:rsidRDefault="00DA5601" w:rsidP="000F200F">
      <w:pPr>
        <w:pStyle w:val="Text"/>
        <w:numPr>
          <w:ilvl w:val="0"/>
          <w:numId w:val="25"/>
        </w:numPr>
        <w:rPr>
          <w:lang w:val="en-US"/>
        </w:rPr>
      </w:pPr>
      <w:r w:rsidRPr="00696FBE">
        <w:rPr>
          <w:b/>
          <w:lang w:val="en-US"/>
        </w:rPr>
        <w:t>Green</w:t>
      </w:r>
      <w:r>
        <w:rPr>
          <w:lang w:val="en-US"/>
        </w:rPr>
        <w:br/>
        <w:t>The system successfully created</w:t>
      </w:r>
      <w:r w:rsidRPr="00F662F2">
        <w:rPr>
          <w:lang w:val="en-US"/>
        </w:rPr>
        <w:t xml:space="preserve"> a serial connection</w:t>
      </w:r>
    </w:p>
    <w:p w:rsidR="00DA5601" w:rsidRDefault="00DA5601" w:rsidP="000F200F">
      <w:pPr>
        <w:pStyle w:val="Text"/>
        <w:numPr>
          <w:ilvl w:val="0"/>
          <w:numId w:val="25"/>
        </w:numPr>
        <w:rPr>
          <w:lang w:val="en-US"/>
        </w:rPr>
      </w:pPr>
      <w:r w:rsidRPr="00696FBE">
        <w:rPr>
          <w:b/>
        </w:rPr>
        <w:t>Red</w:t>
      </w:r>
      <w:r>
        <w:rPr>
          <w:lang w:val="en-US"/>
        </w:rPr>
        <w:br/>
      </w:r>
      <w:r w:rsidRPr="00F662F2">
        <w:rPr>
          <w:lang w:val="en-US"/>
        </w:rPr>
        <w:t>A serial connection error has occurred.</w:t>
      </w:r>
    </w:p>
    <w:p w:rsidR="00DB0F69" w:rsidRDefault="00DB0F69" w:rsidP="00DB0F69">
      <w:pPr>
        <w:pStyle w:val="Text"/>
        <w:ind w:left="360"/>
        <w:rPr>
          <w:lang w:val="en-US"/>
        </w:rPr>
      </w:pPr>
    </w:p>
    <w:p w:rsidR="00DA5601" w:rsidRPr="00AE2940" w:rsidRDefault="00DA5601" w:rsidP="00DA5601">
      <w:pPr>
        <w:pStyle w:val="Kop4"/>
        <w:numPr>
          <w:ilvl w:val="3"/>
          <w:numId w:val="3"/>
        </w:numPr>
        <w:rPr>
          <w:sz w:val="22"/>
          <w:szCs w:val="22"/>
        </w:rPr>
      </w:pPr>
      <w:bookmarkStart w:id="684" w:name="_Toc275956042"/>
      <w:bookmarkStart w:id="685" w:name="_Toc366768679"/>
      <w:r w:rsidRPr="00AE2940">
        <w:rPr>
          <w:sz w:val="22"/>
          <w:szCs w:val="22"/>
        </w:rPr>
        <w:t>System</w:t>
      </w:r>
      <w:bookmarkEnd w:id="684"/>
      <w:r w:rsidRPr="00AE2940">
        <w:rPr>
          <w:sz w:val="22"/>
          <w:szCs w:val="22"/>
        </w:rPr>
        <w:t xml:space="preserve"> button</w:t>
      </w:r>
      <w:bookmarkEnd w:id="685"/>
    </w:p>
    <w:p w:rsidR="00DB0F69" w:rsidRDefault="00DB0F69" w:rsidP="000F200F">
      <w:pPr>
        <w:rPr>
          <w:rFonts w:cs="Calibri"/>
          <w:lang w:val="en-US"/>
        </w:rPr>
      </w:pPr>
    </w:p>
    <w:p w:rsidR="00DA5601" w:rsidRDefault="00DA5601" w:rsidP="000F200F">
      <w:pPr>
        <w:rPr>
          <w:rFonts w:cs="Calibri"/>
          <w:lang w:val="en-US"/>
        </w:rPr>
      </w:pPr>
      <w:r>
        <w:rPr>
          <w:rFonts w:cs="Calibri"/>
          <w:lang w:val="en-US"/>
        </w:rPr>
        <w:t xml:space="preserve">Via the “System” button </w:t>
      </w:r>
      <w:r w:rsidRPr="00F662F2">
        <w:rPr>
          <w:rFonts w:cs="Calibri"/>
          <w:lang w:val="en-US"/>
        </w:rPr>
        <w:t>system information</w:t>
      </w:r>
      <w:r>
        <w:rPr>
          <w:rFonts w:cs="Calibri"/>
          <w:lang w:val="en-US"/>
        </w:rPr>
        <w:t xml:space="preserve"> messages in general are shown.</w:t>
      </w:r>
    </w:p>
    <w:p w:rsidR="00DA5601" w:rsidRPr="00CA0364" w:rsidRDefault="00DA5601" w:rsidP="000F200F">
      <w:pPr>
        <w:rPr>
          <w:lang w:val="en-US"/>
        </w:rPr>
      </w:pPr>
    </w:p>
    <w:p w:rsidR="00DA5601" w:rsidRDefault="00DA5601" w:rsidP="000F200F">
      <w:pPr>
        <w:keepNext/>
      </w:pPr>
      <w:r>
        <w:rPr>
          <w:noProof/>
          <w:lang w:val="nl-NL" w:eastAsia="nl-NL"/>
        </w:rPr>
        <w:drawing>
          <wp:inline distT="0" distB="0" distL="0" distR="0" wp14:anchorId="5C48CF73" wp14:editId="704B446B">
            <wp:extent cx="428625" cy="466725"/>
            <wp:effectExtent l="19050" t="0" r="9525" b="0"/>
            <wp:docPr id="59" name="Afbeelding 59" descr="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ݫ°"/>
                    <pic:cNvPicPr>
                      <a:picLocks noChangeAspect="1" noChangeArrowheads="1"/>
                    </pic:cNvPicPr>
                  </pic:nvPicPr>
                  <pic:blipFill>
                    <a:blip r:embed="rId234" cstate="print"/>
                    <a:srcRect/>
                    <a:stretch>
                      <a:fillRect/>
                    </a:stretch>
                  </pic:blipFill>
                  <pic:spPr bwMode="auto">
                    <a:xfrm>
                      <a:off x="0" y="0"/>
                      <a:ext cx="428625" cy="4667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86" w:name="_Toc366768825"/>
      <w:r w:rsidRPr="00D92197">
        <w:t xml:space="preserve">Figure </w:t>
      </w:r>
      <w:r w:rsidR="00ED7AB1">
        <w:fldChar w:fldCharType="begin"/>
      </w:r>
      <w:r w:rsidR="00ED7AB1">
        <w:instrText xml:space="preserve"> STYLEREF 1 \s </w:instrText>
      </w:r>
      <w:r w:rsidR="00ED7AB1">
        <w:fldChar w:fldCharType="separate"/>
      </w:r>
      <w:r w:rsidR="00ED7AB1">
        <w:rPr>
          <w:noProof/>
        </w:rPr>
        <w:t>11</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92</w:t>
      </w:r>
      <w:r w:rsidR="00ED7AB1">
        <w:fldChar w:fldCharType="end"/>
      </w:r>
      <w:r w:rsidRPr="00D92197">
        <w:t>: System button</w:t>
      </w:r>
      <w:bookmarkEnd w:id="686"/>
    </w:p>
    <w:p w:rsidR="00DA5601" w:rsidRDefault="00DA5601" w:rsidP="000F200F">
      <w:pPr>
        <w:pStyle w:val="Text"/>
        <w:numPr>
          <w:ilvl w:val="0"/>
          <w:numId w:val="26"/>
        </w:numPr>
        <w:rPr>
          <w:lang w:val="en-US"/>
        </w:rPr>
      </w:pPr>
      <w:r w:rsidRPr="008B1CC0">
        <w:rPr>
          <w:b/>
          <w:lang w:val="en-US"/>
        </w:rPr>
        <w:t>Green</w:t>
      </w:r>
      <w:r>
        <w:rPr>
          <w:lang w:val="en-US"/>
        </w:rPr>
        <w:br/>
      </w:r>
      <w:r w:rsidRPr="00F662F2">
        <w:rPr>
          <w:lang w:val="en-US"/>
        </w:rPr>
        <w:t>Successful process start</w:t>
      </w:r>
    </w:p>
    <w:p w:rsidR="00DA5601" w:rsidRDefault="00DA5601" w:rsidP="000F200F">
      <w:pPr>
        <w:pStyle w:val="Text"/>
        <w:numPr>
          <w:ilvl w:val="0"/>
          <w:numId w:val="26"/>
        </w:numPr>
        <w:rPr>
          <w:lang w:val="en-US"/>
        </w:rPr>
      </w:pPr>
      <w:r w:rsidRPr="008B1CC0">
        <w:rPr>
          <w:b/>
          <w:lang w:val="en-US"/>
        </w:rPr>
        <w:t>Red</w:t>
      </w:r>
      <w:r>
        <w:rPr>
          <w:lang w:val="en-US"/>
        </w:rPr>
        <w:br/>
      </w:r>
      <w:r w:rsidRPr="00F662F2">
        <w:rPr>
          <w:lang w:val="en-US"/>
        </w:rPr>
        <w:t>A serious problem has occurred in the process.</w:t>
      </w:r>
    </w:p>
    <w:p w:rsidR="00DA5601" w:rsidRDefault="00DA5601" w:rsidP="000F200F">
      <w:pPr>
        <w:pStyle w:val="Lijstalinea1"/>
        <w:rPr>
          <w:rFonts w:cs="Calibri"/>
          <w:lang w:val="en-US"/>
        </w:rPr>
      </w:pPr>
    </w:p>
    <w:p w:rsidR="00DA5601" w:rsidRDefault="00DA5601" w:rsidP="000F200F">
      <w:pPr>
        <w:pStyle w:val="Lijstalinea1"/>
        <w:rPr>
          <w:rFonts w:cs="Calibri"/>
          <w:lang w:val="en-US"/>
        </w:rPr>
      </w:pPr>
    </w:p>
    <w:p w:rsidR="00AE2940" w:rsidRDefault="00AE2940">
      <w:pPr>
        <w:overflowPunct/>
        <w:autoSpaceDE/>
        <w:autoSpaceDN/>
        <w:adjustRightInd/>
        <w:textAlignment w:val="auto"/>
        <w:rPr>
          <w:rFonts w:eastAsiaTheme="majorEastAsia" w:cstheme="majorBidi"/>
          <w:b/>
          <w:sz w:val="32"/>
          <w:lang w:val="en-US"/>
        </w:rPr>
      </w:pPr>
      <w:r>
        <w:rPr>
          <w:lang w:val="en-US"/>
        </w:rPr>
        <w:br w:type="page"/>
      </w:r>
    </w:p>
    <w:p w:rsidR="00DA5601" w:rsidRPr="00214F38" w:rsidRDefault="00DA5601" w:rsidP="00DA5601">
      <w:pPr>
        <w:pStyle w:val="Kop1"/>
        <w:numPr>
          <w:ilvl w:val="0"/>
          <w:numId w:val="3"/>
        </w:numPr>
        <w:rPr>
          <w:lang w:val="en-US"/>
        </w:rPr>
      </w:pPr>
      <w:bookmarkStart w:id="687" w:name="_Toc366768680"/>
      <w:r w:rsidRPr="0096239C">
        <w:rPr>
          <w:lang w:val="en-US"/>
        </w:rPr>
        <w:lastRenderedPageBreak/>
        <w:t>Performance</w:t>
      </w:r>
      <w:bookmarkEnd w:id="687"/>
    </w:p>
    <w:p w:rsidR="004979D3" w:rsidRDefault="0066374A" w:rsidP="004979D3">
      <w:pPr>
        <w:pStyle w:val="Kop3"/>
        <w:numPr>
          <w:ilvl w:val="2"/>
          <w:numId w:val="3"/>
        </w:numPr>
        <w:rPr>
          <w:lang w:val="en-US"/>
        </w:rPr>
      </w:pPr>
      <w:bookmarkStart w:id="688" w:name="_Toc366768681"/>
      <w:r>
        <w:rPr>
          <w:lang w:val="en-US"/>
        </w:rPr>
        <w:t>Preface</w:t>
      </w:r>
      <w:bookmarkEnd w:id="688"/>
    </w:p>
    <w:p w:rsidR="004979D3" w:rsidRDefault="004979D3" w:rsidP="004979D3">
      <w:pPr>
        <w:rPr>
          <w:lang w:val="en-US"/>
        </w:rPr>
      </w:pPr>
    </w:p>
    <w:p w:rsidR="004979D3" w:rsidRDefault="004979D3" w:rsidP="004979D3">
      <w:pPr>
        <w:rPr>
          <w:lang w:val="en-US"/>
        </w:rPr>
      </w:pPr>
      <w:r>
        <w:rPr>
          <w:lang w:val="en-US"/>
        </w:rPr>
        <w:t xml:space="preserve">This section of the Operator Manual is for background information only. </w:t>
      </w:r>
      <w:r w:rsidR="0066374A">
        <w:rPr>
          <w:lang w:val="en-US"/>
        </w:rPr>
        <w:t xml:space="preserve">The Performance section does not </w:t>
      </w:r>
      <w:r w:rsidR="0066374A">
        <w:t>contain essential information for the user to make full use of NavVision®.</w:t>
      </w:r>
    </w:p>
    <w:p w:rsidR="004979D3" w:rsidRDefault="004979D3" w:rsidP="004979D3">
      <w:pPr>
        <w:pStyle w:val="Kop3"/>
        <w:numPr>
          <w:ilvl w:val="2"/>
          <w:numId w:val="3"/>
        </w:numPr>
        <w:rPr>
          <w:lang w:val="en-US"/>
        </w:rPr>
      </w:pPr>
      <w:bookmarkStart w:id="689" w:name="_Toc366768682"/>
      <w:r>
        <w:rPr>
          <w:lang w:val="en-US"/>
        </w:rPr>
        <w:t>Modules</w:t>
      </w:r>
      <w:bookmarkEnd w:id="689"/>
    </w:p>
    <w:p w:rsidR="004979D3" w:rsidRDefault="004979D3" w:rsidP="004979D3">
      <w:pPr>
        <w:rPr>
          <w:lang w:val="en-US"/>
        </w:rPr>
      </w:pPr>
    </w:p>
    <w:p w:rsidR="004979D3" w:rsidRDefault="004979D3" w:rsidP="004979D3">
      <w:pPr>
        <w:rPr>
          <w:lang w:val="en-US"/>
        </w:rPr>
      </w:pPr>
      <w:r w:rsidRPr="00CA0364">
        <w:rPr>
          <w:lang w:val="en-US"/>
        </w:rPr>
        <w:t>Under</w:t>
      </w:r>
      <w:r>
        <w:rPr>
          <w:lang w:val="en-US"/>
        </w:rPr>
        <w:t xml:space="preserve"> “F11 &gt; Modules” the time period i</w:t>
      </w:r>
      <w:r w:rsidR="0066374A">
        <w:rPr>
          <w:lang w:val="en-US"/>
        </w:rPr>
        <w:t xml:space="preserve">s shown that each </w:t>
      </w:r>
      <w:r w:rsidR="00DC7643">
        <w:rPr>
          <w:lang w:val="en-US"/>
        </w:rPr>
        <w:t>NavVision</w:t>
      </w:r>
      <w:r w:rsidR="0066374A">
        <w:rPr>
          <w:lang w:val="en-US"/>
        </w:rPr>
        <w:t>®</w:t>
      </w:r>
      <w:r>
        <w:rPr>
          <w:lang w:val="en-US"/>
        </w:rPr>
        <w:t xml:space="preserve"> module uses in rela</w:t>
      </w:r>
      <w:r w:rsidR="0066374A">
        <w:rPr>
          <w:lang w:val="en-US"/>
        </w:rPr>
        <w:t xml:space="preserve">tion to the total </w:t>
      </w:r>
      <w:r w:rsidR="00DC7643">
        <w:rPr>
          <w:lang w:val="en-US"/>
        </w:rPr>
        <w:t>NavVision</w:t>
      </w:r>
      <w:r w:rsidR="0066374A">
        <w:rPr>
          <w:lang w:val="en-US"/>
        </w:rPr>
        <w:t>®</w:t>
      </w:r>
      <w:r>
        <w:rPr>
          <w:lang w:val="en-US"/>
        </w:rPr>
        <w:t xml:space="preserve"> time.</w:t>
      </w:r>
    </w:p>
    <w:p w:rsidR="004979D3" w:rsidRDefault="004979D3" w:rsidP="004979D3">
      <w:pPr>
        <w:rPr>
          <w:lang w:val="en-US"/>
        </w:rPr>
      </w:pPr>
    </w:p>
    <w:p w:rsidR="004979D3" w:rsidRDefault="004979D3" w:rsidP="004979D3">
      <w:pPr>
        <w:rPr>
          <w:lang w:val="en-US"/>
        </w:rPr>
      </w:pPr>
    </w:p>
    <w:p w:rsidR="00DA5601" w:rsidRPr="00212048" w:rsidRDefault="00DA5601" w:rsidP="000F200F">
      <w:pPr>
        <w:rPr>
          <w:lang w:val="en-US"/>
        </w:rPr>
      </w:pPr>
    </w:p>
    <w:p w:rsidR="00DA5601" w:rsidRDefault="00DA5601" w:rsidP="000F200F">
      <w:pPr>
        <w:keepNext/>
        <w:rPr>
          <w:noProof/>
        </w:rPr>
      </w:pPr>
      <w:r>
        <w:rPr>
          <w:noProof/>
          <w:lang w:val="nl-NL" w:eastAsia="nl-NL"/>
        </w:rPr>
        <w:drawing>
          <wp:inline distT="0" distB="0" distL="0" distR="0" wp14:anchorId="613DFEE9" wp14:editId="22690B3C">
            <wp:extent cx="5638800" cy="4076700"/>
            <wp:effectExtent l="19050" t="0" r="0" b="0"/>
            <wp:docPr id="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35" cstate="print"/>
                    <a:srcRect/>
                    <a:stretch>
                      <a:fillRect/>
                    </a:stretch>
                  </pic:blipFill>
                  <pic:spPr bwMode="auto">
                    <a:xfrm>
                      <a:off x="0" y="0"/>
                      <a:ext cx="5638800" cy="40767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90" w:name="_Toc366768826"/>
      <w:r w:rsidRPr="00D92197">
        <w:t xml:space="preserve">Figure </w:t>
      </w:r>
      <w:r w:rsidR="00ED7AB1">
        <w:fldChar w:fldCharType="begin"/>
      </w:r>
      <w:r w:rsidR="00ED7AB1">
        <w:instrText xml:space="preserve"> STYLEREF 1 \s </w:instrText>
      </w:r>
      <w:r w:rsidR="00ED7AB1">
        <w:fldChar w:fldCharType="separate"/>
      </w:r>
      <w:r w:rsidR="00ED7AB1">
        <w:rPr>
          <w:noProof/>
        </w:rPr>
        <w:t>12</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1</w:t>
      </w:r>
      <w:r w:rsidR="00ED7AB1">
        <w:fldChar w:fldCharType="end"/>
      </w:r>
      <w:r w:rsidRPr="00D92197">
        <w:t>: Performance</w:t>
      </w:r>
      <w:bookmarkEnd w:id="690"/>
    </w:p>
    <w:p w:rsidR="00DA5601" w:rsidRDefault="00DA5601" w:rsidP="000F200F">
      <w:pPr>
        <w:rPr>
          <w:lang w:val="en-US"/>
        </w:rPr>
      </w:pPr>
      <w:r>
        <w:rPr>
          <w:lang w:val="en-US"/>
        </w:rPr>
        <w:t>The columns are arranged as follows:</w:t>
      </w:r>
    </w:p>
    <w:p w:rsidR="00DA5601"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8"/>
        <w:gridCol w:w="7150"/>
      </w:tblGrid>
      <w:tr w:rsidR="00DA5601" w:rsidRPr="00B1180C" w:rsidTr="000F200F">
        <w:tc>
          <w:tcPr>
            <w:tcW w:w="1978" w:type="dxa"/>
            <w:shd w:val="clear" w:color="auto" w:fill="0C0C0C"/>
          </w:tcPr>
          <w:p w:rsidR="00DA5601" w:rsidRPr="00B1180C" w:rsidRDefault="00DA5601" w:rsidP="000F200F">
            <w:pPr>
              <w:rPr>
                <w:b/>
                <w:lang w:val="en-US"/>
              </w:rPr>
            </w:pPr>
            <w:r w:rsidRPr="00B1180C">
              <w:rPr>
                <w:b/>
                <w:lang w:val="en-US"/>
              </w:rPr>
              <w:t>Detail</w:t>
            </w:r>
          </w:p>
        </w:tc>
        <w:tc>
          <w:tcPr>
            <w:tcW w:w="7150" w:type="dxa"/>
            <w:shd w:val="clear" w:color="auto" w:fill="0C0C0C"/>
          </w:tcPr>
          <w:p w:rsidR="00DA5601" w:rsidRPr="00B1180C" w:rsidRDefault="00DA5601" w:rsidP="000F200F">
            <w:pPr>
              <w:rPr>
                <w:b/>
                <w:lang w:val="en-US"/>
              </w:rPr>
            </w:pPr>
            <w:r w:rsidRPr="00B1180C">
              <w:rPr>
                <w:b/>
                <w:lang w:val="en-US"/>
              </w:rPr>
              <w:t>Description</w:t>
            </w:r>
          </w:p>
        </w:tc>
      </w:tr>
      <w:tr w:rsidR="00DA5601" w:rsidRPr="000F200F" w:rsidTr="000F200F">
        <w:tc>
          <w:tcPr>
            <w:tcW w:w="1978" w:type="dxa"/>
          </w:tcPr>
          <w:p w:rsidR="00DA5601" w:rsidRPr="00B1180C" w:rsidRDefault="00DA5601" w:rsidP="000F200F">
            <w:pPr>
              <w:pStyle w:val="Text"/>
              <w:rPr>
                <w:lang w:val="en-US"/>
              </w:rPr>
            </w:pPr>
            <w:r w:rsidRPr="00B1180C">
              <w:rPr>
                <w:lang w:val="en-US"/>
              </w:rPr>
              <w:t>Module Name</w:t>
            </w:r>
          </w:p>
        </w:tc>
        <w:tc>
          <w:tcPr>
            <w:tcW w:w="7150" w:type="dxa"/>
          </w:tcPr>
          <w:p w:rsidR="00DA5601" w:rsidRPr="00B1180C" w:rsidRDefault="00DA5601" w:rsidP="000F200F">
            <w:pPr>
              <w:pStyle w:val="Text"/>
              <w:rPr>
                <w:lang w:val="en-US"/>
              </w:rPr>
            </w:pPr>
            <w:r w:rsidRPr="00B1180C">
              <w:rPr>
                <w:lang w:val="en-US"/>
              </w:rPr>
              <w:t xml:space="preserve">Internal name used by </w:t>
            </w:r>
            <w:r w:rsidR="00DC7643">
              <w:rPr>
                <w:lang w:val="en-US"/>
              </w:rPr>
              <w:t>NavVision</w:t>
            </w:r>
            <w:r w:rsidR="00BF52F4">
              <w:rPr>
                <w:lang w:val="en-US"/>
              </w:rPr>
              <w:t>®</w:t>
            </w:r>
            <w:r w:rsidRPr="00B1180C">
              <w:rPr>
                <w:lang w:val="en-US"/>
              </w:rPr>
              <w:t xml:space="preserve"> to describe the module</w:t>
            </w:r>
          </w:p>
        </w:tc>
      </w:tr>
      <w:tr w:rsidR="00DA5601" w:rsidRPr="000F200F" w:rsidTr="000F200F">
        <w:tc>
          <w:tcPr>
            <w:tcW w:w="1978" w:type="dxa"/>
          </w:tcPr>
          <w:p w:rsidR="00DA5601" w:rsidRPr="00B1180C" w:rsidRDefault="00DA5601" w:rsidP="000F200F">
            <w:pPr>
              <w:pStyle w:val="Text"/>
              <w:rPr>
                <w:lang w:val="en-US"/>
              </w:rPr>
            </w:pPr>
            <w:r w:rsidRPr="00B1180C">
              <w:rPr>
                <w:lang w:val="en-US"/>
              </w:rPr>
              <w:t>Percentage</w:t>
            </w:r>
          </w:p>
        </w:tc>
        <w:tc>
          <w:tcPr>
            <w:tcW w:w="7150" w:type="dxa"/>
          </w:tcPr>
          <w:p w:rsidR="00DA5601" w:rsidRPr="00B1180C" w:rsidRDefault="00DA5601" w:rsidP="000F200F">
            <w:pPr>
              <w:pStyle w:val="Text"/>
              <w:rPr>
                <w:lang w:val="en-US"/>
              </w:rPr>
            </w:pPr>
            <w:r w:rsidRPr="00B1180C">
              <w:rPr>
                <w:lang w:val="en-US"/>
              </w:rPr>
              <w:t xml:space="preserve">Percentage of processing time, where total </w:t>
            </w:r>
            <w:r w:rsidR="00DC7643">
              <w:rPr>
                <w:lang w:val="en-US"/>
              </w:rPr>
              <w:t>NavVision</w:t>
            </w:r>
            <w:r w:rsidR="00BF52F4">
              <w:rPr>
                <w:lang w:val="en-US"/>
              </w:rPr>
              <w:t>®</w:t>
            </w:r>
            <w:r w:rsidRPr="00B1180C">
              <w:rPr>
                <w:lang w:val="en-US"/>
              </w:rPr>
              <w:t xml:space="preserve"> is 100%</w:t>
            </w:r>
          </w:p>
        </w:tc>
      </w:tr>
      <w:tr w:rsidR="00DA5601" w:rsidRPr="00B1180C" w:rsidTr="000F200F">
        <w:tc>
          <w:tcPr>
            <w:tcW w:w="1978" w:type="dxa"/>
          </w:tcPr>
          <w:p w:rsidR="00DA5601" w:rsidRPr="00B1180C" w:rsidRDefault="00DA5601" w:rsidP="000F200F">
            <w:pPr>
              <w:pStyle w:val="Text"/>
              <w:rPr>
                <w:lang w:val="en-US"/>
              </w:rPr>
            </w:pPr>
            <w:r w:rsidRPr="00B1180C">
              <w:rPr>
                <w:lang w:val="en-US"/>
              </w:rPr>
              <w:t>Refresh Rate</w:t>
            </w:r>
          </w:p>
        </w:tc>
        <w:tc>
          <w:tcPr>
            <w:tcW w:w="7150" w:type="dxa"/>
          </w:tcPr>
          <w:p w:rsidR="00DA5601" w:rsidRPr="00B1180C" w:rsidRDefault="00DA5601" w:rsidP="000F200F">
            <w:pPr>
              <w:pStyle w:val="Text"/>
              <w:rPr>
                <w:lang w:val="en-US"/>
              </w:rPr>
            </w:pPr>
            <w:r w:rsidRPr="00B1180C">
              <w:rPr>
                <w:lang w:val="en-US"/>
              </w:rPr>
              <w:t xml:space="preserve">Processing time in </w:t>
            </w:r>
            <w:r>
              <w:rPr>
                <w:lang w:val="en-US"/>
              </w:rPr>
              <w:t>milli</w:t>
            </w:r>
            <w:r w:rsidRPr="00B1180C">
              <w:rPr>
                <w:lang w:val="en-US"/>
              </w:rPr>
              <w:t>seconds</w:t>
            </w:r>
          </w:p>
        </w:tc>
      </w:tr>
      <w:tr w:rsidR="00DA5601" w:rsidRPr="000F200F" w:rsidTr="000F200F">
        <w:tc>
          <w:tcPr>
            <w:tcW w:w="1978" w:type="dxa"/>
          </w:tcPr>
          <w:p w:rsidR="00DA5601" w:rsidRPr="00B1180C" w:rsidRDefault="00DA5601" w:rsidP="000F200F">
            <w:pPr>
              <w:pStyle w:val="Text"/>
              <w:rPr>
                <w:lang w:val="en-US"/>
              </w:rPr>
            </w:pPr>
            <w:r w:rsidRPr="00B1180C">
              <w:rPr>
                <w:lang w:val="en-US"/>
              </w:rPr>
              <w:t>Total time</w:t>
            </w:r>
          </w:p>
        </w:tc>
        <w:tc>
          <w:tcPr>
            <w:tcW w:w="7150" w:type="dxa"/>
          </w:tcPr>
          <w:p w:rsidR="00DA5601" w:rsidRPr="00B1180C" w:rsidRDefault="00DA5601" w:rsidP="000F200F">
            <w:pPr>
              <w:pStyle w:val="Text"/>
              <w:rPr>
                <w:lang w:val="en-US"/>
              </w:rPr>
            </w:pPr>
            <w:r w:rsidRPr="00B1180C">
              <w:rPr>
                <w:lang w:val="en-US"/>
              </w:rPr>
              <w:t>Total (module) processing time (in milliseconds)</w:t>
            </w:r>
          </w:p>
        </w:tc>
      </w:tr>
      <w:tr w:rsidR="00DA5601" w:rsidRPr="00B1180C" w:rsidTr="000F200F">
        <w:tc>
          <w:tcPr>
            <w:tcW w:w="1978" w:type="dxa"/>
          </w:tcPr>
          <w:p w:rsidR="00DA5601" w:rsidRPr="00B1180C" w:rsidRDefault="00DA5601" w:rsidP="000F200F">
            <w:pPr>
              <w:pStyle w:val="Text"/>
              <w:rPr>
                <w:lang w:val="en-US"/>
              </w:rPr>
            </w:pPr>
            <w:r w:rsidRPr="00B1180C">
              <w:rPr>
                <w:lang w:val="en-US"/>
              </w:rPr>
              <w:t>Semaphore</w:t>
            </w:r>
          </w:p>
        </w:tc>
        <w:tc>
          <w:tcPr>
            <w:tcW w:w="7150" w:type="dxa"/>
          </w:tcPr>
          <w:p w:rsidR="00DA5601" w:rsidRPr="00B1180C" w:rsidRDefault="00DA5601" w:rsidP="000F200F">
            <w:pPr>
              <w:pStyle w:val="Text"/>
              <w:rPr>
                <w:lang w:val="en-US"/>
              </w:rPr>
            </w:pPr>
            <w:r w:rsidRPr="00B1180C">
              <w:rPr>
                <w:lang w:val="en-US"/>
              </w:rPr>
              <w:t>Should be “0” or “1”</w:t>
            </w:r>
          </w:p>
        </w:tc>
      </w:tr>
      <w:tr w:rsidR="00DA5601" w:rsidRPr="000F200F" w:rsidTr="000F200F">
        <w:tc>
          <w:tcPr>
            <w:tcW w:w="1978" w:type="dxa"/>
          </w:tcPr>
          <w:p w:rsidR="00DA5601" w:rsidRPr="00B1180C" w:rsidRDefault="00DA5601" w:rsidP="000F200F">
            <w:pPr>
              <w:pStyle w:val="Text"/>
              <w:rPr>
                <w:lang w:val="en-US"/>
              </w:rPr>
            </w:pPr>
            <w:r w:rsidRPr="00B1180C">
              <w:rPr>
                <w:lang w:val="en-US"/>
              </w:rPr>
              <w:t>Active</w:t>
            </w:r>
          </w:p>
        </w:tc>
        <w:tc>
          <w:tcPr>
            <w:tcW w:w="7150" w:type="dxa"/>
          </w:tcPr>
          <w:p w:rsidR="00DA5601" w:rsidRPr="00B1180C" w:rsidRDefault="00DA5601" w:rsidP="000F200F">
            <w:pPr>
              <w:pStyle w:val="Text"/>
              <w:rPr>
                <w:lang w:val="en-US"/>
              </w:rPr>
            </w:pPr>
            <w:r w:rsidRPr="00B1180C">
              <w:rPr>
                <w:lang w:val="en-US"/>
              </w:rPr>
              <w:t>Shows during refresh of screen</w:t>
            </w:r>
          </w:p>
        </w:tc>
      </w:tr>
    </w:tbl>
    <w:p w:rsidR="00DA5601" w:rsidRDefault="00DA5601" w:rsidP="000F200F">
      <w:pPr>
        <w:rPr>
          <w:lang w:val="en-US"/>
        </w:rPr>
      </w:pPr>
    </w:p>
    <w:p w:rsidR="00DA5601" w:rsidRDefault="00DA5601" w:rsidP="00DA5601">
      <w:pPr>
        <w:pStyle w:val="Kop3"/>
        <w:numPr>
          <w:ilvl w:val="2"/>
          <w:numId w:val="3"/>
        </w:numPr>
        <w:rPr>
          <w:lang w:val="en-US"/>
        </w:rPr>
      </w:pPr>
      <w:r>
        <w:rPr>
          <w:lang w:val="en-US"/>
        </w:rPr>
        <w:br w:type="page"/>
      </w:r>
      <w:bookmarkStart w:id="691" w:name="_Toc275955980"/>
      <w:bookmarkStart w:id="692" w:name="_Toc366768683"/>
      <w:r>
        <w:rPr>
          <w:lang w:val="en-US"/>
        </w:rPr>
        <w:lastRenderedPageBreak/>
        <w:t>Memory</w:t>
      </w:r>
      <w:bookmarkEnd w:id="691"/>
      <w:bookmarkEnd w:id="692"/>
    </w:p>
    <w:p w:rsidR="00B06F25" w:rsidRDefault="00B06F25" w:rsidP="000F200F">
      <w:pPr>
        <w:rPr>
          <w:lang w:val="en-US"/>
        </w:rPr>
      </w:pPr>
    </w:p>
    <w:p w:rsidR="00DA5601" w:rsidRDefault="00DA5601" w:rsidP="000F200F">
      <w:pPr>
        <w:rPr>
          <w:lang w:val="en-US"/>
        </w:rPr>
      </w:pPr>
      <w:r>
        <w:rPr>
          <w:lang w:val="en-US"/>
        </w:rPr>
        <w:t xml:space="preserve">Under “F11 &gt; Memory” developers can track for the presence of possible memory leaks. </w:t>
      </w:r>
    </w:p>
    <w:p w:rsidR="00DA5601" w:rsidRDefault="00DA5601" w:rsidP="000F200F">
      <w:pPr>
        <w:rPr>
          <w:lang w:val="en-US"/>
        </w:rPr>
      </w:pPr>
      <w:r>
        <w:rPr>
          <w:lang w:val="en-US"/>
        </w:rPr>
        <w:t xml:space="preserve">By default the option “Activate memory manager” is </w:t>
      </w:r>
      <w:r w:rsidRPr="009B0861">
        <w:rPr>
          <w:lang w:val="en-US"/>
        </w:rPr>
        <w:t>disabled</w:t>
      </w:r>
      <w:r>
        <w:rPr>
          <w:lang w:val="en-US"/>
        </w:rPr>
        <w:t xml:space="preserve"> to avoid significant performance degradation.</w:t>
      </w:r>
    </w:p>
    <w:p w:rsidR="00DA5601" w:rsidRPr="00D913E7" w:rsidRDefault="00DA5601" w:rsidP="000F200F">
      <w:pPr>
        <w:rPr>
          <w:lang w:val="en-US"/>
        </w:rPr>
      </w:pPr>
    </w:p>
    <w:p w:rsidR="00DA5601" w:rsidRDefault="00DA5601" w:rsidP="000F200F">
      <w:pPr>
        <w:keepNext/>
      </w:pPr>
      <w:r>
        <w:rPr>
          <w:noProof/>
          <w:lang w:val="nl-NL" w:eastAsia="nl-NL"/>
        </w:rPr>
        <w:drawing>
          <wp:inline distT="0" distB="0" distL="0" distR="0" wp14:anchorId="2137F481" wp14:editId="7AABCF41">
            <wp:extent cx="5972175" cy="4314825"/>
            <wp:effectExtent l="19050" t="0" r="9525" b="0"/>
            <wp:docPr id="1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36" cstate="print"/>
                    <a:srcRect/>
                    <a:stretch>
                      <a:fillRect/>
                    </a:stretch>
                  </pic:blipFill>
                  <pic:spPr bwMode="auto">
                    <a:xfrm>
                      <a:off x="0" y="0"/>
                      <a:ext cx="5972175" cy="43148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93" w:name="_Toc366768827"/>
      <w:r w:rsidRPr="00D92197">
        <w:t xml:space="preserve">Figure </w:t>
      </w:r>
      <w:r w:rsidR="00ED7AB1">
        <w:fldChar w:fldCharType="begin"/>
      </w:r>
      <w:r w:rsidR="00ED7AB1">
        <w:instrText xml:space="preserve"> STYLEREF 1 \s </w:instrText>
      </w:r>
      <w:r w:rsidR="00ED7AB1">
        <w:fldChar w:fldCharType="separate"/>
      </w:r>
      <w:r w:rsidR="00ED7AB1">
        <w:rPr>
          <w:noProof/>
        </w:rPr>
        <w:t>12</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2</w:t>
      </w:r>
      <w:r w:rsidR="00ED7AB1">
        <w:fldChar w:fldCharType="end"/>
      </w:r>
      <w:r w:rsidRPr="00D92197">
        <w:t>: Memory</w:t>
      </w:r>
      <w:bookmarkEnd w:id="693"/>
    </w:p>
    <w:p w:rsidR="00DA5601" w:rsidRDefault="00DA5601" w:rsidP="000F200F">
      <w:pPr>
        <w:rPr>
          <w:lang w:val="en-US"/>
        </w:rPr>
      </w:pPr>
      <w:r>
        <w:rPr>
          <w:lang w:val="en-US"/>
        </w:rPr>
        <w:t>The columns are arranged as follows:</w:t>
      </w:r>
    </w:p>
    <w:p w:rsidR="00DA5601"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7700"/>
      </w:tblGrid>
      <w:tr w:rsidR="00DA5601" w:rsidRPr="00B1180C" w:rsidTr="000F200F">
        <w:tc>
          <w:tcPr>
            <w:tcW w:w="1428" w:type="dxa"/>
            <w:shd w:val="clear" w:color="auto" w:fill="0C0C0C"/>
          </w:tcPr>
          <w:p w:rsidR="00DA5601" w:rsidRPr="00B1180C" w:rsidRDefault="00DA5601" w:rsidP="000F200F">
            <w:pPr>
              <w:rPr>
                <w:b/>
                <w:lang w:val="en-US"/>
              </w:rPr>
            </w:pPr>
            <w:r w:rsidRPr="00B1180C">
              <w:rPr>
                <w:b/>
                <w:lang w:val="en-US"/>
              </w:rPr>
              <w:t>Detail</w:t>
            </w:r>
          </w:p>
        </w:tc>
        <w:tc>
          <w:tcPr>
            <w:tcW w:w="7700" w:type="dxa"/>
            <w:shd w:val="clear" w:color="auto" w:fill="0C0C0C"/>
          </w:tcPr>
          <w:p w:rsidR="00DA5601" w:rsidRPr="00B1180C" w:rsidRDefault="00DA5601" w:rsidP="000F200F">
            <w:pPr>
              <w:rPr>
                <w:b/>
                <w:lang w:val="en-US"/>
              </w:rPr>
            </w:pPr>
            <w:r w:rsidRPr="00B1180C">
              <w:rPr>
                <w:b/>
                <w:lang w:val="en-US"/>
              </w:rPr>
              <w:t>Description</w:t>
            </w:r>
          </w:p>
        </w:tc>
      </w:tr>
      <w:tr w:rsidR="00DA5601" w:rsidRPr="000F200F" w:rsidTr="000F200F">
        <w:tc>
          <w:tcPr>
            <w:tcW w:w="1428" w:type="dxa"/>
          </w:tcPr>
          <w:p w:rsidR="00DA5601" w:rsidRPr="00B1180C" w:rsidRDefault="00DA5601" w:rsidP="000F200F">
            <w:pPr>
              <w:rPr>
                <w:lang w:val="en-US"/>
              </w:rPr>
            </w:pPr>
            <w:r w:rsidRPr="00B1180C">
              <w:rPr>
                <w:lang w:val="en-US"/>
              </w:rPr>
              <w:t>Size</w:t>
            </w:r>
          </w:p>
        </w:tc>
        <w:tc>
          <w:tcPr>
            <w:tcW w:w="7700" w:type="dxa"/>
          </w:tcPr>
          <w:p w:rsidR="00DA5601" w:rsidRPr="00B1180C" w:rsidRDefault="00DA5601" w:rsidP="000F200F">
            <w:pPr>
              <w:rPr>
                <w:lang w:val="en-US"/>
              </w:rPr>
            </w:pPr>
            <w:r w:rsidRPr="00B1180C">
              <w:rPr>
                <w:lang w:val="en-US"/>
              </w:rPr>
              <w:t>The size (bytes) of an object</w:t>
            </w:r>
          </w:p>
        </w:tc>
      </w:tr>
      <w:tr w:rsidR="00DA5601" w:rsidRPr="000F200F" w:rsidTr="000F200F">
        <w:tc>
          <w:tcPr>
            <w:tcW w:w="1428" w:type="dxa"/>
          </w:tcPr>
          <w:p w:rsidR="00DA5601" w:rsidRPr="00B1180C" w:rsidRDefault="00DA5601" w:rsidP="000F200F">
            <w:pPr>
              <w:rPr>
                <w:lang w:val="en-US"/>
              </w:rPr>
            </w:pPr>
            <w:r w:rsidRPr="00B1180C">
              <w:rPr>
                <w:lang w:val="en-US"/>
              </w:rPr>
              <w:t>Objects</w:t>
            </w:r>
          </w:p>
        </w:tc>
        <w:tc>
          <w:tcPr>
            <w:tcW w:w="7700" w:type="dxa"/>
          </w:tcPr>
          <w:p w:rsidR="00DA5601" w:rsidRPr="00B1180C" w:rsidRDefault="00DA5601" w:rsidP="000F200F">
            <w:pPr>
              <w:rPr>
                <w:lang w:val="en-US"/>
              </w:rPr>
            </w:pPr>
            <w:r w:rsidRPr="00B1180C">
              <w:rPr>
                <w:lang w:val="en-US"/>
              </w:rPr>
              <w:t>Relative number</w:t>
            </w:r>
            <w:r w:rsidRPr="00B1180C">
              <w:rPr>
                <w:b/>
                <w:lang w:val="en-US"/>
              </w:rPr>
              <w:t xml:space="preserve"> </w:t>
            </w:r>
            <w:r w:rsidRPr="00B1180C">
              <w:rPr>
                <w:lang w:val="en-US"/>
              </w:rPr>
              <w:t>of objects created or deleted since activation of memory manager</w:t>
            </w:r>
          </w:p>
        </w:tc>
      </w:tr>
      <w:tr w:rsidR="00DA5601" w:rsidRPr="000F200F" w:rsidTr="000F200F">
        <w:tc>
          <w:tcPr>
            <w:tcW w:w="1428" w:type="dxa"/>
          </w:tcPr>
          <w:p w:rsidR="00DA5601" w:rsidRPr="00B1180C" w:rsidRDefault="00DA5601" w:rsidP="000F200F">
            <w:pPr>
              <w:rPr>
                <w:lang w:val="en-US"/>
              </w:rPr>
            </w:pPr>
            <w:r w:rsidRPr="00B1180C">
              <w:rPr>
                <w:lang w:val="en-US"/>
              </w:rPr>
              <w:t>Calls</w:t>
            </w:r>
          </w:p>
        </w:tc>
        <w:tc>
          <w:tcPr>
            <w:tcW w:w="7700" w:type="dxa"/>
          </w:tcPr>
          <w:p w:rsidR="00DA5601" w:rsidRPr="00B1180C" w:rsidRDefault="00DA5601" w:rsidP="000F200F">
            <w:pPr>
              <w:rPr>
                <w:lang w:val="en-US"/>
              </w:rPr>
            </w:pPr>
            <w:r w:rsidRPr="00B1180C">
              <w:rPr>
                <w:lang w:val="en-US"/>
              </w:rPr>
              <w:t>Number of creation / deletion calls</w:t>
            </w:r>
          </w:p>
        </w:tc>
      </w:tr>
      <w:tr w:rsidR="00DA5601" w:rsidRPr="000F200F" w:rsidTr="000F200F">
        <w:tc>
          <w:tcPr>
            <w:tcW w:w="1428" w:type="dxa"/>
          </w:tcPr>
          <w:p w:rsidR="00DA5601" w:rsidRPr="00B1180C" w:rsidRDefault="00DA5601" w:rsidP="000F200F">
            <w:pPr>
              <w:rPr>
                <w:lang w:val="en-US"/>
              </w:rPr>
            </w:pPr>
            <w:r w:rsidRPr="00B1180C">
              <w:rPr>
                <w:lang w:val="en-US"/>
              </w:rPr>
              <w:t>Process</w:t>
            </w:r>
          </w:p>
        </w:tc>
        <w:tc>
          <w:tcPr>
            <w:tcW w:w="7700" w:type="dxa"/>
          </w:tcPr>
          <w:p w:rsidR="00DA5601" w:rsidRPr="00B1180C" w:rsidRDefault="00DA5601" w:rsidP="000F200F">
            <w:pPr>
              <w:rPr>
                <w:lang w:val="en-US"/>
              </w:rPr>
            </w:pPr>
            <w:r w:rsidRPr="00B1180C">
              <w:rPr>
                <w:lang w:val="en-US"/>
              </w:rPr>
              <w:t>Process creating / deleting the objects</w:t>
            </w:r>
          </w:p>
        </w:tc>
      </w:tr>
    </w:tbl>
    <w:p w:rsidR="00DA5601" w:rsidRDefault="00DA5601" w:rsidP="000F200F">
      <w:pPr>
        <w:rPr>
          <w:lang w:val="en-US"/>
        </w:rPr>
      </w:pPr>
    </w:p>
    <w:p w:rsidR="00DA5601" w:rsidRDefault="0024426C" w:rsidP="000F200F">
      <w:pPr>
        <w:pStyle w:val="Citaat"/>
        <w:rPr>
          <w:lang w:val="en-US"/>
        </w:rPr>
      </w:pPr>
      <w:r>
        <w:rPr>
          <w:noProof/>
          <w:lang w:val="nl-NL" w:eastAsia="nl-NL"/>
        </w:rPr>
        <w:drawing>
          <wp:inline distT="0" distB="0" distL="0" distR="0" wp14:anchorId="3E0E2DF5" wp14:editId="4105F65B">
            <wp:extent cx="416379" cy="342900"/>
            <wp:effectExtent l="0" t="0" r="3175" b="0"/>
            <wp:docPr id="172"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16379" cy="342900"/>
                    </a:xfrm>
                    <a:prstGeom prst="rect">
                      <a:avLst/>
                    </a:prstGeom>
                  </pic:spPr>
                </pic:pic>
              </a:graphicData>
            </a:graphic>
          </wp:inline>
        </w:drawing>
      </w:r>
      <w:r w:rsidR="00BF52F4">
        <w:rPr>
          <w:lang w:val="en-US"/>
        </w:rPr>
        <w:t xml:space="preserve"> </w:t>
      </w:r>
      <w:r w:rsidR="00DA5601">
        <w:rPr>
          <w:lang w:val="en-US"/>
        </w:rPr>
        <w:t xml:space="preserve"> Take special notice of the “Memory Used” at the right top of the pane. If it keeps rising beyond your memory available, a memory leak is imminent.</w:t>
      </w:r>
    </w:p>
    <w:p w:rsidR="00DA5601" w:rsidRDefault="00DA5601" w:rsidP="00DA5601">
      <w:pPr>
        <w:pStyle w:val="Kop3"/>
        <w:numPr>
          <w:ilvl w:val="2"/>
          <w:numId w:val="3"/>
        </w:numPr>
        <w:rPr>
          <w:lang w:val="en-US"/>
        </w:rPr>
      </w:pPr>
      <w:r w:rsidRPr="00AF611B">
        <w:rPr>
          <w:lang w:val="en-US"/>
        </w:rPr>
        <w:br w:type="page"/>
      </w:r>
      <w:bookmarkStart w:id="694" w:name="_Toc275955981"/>
      <w:bookmarkStart w:id="695" w:name="_Toc366768684"/>
      <w:r w:rsidRPr="00AF611B">
        <w:rPr>
          <w:lang w:val="en-US"/>
        </w:rPr>
        <w:lastRenderedPageBreak/>
        <w:t>Network</w:t>
      </w:r>
      <w:bookmarkEnd w:id="694"/>
      <w:bookmarkEnd w:id="695"/>
    </w:p>
    <w:p w:rsidR="00DA5601" w:rsidRPr="00AF611B" w:rsidRDefault="00DA5601" w:rsidP="000F200F">
      <w:pPr>
        <w:rPr>
          <w:lang w:val="en-US"/>
        </w:rPr>
      </w:pPr>
    </w:p>
    <w:p w:rsidR="00DA5601" w:rsidRDefault="00DA5601" w:rsidP="000F200F">
      <w:pPr>
        <w:rPr>
          <w:lang w:val="en-US"/>
        </w:rPr>
      </w:pPr>
      <w:r w:rsidRPr="00CA0364">
        <w:rPr>
          <w:lang w:val="en-US"/>
        </w:rPr>
        <w:t>Under</w:t>
      </w:r>
      <w:r>
        <w:rPr>
          <w:lang w:val="en-US"/>
        </w:rPr>
        <w:t xml:space="preserve"> “F11 &gt; Network” the Connection to other workstations within the same system is shown. With all workstations connected and running, you will see your complete topology visible here.</w:t>
      </w:r>
    </w:p>
    <w:p w:rsidR="00DA5601" w:rsidRPr="00AF611B" w:rsidRDefault="00DA5601" w:rsidP="000F200F">
      <w:pPr>
        <w:rPr>
          <w:lang w:val="en-US"/>
        </w:rPr>
      </w:pPr>
    </w:p>
    <w:p w:rsidR="00DA5601" w:rsidRDefault="00DA5601" w:rsidP="000F200F">
      <w:pPr>
        <w:rPr>
          <w:lang w:val="en-US"/>
        </w:rPr>
      </w:pPr>
      <w:r>
        <w:rPr>
          <w:noProof/>
          <w:lang w:val="nl-NL" w:eastAsia="nl-NL"/>
        </w:rPr>
        <w:drawing>
          <wp:inline distT="0" distB="0" distL="0" distR="0" wp14:anchorId="1CC8DF8C" wp14:editId="6134B335">
            <wp:extent cx="5972175" cy="4314825"/>
            <wp:effectExtent l="19050" t="0" r="9525" b="0"/>
            <wp:docPr id="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37" cstate="print"/>
                    <a:srcRect/>
                    <a:stretch>
                      <a:fillRect/>
                    </a:stretch>
                  </pic:blipFill>
                  <pic:spPr bwMode="auto">
                    <a:xfrm>
                      <a:off x="0" y="0"/>
                      <a:ext cx="5972175" cy="43148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96" w:name="_Toc366768828"/>
      <w:r w:rsidRPr="00D92197">
        <w:t xml:space="preserve">Figure </w:t>
      </w:r>
      <w:r w:rsidR="00ED7AB1">
        <w:fldChar w:fldCharType="begin"/>
      </w:r>
      <w:r w:rsidR="00ED7AB1">
        <w:instrText xml:space="preserve"> STYLEREF 1 \s </w:instrText>
      </w:r>
      <w:r w:rsidR="00ED7AB1">
        <w:fldChar w:fldCharType="separate"/>
      </w:r>
      <w:r w:rsidR="00ED7AB1">
        <w:rPr>
          <w:noProof/>
        </w:rPr>
        <w:t>12</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3</w:t>
      </w:r>
      <w:r w:rsidR="00ED7AB1">
        <w:fldChar w:fldCharType="end"/>
      </w:r>
      <w:r w:rsidRPr="00D92197">
        <w:t>: Network</w:t>
      </w:r>
      <w:bookmarkEnd w:id="696"/>
    </w:p>
    <w:p w:rsidR="00DA5601" w:rsidRDefault="00DA5601" w:rsidP="000F200F">
      <w:pPr>
        <w:pStyle w:val="Text"/>
      </w:pPr>
      <w:r>
        <w:t>The columns are arranged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7700"/>
      </w:tblGrid>
      <w:tr w:rsidR="00DA5601" w:rsidRPr="00B1180C" w:rsidTr="000F200F">
        <w:tc>
          <w:tcPr>
            <w:tcW w:w="1428" w:type="dxa"/>
            <w:shd w:val="clear" w:color="auto" w:fill="0C0C0C"/>
          </w:tcPr>
          <w:p w:rsidR="00DA5601" w:rsidRPr="00B1180C" w:rsidRDefault="00DA5601" w:rsidP="000F200F">
            <w:pPr>
              <w:pStyle w:val="Text"/>
              <w:rPr>
                <w:b/>
                <w:lang w:val="en-US"/>
              </w:rPr>
            </w:pPr>
            <w:r w:rsidRPr="00B1180C">
              <w:rPr>
                <w:b/>
                <w:lang w:val="en-US"/>
              </w:rPr>
              <w:t>Detail</w:t>
            </w:r>
          </w:p>
        </w:tc>
        <w:tc>
          <w:tcPr>
            <w:tcW w:w="7700" w:type="dxa"/>
            <w:shd w:val="clear" w:color="auto" w:fill="0C0C0C"/>
          </w:tcPr>
          <w:p w:rsidR="00DA5601" w:rsidRPr="00B1180C" w:rsidRDefault="00DA5601" w:rsidP="000F200F">
            <w:pPr>
              <w:pStyle w:val="Text"/>
              <w:rPr>
                <w:b/>
                <w:lang w:val="en-US"/>
              </w:rPr>
            </w:pPr>
            <w:r w:rsidRPr="00B1180C">
              <w:rPr>
                <w:b/>
                <w:lang w:val="en-US"/>
              </w:rPr>
              <w:t>Description</w:t>
            </w:r>
          </w:p>
        </w:tc>
      </w:tr>
      <w:tr w:rsidR="00DA5601" w:rsidRPr="000F200F" w:rsidTr="000F200F">
        <w:tc>
          <w:tcPr>
            <w:tcW w:w="1428" w:type="dxa"/>
          </w:tcPr>
          <w:p w:rsidR="00DA5601" w:rsidRPr="00B1180C" w:rsidRDefault="00DA5601" w:rsidP="000F200F">
            <w:pPr>
              <w:pStyle w:val="Text"/>
              <w:rPr>
                <w:lang w:val="en-US"/>
              </w:rPr>
            </w:pPr>
            <w:r>
              <w:rPr>
                <w:lang w:val="en-US"/>
              </w:rPr>
              <w:t>ID</w:t>
            </w:r>
          </w:p>
        </w:tc>
        <w:tc>
          <w:tcPr>
            <w:tcW w:w="7700" w:type="dxa"/>
          </w:tcPr>
          <w:p w:rsidR="00DA5601" w:rsidRPr="00B1180C" w:rsidRDefault="00DA5601" w:rsidP="000F200F">
            <w:pPr>
              <w:pStyle w:val="Text"/>
              <w:rPr>
                <w:lang w:val="en-US"/>
              </w:rPr>
            </w:pPr>
            <w:r w:rsidRPr="00B1180C">
              <w:rPr>
                <w:lang w:val="en-US"/>
              </w:rPr>
              <w:t xml:space="preserve">Internal index used by </w:t>
            </w:r>
            <w:r w:rsidR="00DC7643">
              <w:rPr>
                <w:lang w:val="en-US"/>
              </w:rPr>
              <w:t>NavVision</w:t>
            </w:r>
            <w:r w:rsidR="00BF52F4">
              <w:rPr>
                <w:lang w:val="en-US"/>
              </w:rPr>
              <w:t>®,</w:t>
            </w:r>
            <w:r w:rsidRPr="00B1180C">
              <w:rPr>
                <w:lang w:val="en-US"/>
              </w:rPr>
              <w:t xml:space="preserve"> not of importance in this list</w:t>
            </w:r>
          </w:p>
        </w:tc>
      </w:tr>
      <w:tr w:rsidR="00DA5601" w:rsidRPr="000F200F" w:rsidTr="000F200F">
        <w:tc>
          <w:tcPr>
            <w:tcW w:w="1428" w:type="dxa"/>
          </w:tcPr>
          <w:p w:rsidR="00DA5601" w:rsidRPr="00B1180C" w:rsidRDefault="00DA5601" w:rsidP="000F200F">
            <w:pPr>
              <w:pStyle w:val="Text"/>
              <w:rPr>
                <w:lang w:val="en-US"/>
              </w:rPr>
            </w:pPr>
            <w:r>
              <w:rPr>
                <w:lang w:val="en-US"/>
              </w:rPr>
              <w:t>Source</w:t>
            </w:r>
          </w:p>
        </w:tc>
        <w:tc>
          <w:tcPr>
            <w:tcW w:w="7700" w:type="dxa"/>
          </w:tcPr>
          <w:p w:rsidR="00DA5601" w:rsidRPr="00B1180C" w:rsidRDefault="00DA5601" w:rsidP="000F200F">
            <w:pPr>
              <w:pStyle w:val="Text"/>
              <w:rPr>
                <w:lang w:val="en-US"/>
              </w:rPr>
            </w:pPr>
            <w:r w:rsidRPr="00B1180C">
              <w:rPr>
                <w:lang w:val="en-US"/>
              </w:rPr>
              <w:t>Active &gt; when connected</w:t>
            </w:r>
            <w:r>
              <w:rPr>
                <w:lang w:val="en-US"/>
              </w:rPr>
              <w:t xml:space="preserve"> </w:t>
            </w:r>
            <w:r w:rsidRPr="00B1180C">
              <w:rPr>
                <w:lang w:val="en-US"/>
              </w:rPr>
              <w:br/>
              <w:t>Connect &gt; when trying to connect</w:t>
            </w:r>
          </w:p>
          <w:p w:rsidR="00DA5601" w:rsidRPr="00B1180C" w:rsidRDefault="00DA5601" w:rsidP="000F200F">
            <w:pPr>
              <w:pStyle w:val="Text"/>
              <w:rPr>
                <w:lang w:val="en-US"/>
              </w:rPr>
            </w:pPr>
            <w:r w:rsidRPr="00B1180C">
              <w:rPr>
                <w:lang w:val="en-US"/>
              </w:rPr>
              <w:t>Closing &gt; when closing the connection</w:t>
            </w:r>
          </w:p>
        </w:tc>
      </w:tr>
      <w:tr w:rsidR="00DA5601" w:rsidRPr="000F200F" w:rsidTr="000F200F">
        <w:tc>
          <w:tcPr>
            <w:tcW w:w="1428" w:type="dxa"/>
          </w:tcPr>
          <w:p w:rsidR="00DA5601" w:rsidRPr="00B1180C" w:rsidRDefault="00DA5601" w:rsidP="000F200F">
            <w:pPr>
              <w:pStyle w:val="Text"/>
              <w:rPr>
                <w:lang w:val="en-US"/>
              </w:rPr>
            </w:pPr>
            <w:r>
              <w:rPr>
                <w:lang w:val="en-US"/>
              </w:rPr>
              <w:t>Owner</w:t>
            </w:r>
          </w:p>
        </w:tc>
        <w:tc>
          <w:tcPr>
            <w:tcW w:w="7700" w:type="dxa"/>
          </w:tcPr>
          <w:p w:rsidR="00DA5601" w:rsidRPr="00B1180C" w:rsidRDefault="00DA5601" w:rsidP="000F200F">
            <w:pPr>
              <w:pStyle w:val="Text"/>
              <w:rPr>
                <w:lang w:val="en-US"/>
              </w:rPr>
            </w:pPr>
            <w:r w:rsidRPr="00B1180C">
              <w:rPr>
                <w:lang w:val="en-US"/>
              </w:rPr>
              <w:t>UDP server, UDP client, TCP server or TCP client</w:t>
            </w:r>
          </w:p>
        </w:tc>
      </w:tr>
      <w:tr w:rsidR="00DA5601" w:rsidRPr="000F200F" w:rsidTr="000F200F">
        <w:tc>
          <w:tcPr>
            <w:tcW w:w="1428" w:type="dxa"/>
          </w:tcPr>
          <w:p w:rsidR="00DA5601" w:rsidRPr="00B1180C" w:rsidRDefault="00DA5601" w:rsidP="000F200F">
            <w:pPr>
              <w:pStyle w:val="Text"/>
              <w:rPr>
                <w:lang w:val="en-US"/>
              </w:rPr>
            </w:pPr>
            <w:r>
              <w:rPr>
                <w:lang w:val="en-US"/>
              </w:rPr>
              <w:t>Packages</w:t>
            </w:r>
          </w:p>
        </w:tc>
        <w:tc>
          <w:tcPr>
            <w:tcW w:w="7700" w:type="dxa"/>
          </w:tcPr>
          <w:p w:rsidR="00DA5601" w:rsidRPr="00B1180C" w:rsidRDefault="00DA5601" w:rsidP="000F200F">
            <w:pPr>
              <w:pStyle w:val="Text"/>
              <w:rPr>
                <w:lang w:val="en-US"/>
              </w:rPr>
            </w:pPr>
            <w:r w:rsidRPr="00B1180C">
              <w:rPr>
                <w:lang w:val="en-US"/>
              </w:rPr>
              <w:t>The source of the connection. When “0.0.0.0:0” is shown, no source address was specified when opening the connection, where “0.0.0.0:x” means that port “x” on this computer is being used for server functionality</w:t>
            </w:r>
          </w:p>
        </w:tc>
      </w:tr>
      <w:tr w:rsidR="00DA5601" w:rsidRPr="000F200F" w:rsidTr="000F200F">
        <w:tc>
          <w:tcPr>
            <w:tcW w:w="1428" w:type="dxa"/>
          </w:tcPr>
          <w:p w:rsidR="00DA5601" w:rsidRPr="00B1180C" w:rsidRDefault="00DA5601" w:rsidP="000F200F">
            <w:pPr>
              <w:pStyle w:val="Text"/>
              <w:rPr>
                <w:lang w:val="en-US"/>
              </w:rPr>
            </w:pPr>
            <w:r>
              <w:rPr>
                <w:lang w:val="en-US"/>
              </w:rPr>
              <w:t>Timer</w:t>
            </w:r>
          </w:p>
        </w:tc>
        <w:tc>
          <w:tcPr>
            <w:tcW w:w="7700" w:type="dxa"/>
          </w:tcPr>
          <w:p w:rsidR="00DA5601" w:rsidRPr="00B1180C" w:rsidRDefault="00DA5601" w:rsidP="000F200F">
            <w:pPr>
              <w:pStyle w:val="Text"/>
              <w:rPr>
                <w:lang w:val="en-US"/>
              </w:rPr>
            </w:pPr>
            <w:r w:rsidRPr="00B1180C">
              <w:rPr>
                <w:lang w:val="en-US"/>
              </w:rPr>
              <w:t>The destination of the connection</w:t>
            </w:r>
          </w:p>
        </w:tc>
      </w:tr>
    </w:tbl>
    <w:p w:rsidR="00DA5601" w:rsidRDefault="00DA5601" w:rsidP="00DA5601">
      <w:pPr>
        <w:pStyle w:val="Kop3"/>
        <w:numPr>
          <w:ilvl w:val="2"/>
          <w:numId w:val="3"/>
        </w:numPr>
      </w:pPr>
      <w:r w:rsidRPr="000278D1">
        <w:br w:type="page"/>
      </w:r>
      <w:bookmarkStart w:id="697" w:name="_Toc275955982"/>
      <w:bookmarkStart w:id="698" w:name="_Toc366768685"/>
      <w:r w:rsidRPr="000278D1">
        <w:lastRenderedPageBreak/>
        <w:t>IP Owner List</w:t>
      </w:r>
      <w:bookmarkEnd w:id="697"/>
      <w:r w:rsidR="00171D1D">
        <w:t xml:space="preserve"> (which OWS is handling which ip’s)</w:t>
      </w:r>
      <w:bookmarkEnd w:id="698"/>
    </w:p>
    <w:p w:rsidR="00A62CD4" w:rsidRDefault="00A62CD4" w:rsidP="00A62CD4"/>
    <w:p w:rsidR="00A62CD4" w:rsidRPr="00A62CD4" w:rsidRDefault="00A62CD4" w:rsidP="00A62CD4"/>
    <w:p w:rsidR="00DA5601" w:rsidRPr="009A72CF" w:rsidRDefault="00DA5601" w:rsidP="000F200F">
      <w:r>
        <w:rPr>
          <w:noProof/>
          <w:lang w:val="nl-NL" w:eastAsia="nl-NL"/>
        </w:rPr>
        <w:drawing>
          <wp:inline distT="0" distB="0" distL="0" distR="0" wp14:anchorId="7A252CFF" wp14:editId="7F3C3B14">
            <wp:extent cx="6343650" cy="2905125"/>
            <wp:effectExtent l="19050" t="0" r="0" b="0"/>
            <wp:docPr id="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38" cstate="print"/>
                    <a:srcRect/>
                    <a:stretch>
                      <a:fillRect/>
                    </a:stretch>
                  </pic:blipFill>
                  <pic:spPr bwMode="auto">
                    <a:xfrm>
                      <a:off x="0" y="0"/>
                      <a:ext cx="6343650" cy="29051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699" w:name="_Toc366768829"/>
      <w:r w:rsidRPr="00D92197">
        <w:t xml:space="preserve">Figure </w:t>
      </w:r>
      <w:r w:rsidR="00ED7AB1">
        <w:fldChar w:fldCharType="begin"/>
      </w:r>
      <w:r w:rsidR="00ED7AB1">
        <w:instrText xml:space="preserve"> STYLEREF 1 \s </w:instrText>
      </w:r>
      <w:r w:rsidR="00ED7AB1">
        <w:fldChar w:fldCharType="separate"/>
      </w:r>
      <w:r w:rsidR="00ED7AB1">
        <w:rPr>
          <w:noProof/>
        </w:rPr>
        <w:t>12</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4</w:t>
      </w:r>
      <w:r w:rsidR="00ED7AB1">
        <w:fldChar w:fldCharType="end"/>
      </w:r>
      <w:r w:rsidRPr="00D92197">
        <w:t>: IP Owners List</w:t>
      </w:r>
      <w:bookmarkEnd w:id="699"/>
    </w:p>
    <w:p w:rsidR="00A62CD4" w:rsidRDefault="00A62CD4" w:rsidP="000F200F">
      <w:pPr>
        <w:pStyle w:val="Text"/>
      </w:pPr>
    </w:p>
    <w:p w:rsidR="00DA5601" w:rsidRDefault="00DA5601" w:rsidP="000F200F">
      <w:pPr>
        <w:pStyle w:val="Text"/>
      </w:pPr>
      <w:r>
        <w:t>The columns are arranged as follows:</w:t>
      </w:r>
    </w:p>
    <w:p w:rsidR="00DA5601" w:rsidRPr="00D92197" w:rsidRDefault="00DA5601" w:rsidP="002309BE">
      <w:pPr>
        <w:pStyle w:val="Onderschri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9"/>
        <w:gridCol w:w="7700"/>
      </w:tblGrid>
      <w:tr w:rsidR="00DA5601" w:rsidRPr="00B1180C" w:rsidTr="000F200F">
        <w:tc>
          <w:tcPr>
            <w:tcW w:w="1549" w:type="dxa"/>
            <w:shd w:val="clear" w:color="auto" w:fill="0C0C0C"/>
          </w:tcPr>
          <w:p w:rsidR="00DA5601" w:rsidRPr="00B1180C" w:rsidRDefault="00DA5601" w:rsidP="000F200F">
            <w:pPr>
              <w:pStyle w:val="Text"/>
              <w:rPr>
                <w:b/>
                <w:lang w:val="en-US"/>
              </w:rPr>
            </w:pPr>
            <w:r w:rsidRPr="00B1180C">
              <w:rPr>
                <w:b/>
                <w:lang w:val="en-US"/>
              </w:rPr>
              <w:t>Detail</w:t>
            </w:r>
          </w:p>
        </w:tc>
        <w:tc>
          <w:tcPr>
            <w:tcW w:w="7700" w:type="dxa"/>
            <w:shd w:val="clear" w:color="auto" w:fill="0C0C0C"/>
          </w:tcPr>
          <w:p w:rsidR="00DA5601" w:rsidRPr="00B1180C" w:rsidRDefault="00DA5601" w:rsidP="000F200F">
            <w:pPr>
              <w:pStyle w:val="Text"/>
              <w:rPr>
                <w:b/>
                <w:lang w:val="en-US"/>
              </w:rPr>
            </w:pPr>
            <w:r w:rsidRPr="00B1180C">
              <w:rPr>
                <w:b/>
                <w:lang w:val="en-US"/>
              </w:rPr>
              <w:t>Description</w:t>
            </w:r>
          </w:p>
        </w:tc>
      </w:tr>
      <w:tr w:rsidR="00DA5601" w:rsidRPr="000F200F" w:rsidTr="000F200F">
        <w:tc>
          <w:tcPr>
            <w:tcW w:w="1549" w:type="dxa"/>
            <w:shd w:val="clear" w:color="auto" w:fill="auto"/>
          </w:tcPr>
          <w:p w:rsidR="00DA5601" w:rsidRPr="00B1180C" w:rsidRDefault="00DA5601" w:rsidP="000F200F">
            <w:pPr>
              <w:pStyle w:val="Text"/>
              <w:rPr>
                <w:lang w:val="en-US"/>
              </w:rPr>
            </w:pPr>
            <w:r>
              <w:rPr>
                <w:lang w:val="en-US"/>
              </w:rPr>
              <w:t>Sender</w:t>
            </w:r>
          </w:p>
        </w:tc>
        <w:tc>
          <w:tcPr>
            <w:tcW w:w="7700" w:type="dxa"/>
            <w:shd w:val="clear" w:color="auto" w:fill="auto"/>
          </w:tcPr>
          <w:p w:rsidR="00DA5601" w:rsidRPr="00B1180C" w:rsidRDefault="00DA5601" w:rsidP="000F200F">
            <w:pPr>
              <w:pStyle w:val="Text"/>
              <w:rPr>
                <w:lang w:val="en-US"/>
              </w:rPr>
            </w:pPr>
            <w:r>
              <w:rPr>
                <w:lang w:val="en-US"/>
              </w:rPr>
              <w:t>The workstation you are working on</w:t>
            </w:r>
          </w:p>
        </w:tc>
      </w:tr>
      <w:tr w:rsidR="00DA5601" w:rsidRPr="000F200F" w:rsidTr="000F200F">
        <w:tc>
          <w:tcPr>
            <w:tcW w:w="1549" w:type="dxa"/>
            <w:shd w:val="clear" w:color="auto" w:fill="auto"/>
          </w:tcPr>
          <w:p w:rsidR="00DA5601" w:rsidRPr="00B1180C" w:rsidRDefault="00DA5601" w:rsidP="000F200F">
            <w:pPr>
              <w:pStyle w:val="Text"/>
              <w:rPr>
                <w:lang w:val="en-US"/>
              </w:rPr>
            </w:pPr>
            <w:r>
              <w:rPr>
                <w:lang w:val="en-US"/>
              </w:rPr>
              <w:t>Source</w:t>
            </w:r>
          </w:p>
        </w:tc>
        <w:tc>
          <w:tcPr>
            <w:tcW w:w="7700" w:type="dxa"/>
            <w:shd w:val="clear" w:color="auto" w:fill="auto"/>
          </w:tcPr>
          <w:p w:rsidR="00DA5601" w:rsidRPr="00B1180C" w:rsidRDefault="00DA5601" w:rsidP="000F200F">
            <w:pPr>
              <w:pStyle w:val="Text"/>
              <w:rPr>
                <w:lang w:val="en-US"/>
              </w:rPr>
            </w:pPr>
            <w:r>
              <w:rPr>
                <w:lang w:val="en-US"/>
              </w:rPr>
              <w:t>The workstation the connection is made from</w:t>
            </w:r>
          </w:p>
        </w:tc>
      </w:tr>
      <w:tr w:rsidR="00DA5601" w:rsidRPr="000F200F" w:rsidTr="000F200F">
        <w:tc>
          <w:tcPr>
            <w:tcW w:w="1549" w:type="dxa"/>
            <w:shd w:val="clear" w:color="auto" w:fill="auto"/>
          </w:tcPr>
          <w:p w:rsidR="00DA5601" w:rsidRPr="00B1180C" w:rsidRDefault="00DA5601" w:rsidP="000F200F">
            <w:pPr>
              <w:pStyle w:val="Text"/>
              <w:rPr>
                <w:lang w:val="en-US"/>
              </w:rPr>
            </w:pPr>
            <w:r>
              <w:rPr>
                <w:lang w:val="en-US"/>
              </w:rPr>
              <w:t>Dest.</w:t>
            </w:r>
            <w:r w:rsidRPr="00B1180C">
              <w:rPr>
                <w:lang w:val="en-US"/>
              </w:rPr>
              <w:tab/>
            </w:r>
          </w:p>
        </w:tc>
        <w:tc>
          <w:tcPr>
            <w:tcW w:w="7700" w:type="dxa"/>
            <w:shd w:val="clear" w:color="auto" w:fill="auto"/>
          </w:tcPr>
          <w:p w:rsidR="00DA5601" w:rsidRPr="00B1180C" w:rsidRDefault="00DA5601" w:rsidP="000F200F">
            <w:pPr>
              <w:pStyle w:val="Text"/>
              <w:rPr>
                <w:lang w:val="en-US"/>
              </w:rPr>
            </w:pPr>
            <w:r>
              <w:rPr>
                <w:lang w:val="en-US"/>
              </w:rPr>
              <w:t xml:space="preserve">The interface that the source is (trying) to reach </w:t>
            </w:r>
          </w:p>
        </w:tc>
      </w:tr>
      <w:tr w:rsidR="00DA5601" w:rsidRPr="000F200F" w:rsidTr="000F200F">
        <w:tc>
          <w:tcPr>
            <w:tcW w:w="1549" w:type="dxa"/>
            <w:shd w:val="clear" w:color="auto" w:fill="auto"/>
          </w:tcPr>
          <w:p w:rsidR="00DA5601" w:rsidRPr="00B1180C" w:rsidRDefault="00DA5601" w:rsidP="000F200F">
            <w:pPr>
              <w:pStyle w:val="Text"/>
              <w:rPr>
                <w:lang w:val="en-US"/>
              </w:rPr>
            </w:pPr>
            <w:r>
              <w:rPr>
                <w:lang w:val="en-US"/>
              </w:rPr>
              <w:t>Port</w:t>
            </w:r>
          </w:p>
        </w:tc>
        <w:tc>
          <w:tcPr>
            <w:tcW w:w="7700" w:type="dxa"/>
            <w:shd w:val="clear" w:color="auto" w:fill="auto"/>
          </w:tcPr>
          <w:p w:rsidR="00DA5601" w:rsidRPr="00B1180C" w:rsidRDefault="00DA5601" w:rsidP="000F200F">
            <w:pPr>
              <w:pStyle w:val="Text"/>
              <w:rPr>
                <w:lang w:val="en-US"/>
              </w:rPr>
            </w:pPr>
            <w:r>
              <w:rPr>
                <w:lang w:val="en-US"/>
              </w:rPr>
              <w:t>The port that is used for the connection</w:t>
            </w:r>
          </w:p>
        </w:tc>
      </w:tr>
      <w:tr w:rsidR="00DA5601" w:rsidRPr="000F200F" w:rsidTr="000F200F">
        <w:tc>
          <w:tcPr>
            <w:tcW w:w="1549" w:type="dxa"/>
            <w:shd w:val="clear" w:color="auto" w:fill="auto"/>
          </w:tcPr>
          <w:p w:rsidR="00DA5601" w:rsidRPr="00B1180C" w:rsidRDefault="00DA5601" w:rsidP="000F200F">
            <w:pPr>
              <w:pStyle w:val="Text"/>
              <w:rPr>
                <w:lang w:val="en-US"/>
              </w:rPr>
            </w:pPr>
            <w:r>
              <w:rPr>
                <w:lang w:val="en-US"/>
              </w:rPr>
              <w:t>Status</w:t>
            </w:r>
          </w:p>
        </w:tc>
        <w:tc>
          <w:tcPr>
            <w:tcW w:w="7700" w:type="dxa"/>
            <w:shd w:val="clear" w:color="auto" w:fill="auto"/>
          </w:tcPr>
          <w:p w:rsidR="00DA5601" w:rsidRPr="00B1180C" w:rsidRDefault="00DA5601" w:rsidP="000F200F">
            <w:pPr>
              <w:pStyle w:val="Text"/>
              <w:rPr>
                <w:lang w:val="en-US"/>
              </w:rPr>
            </w:pPr>
            <w:r>
              <w:rPr>
                <w:lang w:val="en-US"/>
              </w:rPr>
              <w:t>The status of the connection</w:t>
            </w:r>
          </w:p>
        </w:tc>
      </w:tr>
      <w:tr w:rsidR="00DA5601" w:rsidRPr="000F200F" w:rsidTr="000F200F">
        <w:tc>
          <w:tcPr>
            <w:tcW w:w="1549" w:type="dxa"/>
            <w:shd w:val="clear" w:color="auto" w:fill="auto"/>
          </w:tcPr>
          <w:p w:rsidR="00DA5601" w:rsidRPr="00B1180C" w:rsidRDefault="00DA5601" w:rsidP="000F200F">
            <w:pPr>
              <w:pStyle w:val="Text"/>
              <w:rPr>
                <w:lang w:val="en-US"/>
              </w:rPr>
            </w:pPr>
            <w:r>
              <w:rPr>
                <w:lang w:val="en-US"/>
              </w:rPr>
              <w:t>Type</w:t>
            </w:r>
          </w:p>
        </w:tc>
        <w:tc>
          <w:tcPr>
            <w:tcW w:w="7700" w:type="dxa"/>
            <w:shd w:val="clear" w:color="auto" w:fill="auto"/>
          </w:tcPr>
          <w:p w:rsidR="00DA5601" w:rsidRPr="00B1180C" w:rsidRDefault="00DA5601" w:rsidP="000F200F">
            <w:pPr>
              <w:pStyle w:val="Text"/>
              <w:rPr>
                <w:lang w:val="en-US"/>
              </w:rPr>
            </w:pPr>
            <w:r>
              <w:rPr>
                <w:lang w:val="en-US"/>
              </w:rPr>
              <w:t>Type of connection: Multicast, TCP, UDP</w:t>
            </w:r>
          </w:p>
        </w:tc>
      </w:tr>
      <w:tr w:rsidR="00DA5601" w:rsidRPr="000F200F" w:rsidTr="000F200F">
        <w:tc>
          <w:tcPr>
            <w:tcW w:w="1549" w:type="dxa"/>
            <w:shd w:val="clear" w:color="auto" w:fill="auto"/>
          </w:tcPr>
          <w:p w:rsidR="00DA5601" w:rsidRPr="00B1180C" w:rsidRDefault="00DA5601" w:rsidP="000F200F">
            <w:pPr>
              <w:pStyle w:val="Text"/>
              <w:rPr>
                <w:lang w:val="en-US"/>
              </w:rPr>
            </w:pPr>
            <w:r>
              <w:rPr>
                <w:lang w:val="en-US"/>
              </w:rPr>
              <w:t>Interval</w:t>
            </w:r>
          </w:p>
        </w:tc>
        <w:tc>
          <w:tcPr>
            <w:tcW w:w="7700" w:type="dxa"/>
            <w:shd w:val="clear" w:color="auto" w:fill="auto"/>
          </w:tcPr>
          <w:p w:rsidR="00DA5601" w:rsidRPr="00B1180C" w:rsidRDefault="00DA5601" w:rsidP="000F200F">
            <w:pPr>
              <w:pStyle w:val="Text"/>
              <w:rPr>
                <w:lang w:val="en-US"/>
              </w:rPr>
            </w:pPr>
            <w:r>
              <w:rPr>
                <w:lang w:val="en-US"/>
              </w:rPr>
              <w:t>The interval between the last attempt</w:t>
            </w:r>
          </w:p>
        </w:tc>
      </w:tr>
      <w:tr w:rsidR="00DA5601" w:rsidRPr="00B1180C" w:rsidTr="000F200F">
        <w:tc>
          <w:tcPr>
            <w:tcW w:w="1549" w:type="dxa"/>
            <w:shd w:val="clear" w:color="auto" w:fill="auto"/>
          </w:tcPr>
          <w:p w:rsidR="00DA5601" w:rsidRDefault="00DA5601" w:rsidP="000F200F">
            <w:pPr>
              <w:pStyle w:val="Text"/>
              <w:rPr>
                <w:lang w:val="en-US"/>
              </w:rPr>
            </w:pPr>
            <w:r>
              <w:rPr>
                <w:lang w:val="en-US"/>
              </w:rPr>
              <w:t>Rx</w:t>
            </w:r>
          </w:p>
        </w:tc>
        <w:tc>
          <w:tcPr>
            <w:tcW w:w="7700" w:type="dxa"/>
            <w:shd w:val="clear" w:color="auto" w:fill="auto"/>
          </w:tcPr>
          <w:p w:rsidR="00DA5601" w:rsidRPr="00B1180C" w:rsidRDefault="00DA5601" w:rsidP="000F200F">
            <w:pPr>
              <w:pStyle w:val="Text"/>
              <w:rPr>
                <w:lang w:val="en-US"/>
              </w:rPr>
            </w:pPr>
            <w:r>
              <w:rPr>
                <w:lang w:val="en-US"/>
              </w:rPr>
              <w:t>Receiving side</w:t>
            </w:r>
          </w:p>
        </w:tc>
      </w:tr>
      <w:tr w:rsidR="00DA5601" w:rsidRPr="00B1180C" w:rsidTr="000F200F">
        <w:tc>
          <w:tcPr>
            <w:tcW w:w="1549" w:type="dxa"/>
            <w:shd w:val="clear" w:color="auto" w:fill="auto"/>
          </w:tcPr>
          <w:p w:rsidR="00DA5601" w:rsidRDefault="00DA5601" w:rsidP="000F200F">
            <w:pPr>
              <w:pStyle w:val="Text"/>
              <w:rPr>
                <w:lang w:val="en-US"/>
              </w:rPr>
            </w:pPr>
            <w:r>
              <w:rPr>
                <w:lang w:val="en-US"/>
              </w:rPr>
              <w:t>Tx</w:t>
            </w:r>
          </w:p>
        </w:tc>
        <w:tc>
          <w:tcPr>
            <w:tcW w:w="7700" w:type="dxa"/>
            <w:shd w:val="clear" w:color="auto" w:fill="auto"/>
          </w:tcPr>
          <w:p w:rsidR="00DA5601" w:rsidRPr="00B1180C" w:rsidRDefault="00DA5601" w:rsidP="000F200F">
            <w:pPr>
              <w:pStyle w:val="Text"/>
              <w:rPr>
                <w:lang w:val="en-US"/>
              </w:rPr>
            </w:pPr>
            <w:r>
              <w:rPr>
                <w:lang w:val="en-US"/>
              </w:rPr>
              <w:t>Transmitting side</w:t>
            </w:r>
          </w:p>
        </w:tc>
      </w:tr>
      <w:tr w:rsidR="00DA5601" w:rsidRPr="00B1180C" w:rsidTr="000F200F">
        <w:tc>
          <w:tcPr>
            <w:tcW w:w="1549" w:type="dxa"/>
            <w:shd w:val="clear" w:color="auto" w:fill="auto"/>
          </w:tcPr>
          <w:p w:rsidR="00DA5601" w:rsidRDefault="00DA5601" w:rsidP="000F200F">
            <w:pPr>
              <w:pStyle w:val="Text"/>
              <w:rPr>
                <w:lang w:val="en-US"/>
              </w:rPr>
            </w:pPr>
            <w:r>
              <w:rPr>
                <w:lang w:val="en-US"/>
              </w:rPr>
              <w:t>Lost/Dropped</w:t>
            </w:r>
          </w:p>
        </w:tc>
        <w:tc>
          <w:tcPr>
            <w:tcW w:w="7700" w:type="dxa"/>
            <w:shd w:val="clear" w:color="auto" w:fill="auto"/>
          </w:tcPr>
          <w:p w:rsidR="00DA5601" w:rsidRPr="00B1180C" w:rsidRDefault="00DA5601" w:rsidP="000F200F">
            <w:pPr>
              <w:pStyle w:val="Text"/>
              <w:rPr>
                <w:lang w:val="en-US"/>
              </w:rPr>
            </w:pPr>
            <w:r>
              <w:rPr>
                <w:lang w:val="en-US"/>
              </w:rPr>
              <w:t>Packages lost/dropped</w:t>
            </w:r>
          </w:p>
        </w:tc>
      </w:tr>
      <w:tr w:rsidR="00DA5601" w:rsidRPr="000F200F" w:rsidTr="000F200F">
        <w:tc>
          <w:tcPr>
            <w:tcW w:w="1549" w:type="dxa"/>
            <w:shd w:val="clear" w:color="auto" w:fill="auto"/>
          </w:tcPr>
          <w:p w:rsidR="00DA5601" w:rsidRDefault="00DA5601" w:rsidP="000F200F">
            <w:pPr>
              <w:pStyle w:val="Text"/>
              <w:rPr>
                <w:lang w:val="en-US"/>
              </w:rPr>
            </w:pPr>
            <w:r>
              <w:rPr>
                <w:lang w:val="en-US"/>
              </w:rPr>
              <w:t>Resend/Total</w:t>
            </w:r>
          </w:p>
        </w:tc>
        <w:tc>
          <w:tcPr>
            <w:tcW w:w="7700" w:type="dxa"/>
            <w:shd w:val="clear" w:color="auto" w:fill="auto"/>
          </w:tcPr>
          <w:p w:rsidR="00DA5601" w:rsidRPr="00B1180C" w:rsidRDefault="00DA5601" w:rsidP="000F200F">
            <w:pPr>
              <w:pStyle w:val="Text"/>
              <w:rPr>
                <w:lang w:val="en-US"/>
              </w:rPr>
            </w:pPr>
            <w:r>
              <w:rPr>
                <w:lang w:val="en-US"/>
              </w:rPr>
              <w:t>Packages asked to be resend/total</w:t>
            </w:r>
          </w:p>
        </w:tc>
      </w:tr>
      <w:tr w:rsidR="00DA5601" w:rsidRPr="000F200F" w:rsidTr="000F200F">
        <w:tc>
          <w:tcPr>
            <w:tcW w:w="1549" w:type="dxa"/>
            <w:shd w:val="clear" w:color="auto" w:fill="auto"/>
          </w:tcPr>
          <w:p w:rsidR="00DA5601" w:rsidRDefault="00DA5601" w:rsidP="000F200F">
            <w:pPr>
              <w:pStyle w:val="Text"/>
              <w:rPr>
                <w:lang w:val="en-US"/>
              </w:rPr>
            </w:pPr>
            <w:r>
              <w:rPr>
                <w:lang w:val="en-US"/>
              </w:rPr>
              <w:t>Reinit/Restart</w:t>
            </w:r>
          </w:p>
        </w:tc>
        <w:tc>
          <w:tcPr>
            <w:tcW w:w="7700" w:type="dxa"/>
            <w:shd w:val="clear" w:color="auto" w:fill="auto"/>
          </w:tcPr>
          <w:p w:rsidR="00DA5601" w:rsidRPr="00B1180C" w:rsidRDefault="00DA5601" w:rsidP="000F200F">
            <w:pPr>
              <w:pStyle w:val="Text"/>
              <w:rPr>
                <w:lang w:val="en-US"/>
              </w:rPr>
            </w:pPr>
            <w:r>
              <w:rPr>
                <w:lang w:val="en-US"/>
              </w:rPr>
              <w:t>Reinitialisation/restart of the connection</w:t>
            </w:r>
          </w:p>
        </w:tc>
      </w:tr>
    </w:tbl>
    <w:p w:rsidR="00A62CD4" w:rsidRDefault="00DA5601" w:rsidP="00DA5601">
      <w:pPr>
        <w:pStyle w:val="Kop3"/>
        <w:numPr>
          <w:ilvl w:val="2"/>
          <w:numId w:val="3"/>
        </w:numPr>
      </w:pPr>
      <w:r w:rsidRPr="000278D1">
        <w:br w:type="page"/>
      </w:r>
      <w:bookmarkStart w:id="700" w:name="_Toc275955983"/>
      <w:bookmarkStart w:id="701" w:name="_Toc366768686"/>
      <w:r w:rsidRPr="000278D1">
        <w:lastRenderedPageBreak/>
        <w:t>IP</w:t>
      </w:r>
      <w:bookmarkEnd w:id="700"/>
      <w:bookmarkEnd w:id="701"/>
    </w:p>
    <w:p w:rsidR="00A62CD4" w:rsidRDefault="00A62CD4" w:rsidP="00A62CD4"/>
    <w:p w:rsidR="00BF52F4" w:rsidRDefault="00BF52F4" w:rsidP="000F200F"/>
    <w:p w:rsidR="00DA5601" w:rsidRDefault="00DA5601" w:rsidP="000F200F">
      <w:pPr>
        <w:rPr>
          <w:lang w:val="en-US"/>
        </w:rPr>
      </w:pPr>
      <w:r>
        <w:rPr>
          <w:lang w:val="en-US"/>
        </w:rPr>
        <w:t xml:space="preserve">Under “F11 &gt; IP” a list of all network connections as handled by the relevant </w:t>
      </w:r>
      <w:r w:rsidR="00DC7643">
        <w:rPr>
          <w:lang w:val="en-US"/>
        </w:rPr>
        <w:t>NavVision</w:t>
      </w:r>
      <w:r>
        <w:rPr>
          <w:lang w:val="en-US"/>
        </w:rPr>
        <w:t>® workstation is shown</w:t>
      </w:r>
    </w:p>
    <w:p w:rsidR="00A62CD4" w:rsidRPr="00AF4578" w:rsidRDefault="00A62CD4" w:rsidP="000F200F">
      <w:pPr>
        <w:rPr>
          <w:lang w:val="en-US"/>
        </w:rPr>
      </w:pPr>
    </w:p>
    <w:p w:rsidR="00DA5601" w:rsidRDefault="00DA5601" w:rsidP="000F200F">
      <w:pPr>
        <w:keepNext/>
      </w:pPr>
      <w:r>
        <w:rPr>
          <w:noProof/>
          <w:lang w:val="nl-NL" w:eastAsia="nl-NL"/>
        </w:rPr>
        <w:drawing>
          <wp:inline distT="0" distB="0" distL="0" distR="0" wp14:anchorId="1A0D2214" wp14:editId="04E11177">
            <wp:extent cx="5657850" cy="4076700"/>
            <wp:effectExtent l="19050" t="0" r="0" b="0"/>
            <wp:docPr id="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39" cstate="print"/>
                    <a:srcRect/>
                    <a:stretch>
                      <a:fillRect/>
                    </a:stretch>
                  </pic:blipFill>
                  <pic:spPr bwMode="auto">
                    <a:xfrm>
                      <a:off x="0" y="0"/>
                      <a:ext cx="5657850" cy="4076700"/>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702" w:name="_Toc366768830"/>
      <w:r w:rsidRPr="00D92197">
        <w:t xml:space="preserve">Figure </w:t>
      </w:r>
      <w:r w:rsidR="00ED7AB1">
        <w:fldChar w:fldCharType="begin"/>
      </w:r>
      <w:r w:rsidR="00ED7AB1">
        <w:instrText xml:space="preserve"> STYLEREF 1 \s </w:instrText>
      </w:r>
      <w:r w:rsidR="00ED7AB1">
        <w:fldChar w:fldCharType="separate"/>
      </w:r>
      <w:r w:rsidR="00ED7AB1">
        <w:rPr>
          <w:noProof/>
        </w:rPr>
        <w:t>12</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5</w:t>
      </w:r>
      <w:r w:rsidR="00ED7AB1">
        <w:fldChar w:fldCharType="end"/>
      </w:r>
      <w:r w:rsidRPr="00D92197">
        <w:t>: Performance &gt; IP</w:t>
      </w:r>
      <w:bookmarkEnd w:id="702"/>
    </w:p>
    <w:p w:rsidR="00DA5601" w:rsidRDefault="00DA5601" w:rsidP="000F200F">
      <w:pPr>
        <w:pStyle w:val="Text"/>
      </w:pPr>
      <w:r>
        <w:t>The columns are arranged as follows:</w:t>
      </w:r>
    </w:p>
    <w:p w:rsidR="00DA5601" w:rsidRDefault="00DA5601" w:rsidP="000F200F">
      <w:pPr>
        <w:pStyle w:val="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7700"/>
      </w:tblGrid>
      <w:tr w:rsidR="00DA5601" w:rsidRPr="00B1180C" w:rsidTr="000F200F">
        <w:tc>
          <w:tcPr>
            <w:tcW w:w="1428" w:type="dxa"/>
            <w:shd w:val="clear" w:color="auto" w:fill="0C0C0C"/>
          </w:tcPr>
          <w:p w:rsidR="00DA5601" w:rsidRPr="00B1180C" w:rsidRDefault="00DA5601" w:rsidP="000F200F">
            <w:pPr>
              <w:pStyle w:val="Text"/>
              <w:rPr>
                <w:b/>
                <w:lang w:val="en-US"/>
              </w:rPr>
            </w:pPr>
            <w:r w:rsidRPr="00B1180C">
              <w:rPr>
                <w:b/>
                <w:lang w:val="en-US"/>
              </w:rPr>
              <w:t>Detail</w:t>
            </w:r>
          </w:p>
        </w:tc>
        <w:tc>
          <w:tcPr>
            <w:tcW w:w="7700" w:type="dxa"/>
            <w:shd w:val="clear" w:color="auto" w:fill="0C0C0C"/>
          </w:tcPr>
          <w:p w:rsidR="00DA5601" w:rsidRPr="00B1180C" w:rsidRDefault="00DA5601" w:rsidP="000F200F">
            <w:pPr>
              <w:pStyle w:val="Text"/>
              <w:rPr>
                <w:b/>
                <w:lang w:val="en-US"/>
              </w:rPr>
            </w:pPr>
            <w:r w:rsidRPr="00B1180C">
              <w:rPr>
                <w:b/>
                <w:lang w:val="en-US"/>
              </w:rPr>
              <w:t>Description</w:t>
            </w:r>
          </w:p>
        </w:tc>
      </w:tr>
      <w:tr w:rsidR="00DA5601" w:rsidRPr="000F200F" w:rsidTr="000F200F">
        <w:tc>
          <w:tcPr>
            <w:tcW w:w="1428" w:type="dxa"/>
          </w:tcPr>
          <w:p w:rsidR="00DA5601" w:rsidRPr="00B1180C" w:rsidRDefault="00DA5601" w:rsidP="000F200F">
            <w:pPr>
              <w:pStyle w:val="Text"/>
              <w:rPr>
                <w:lang w:val="en-US"/>
              </w:rPr>
            </w:pPr>
            <w:r w:rsidRPr="00B1180C">
              <w:rPr>
                <w:lang w:val="en-US"/>
              </w:rPr>
              <w:t>Index</w:t>
            </w:r>
          </w:p>
        </w:tc>
        <w:tc>
          <w:tcPr>
            <w:tcW w:w="7700" w:type="dxa"/>
          </w:tcPr>
          <w:p w:rsidR="00DA5601" w:rsidRPr="00B1180C" w:rsidRDefault="00DA5601" w:rsidP="007F6618">
            <w:pPr>
              <w:pStyle w:val="Text"/>
              <w:rPr>
                <w:lang w:val="en-US"/>
              </w:rPr>
            </w:pPr>
            <w:r w:rsidRPr="00B1180C">
              <w:rPr>
                <w:lang w:val="en-US"/>
              </w:rPr>
              <w:t xml:space="preserve">Internal index used by </w:t>
            </w:r>
            <w:r w:rsidR="00DC7643">
              <w:rPr>
                <w:lang w:val="en-US"/>
              </w:rPr>
              <w:t>NavVision</w:t>
            </w:r>
            <w:r w:rsidR="007F6618">
              <w:rPr>
                <w:lang w:val="en-US"/>
              </w:rPr>
              <w:t>®,</w:t>
            </w:r>
            <w:r w:rsidRPr="00B1180C">
              <w:rPr>
                <w:lang w:val="en-US"/>
              </w:rPr>
              <w:t xml:space="preserve"> not of importance in this list</w:t>
            </w:r>
          </w:p>
        </w:tc>
      </w:tr>
      <w:tr w:rsidR="00DA5601" w:rsidRPr="000F200F" w:rsidTr="000F200F">
        <w:tc>
          <w:tcPr>
            <w:tcW w:w="1428" w:type="dxa"/>
          </w:tcPr>
          <w:p w:rsidR="00DA5601" w:rsidRPr="00B1180C" w:rsidRDefault="00DA5601" w:rsidP="000F200F">
            <w:pPr>
              <w:pStyle w:val="Text"/>
              <w:rPr>
                <w:lang w:val="en-US"/>
              </w:rPr>
            </w:pPr>
            <w:r w:rsidRPr="00B1180C">
              <w:rPr>
                <w:lang w:val="en-US"/>
              </w:rPr>
              <w:t>Status</w:t>
            </w:r>
          </w:p>
        </w:tc>
        <w:tc>
          <w:tcPr>
            <w:tcW w:w="7700" w:type="dxa"/>
          </w:tcPr>
          <w:p w:rsidR="00DA5601" w:rsidRPr="00B1180C" w:rsidRDefault="00DA5601" w:rsidP="000F200F">
            <w:pPr>
              <w:pStyle w:val="Text"/>
              <w:rPr>
                <w:lang w:val="en-US"/>
              </w:rPr>
            </w:pPr>
            <w:r w:rsidRPr="00B1180C">
              <w:rPr>
                <w:lang w:val="en-US"/>
              </w:rPr>
              <w:t>Active &gt; when connected</w:t>
            </w:r>
            <w:r w:rsidRPr="00B1180C">
              <w:rPr>
                <w:lang w:val="en-US"/>
              </w:rPr>
              <w:br/>
              <w:t>Connect &gt; when trying to connect</w:t>
            </w:r>
          </w:p>
          <w:p w:rsidR="00DA5601" w:rsidRDefault="00DA5601" w:rsidP="000F200F">
            <w:pPr>
              <w:pStyle w:val="Text"/>
              <w:rPr>
                <w:lang w:val="en-US"/>
              </w:rPr>
            </w:pPr>
            <w:r w:rsidRPr="00B1180C">
              <w:rPr>
                <w:lang w:val="en-US"/>
              </w:rPr>
              <w:t>Closing &gt; when closing the connection</w:t>
            </w:r>
          </w:p>
          <w:p w:rsidR="00DA5601" w:rsidRPr="00B1180C" w:rsidRDefault="00DA5601" w:rsidP="000F200F">
            <w:pPr>
              <w:pStyle w:val="Text"/>
              <w:rPr>
                <w:lang w:val="en-US"/>
              </w:rPr>
            </w:pPr>
            <w:r>
              <w:rPr>
                <w:lang w:val="en-US"/>
              </w:rPr>
              <w:t>Idle &gt; When doing nothing</w:t>
            </w:r>
          </w:p>
        </w:tc>
      </w:tr>
      <w:tr w:rsidR="00DA5601" w:rsidRPr="000F200F" w:rsidTr="000F200F">
        <w:tc>
          <w:tcPr>
            <w:tcW w:w="1428" w:type="dxa"/>
          </w:tcPr>
          <w:p w:rsidR="00DA5601" w:rsidRPr="00B1180C" w:rsidRDefault="00DA5601" w:rsidP="000F200F">
            <w:pPr>
              <w:pStyle w:val="Text"/>
              <w:rPr>
                <w:lang w:val="en-US"/>
              </w:rPr>
            </w:pPr>
            <w:r w:rsidRPr="00B1180C">
              <w:rPr>
                <w:lang w:val="en-US"/>
              </w:rPr>
              <w:t>Type</w:t>
            </w:r>
            <w:r w:rsidRPr="00B1180C">
              <w:rPr>
                <w:lang w:val="en-US"/>
              </w:rPr>
              <w:tab/>
            </w:r>
          </w:p>
        </w:tc>
        <w:tc>
          <w:tcPr>
            <w:tcW w:w="7700" w:type="dxa"/>
          </w:tcPr>
          <w:p w:rsidR="00DA5601" w:rsidRPr="00B1180C" w:rsidRDefault="00DA5601" w:rsidP="000F200F">
            <w:pPr>
              <w:pStyle w:val="Text"/>
              <w:rPr>
                <w:lang w:val="en-US"/>
              </w:rPr>
            </w:pPr>
            <w:r w:rsidRPr="00B1180C">
              <w:rPr>
                <w:lang w:val="en-US"/>
              </w:rPr>
              <w:t>UDP server, UDP client, TCP server or TCP client</w:t>
            </w:r>
          </w:p>
        </w:tc>
      </w:tr>
      <w:tr w:rsidR="00DA5601" w:rsidRPr="000F200F" w:rsidTr="000F200F">
        <w:tc>
          <w:tcPr>
            <w:tcW w:w="1428" w:type="dxa"/>
          </w:tcPr>
          <w:p w:rsidR="00DA5601" w:rsidRPr="00B1180C" w:rsidRDefault="00DA5601" w:rsidP="000F200F">
            <w:pPr>
              <w:pStyle w:val="Text"/>
              <w:rPr>
                <w:lang w:val="en-US"/>
              </w:rPr>
            </w:pPr>
            <w:r w:rsidRPr="00B1180C">
              <w:rPr>
                <w:lang w:val="en-US"/>
              </w:rPr>
              <w:t>Source</w:t>
            </w:r>
          </w:p>
        </w:tc>
        <w:tc>
          <w:tcPr>
            <w:tcW w:w="7700" w:type="dxa"/>
          </w:tcPr>
          <w:p w:rsidR="00DA5601" w:rsidRPr="00B1180C" w:rsidRDefault="00DA5601" w:rsidP="000F200F">
            <w:pPr>
              <w:pStyle w:val="Text"/>
              <w:rPr>
                <w:lang w:val="en-US"/>
              </w:rPr>
            </w:pPr>
            <w:r w:rsidRPr="00B1180C">
              <w:rPr>
                <w:lang w:val="en-US"/>
              </w:rPr>
              <w:t>The source of the connection. When “0.0.0.0:0” is shown, no source address was specified when opening the connection, where “0.0.0.0:x” means that port “x” on this computer is being used for server functionality</w:t>
            </w:r>
          </w:p>
        </w:tc>
      </w:tr>
      <w:tr w:rsidR="00DA5601" w:rsidRPr="000F200F" w:rsidTr="000F200F">
        <w:tc>
          <w:tcPr>
            <w:tcW w:w="1428" w:type="dxa"/>
          </w:tcPr>
          <w:p w:rsidR="00DA5601" w:rsidRPr="00B1180C" w:rsidRDefault="00DA5601" w:rsidP="000F200F">
            <w:pPr>
              <w:pStyle w:val="Text"/>
              <w:rPr>
                <w:lang w:val="en-US"/>
              </w:rPr>
            </w:pPr>
            <w:r w:rsidRPr="00B1180C">
              <w:rPr>
                <w:lang w:val="en-US"/>
              </w:rPr>
              <w:t>Destination</w:t>
            </w:r>
          </w:p>
        </w:tc>
        <w:tc>
          <w:tcPr>
            <w:tcW w:w="7700" w:type="dxa"/>
          </w:tcPr>
          <w:p w:rsidR="00DA5601" w:rsidRPr="00B1180C" w:rsidRDefault="00DA5601" w:rsidP="000F200F">
            <w:pPr>
              <w:pStyle w:val="Text"/>
              <w:rPr>
                <w:lang w:val="en-US"/>
              </w:rPr>
            </w:pPr>
            <w:r w:rsidRPr="00B1180C">
              <w:rPr>
                <w:lang w:val="en-US"/>
              </w:rPr>
              <w:t>The destination of the connection</w:t>
            </w:r>
          </w:p>
        </w:tc>
      </w:tr>
      <w:tr w:rsidR="00DA5601" w:rsidRPr="000F200F" w:rsidTr="000F200F">
        <w:tc>
          <w:tcPr>
            <w:tcW w:w="1428" w:type="dxa"/>
          </w:tcPr>
          <w:p w:rsidR="00DA5601" w:rsidRPr="00B1180C" w:rsidRDefault="00DA5601" w:rsidP="000F200F">
            <w:pPr>
              <w:pStyle w:val="Text"/>
              <w:rPr>
                <w:lang w:val="en-US"/>
              </w:rPr>
            </w:pPr>
            <w:r w:rsidRPr="00B1180C">
              <w:rPr>
                <w:lang w:val="en-US"/>
              </w:rPr>
              <w:t>Receive</w:t>
            </w:r>
          </w:p>
        </w:tc>
        <w:tc>
          <w:tcPr>
            <w:tcW w:w="7700" w:type="dxa"/>
          </w:tcPr>
          <w:p w:rsidR="00DA5601" w:rsidRPr="00B1180C" w:rsidRDefault="00DA5601" w:rsidP="000F200F">
            <w:pPr>
              <w:pStyle w:val="Text"/>
              <w:rPr>
                <w:lang w:val="en-US"/>
              </w:rPr>
            </w:pPr>
            <w:r w:rsidRPr="00B1180C">
              <w:rPr>
                <w:lang w:val="en-US"/>
              </w:rPr>
              <w:t>Number of Bytes left in the internal buffer / Number of bytes received</w:t>
            </w:r>
          </w:p>
        </w:tc>
      </w:tr>
      <w:tr w:rsidR="00DA5601" w:rsidRPr="000F200F" w:rsidTr="000F200F">
        <w:tc>
          <w:tcPr>
            <w:tcW w:w="1428" w:type="dxa"/>
          </w:tcPr>
          <w:p w:rsidR="00DA5601" w:rsidRPr="00B1180C" w:rsidRDefault="00DA5601" w:rsidP="000F200F">
            <w:pPr>
              <w:pStyle w:val="Text"/>
              <w:rPr>
                <w:lang w:val="en-US"/>
              </w:rPr>
            </w:pPr>
            <w:r w:rsidRPr="00B1180C">
              <w:rPr>
                <w:lang w:val="en-US"/>
              </w:rPr>
              <w:t>Transmit</w:t>
            </w:r>
          </w:p>
        </w:tc>
        <w:tc>
          <w:tcPr>
            <w:tcW w:w="7700" w:type="dxa"/>
          </w:tcPr>
          <w:p w:rsidR="00DA5601" w:rsidRPr="00B1180C" w:rsidRDefault="00DA5601" w:rsidP="000F200F">
            <w:pPr>
              <w:pStyle w:val="Text"/>
              <w:rPr>
                <w:lang w:val="en-US"/>
              </w:rPr>
            </w:pPr>
            <w:r w:rsidRPr="00B1180C">
              <w:rPr>
                <w:lang w:val="en-US"/>
              </w:rPr>
              <w:t>Number of Bytes left in the internal buffer / Number of bytes sent</w:t>
            </w:r>
          </w:p>
        </w:tc>
      </w:tr>
    </w:tbl>
    <w:p w:rsidR="00DA5601" w:rsidRDefault="00DA5601" w:rsidP="00DA5601">
      <w:pPr>
        <w:pStyle w:val="Kop3"/>
        <w:numPr>
          <w:ilvl w:val="2"/>
          <w:numId w:val="3"/>
        </w:numPr>
        <w:rPr>
          <w:lang w:val="en-US"/>
        </w:rPr>
      </w:pPr>
      <w:r>
        <w:rPr>
          <w:lang w:val="en-US"/>
        </w:rPr>
        <w:br w:type="page"/>
      </w:r>
      <w:bookmarkStart w:id="703" w:name="_Toc275955984"/>
      <w:bookmarkStart w:id="704" w:name="_Toc366768687"/>
      <w:r w:rsidRPr="00E45FFE">
        <w:lastRenderedPageBreak/>
        <w:t>Serial</w:t>
      </w:r>
      <w:bookmarkEnd w:id="703"/>
      <w:bookmarkEnd w:id="704"/>
    </w:p>
    <w:p w:rsidR="00A62CD4" w:rsidRDefault="00A62CD4" w:rsidP="000F200F">
      <w:pPr>
        <w:rPr>
          <w:lang w:val="en-US"/>
        </w:rPr>
      </w:pPr>
    </w:p>
    <w:p w:rsidR="00A62CD4" w:rsidRDefault="00A62CD4" w:rsidP="000F200F">
      <w:pPr>
        <w:rPr>
          <w:lang w:val="en-US"/>
        </w:rPr>
      </w:pPr>
    </w:p>
    <w:p w:rsidR="00DA5601" w:rsidRPr="004A73B3" w:rsidRDefault="00DA5601" w:rsidP="000F200F">
      <w:pPr>
        <w:rPr>
          <w:lang w:val="en-US"/>
        </w:rPr>
      </w:pPr>
      <w:r>
        <w:rPr>
          <w:lang w:val="en-US"/>
        </w:rPr>
        <w:t>Under “F11 &gt; Serial” the serial port status is indicated.</w:t>
      </w:r>
    </w:p>
    <w:p w:rsidR="00DA5601" w:rsidRPr="00B64855" w:rsidRDefault="00DA5601" w:rsidP="000F200F">
      <w:pPr>
        <w:rPr>
          <w:lang w:val="en-US"/>
        </w:rPr>
      </w:pPr>
    </w:p>
    <w:p w:rsidR="00DA5601" w:rsidRDefault="00DA5601" w:rsidP="000F200F">
      <w:pPr>
        <w:rPr>
          <w:lang w:val="en-US"/>
        </w:rPr>
      </w:pPr>
      <w:r>
        <w:rPr>
          <w:noProof/>
          <w:lang w:val="nl-NL" w:eastAsia="nl-NL"/>
        </w:rPr>
        <w:drawing>
          <wp:inline distT="0" distB="0" distL="0" distR="0" wp14:anchorId="1301DD0F" wp14:editId="498A3196">
            <wp:extent cx="5972175" cy="4295775"/>
            <wp:effectExtent l="19050" t="0" r="9525" b="0"/>
            <wp:docPr id="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40" cstate="print"/>
                    <a:srcRect/>
                    <a:stretch>
                      <a:fillRect/>
                    </a:stretch>
                  </pic:blipFill>
                  <pic:spPr bwMode="auto">
                    <a:xfrm>
                      <a:off x="0" y="0"/>
                      <a:ext cx="5972175" cy="429577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705" w:name="_Toc366768831"/>
      <w:r w:rsidRPr="00D92197">
        <w:t xml:space="preserve">Figure </w:t>
      </w:r>
      <w:r w:rsidR="00ED7AB1">
        <w:fldChar w:fldCharType="begin"/>
      </w:r>
      <w:r w:rsidR="00ED7AB1">
        <w:instrText xml:space="preserve"> STYLEREF 1 \s </w:instrText>
      </w:r>
      <w:r w:rsidR="00ED7AB1">
        <w:fldChar w:fldCharType="separate"/>
      </w:r>
      <w:r w:rsidR="00ED7AB1">
        <w:rPr>
          <w:noProof/>
        </w:rPr>
        <w:t>12</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6</w:t>
      </w:r>
      <w:r w:rsidR="00ED7AB1">
        <w:fldChar w:fldCharType="end"/>
      </w:r>
      <w:r w:rsidRPr="00D92197">
        <w:t>: Serial</w:t>
      </w:r>
      <w:bookmarkEnd w:id="705"/>
    </w:p>
    <w:p w:rsidR="00DA5601" w:rsidRDefault="00DA5601" w:rsidP="000F200F">
      <w:pPr>
        <w:rPr>
          <w:lang w:val="en-US"/>
        </w:rPr>
      </w:pPr>
      <w:r w:rsidRPr="004A73B3">
        <w:rPr>
          <w:lang w:val="en-US"/>
        </w:rPr>
        <w:t>The columns are arranged as follows:</w:t>
      </w:r>
    </w:p>
    <w:p w:rsidR="00DA5601" w:rsidRPr="004A73B3" w:rsidRDefault="00DA5601" w:rsidP="000F200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8"/>
        <w:gridCol w:w="7920"/>
      </w:tblGrid>
      <w:tr w:rsidR="00DA5601" w:rsidRPr="00B1180C" w:rsidTr="000F200F">
        <w:tc>
          <w:tcPr>
            <w:tcW w:w="1208" w:type="dxa"/>
            <w:shd w:val="clear" w:color="auto" w:fill="0C0C0C"/>
          </w:tcPr>
          <w:p w:rsidR="00DA5601" w:rsidRPr="00B1180C" w:rsidRDefault="00DA5601" w:rsidP="000F200F">
            <w:pPr>
              <w:rPr>
                <w:b/>
                <w:lang w:val="en-US"/>
              </w:rPr>
            </w:pPr>
            <w:r w:rsidRPr="00B1180C">
              <w:rPr>
                <w:b/>
                <w:lang w:val="en-US"/>
              </w:rPr>
              <w:t>Detail</w:t>
            </w:r>
          </w:p>
        </w:tc>
        <w:tc>
          <w:tcPr>
            <w:tcW w:w="7920" w:type="dxa"/>
            <w:shd w:val="clear" w:color="auto" w:fill="0C0C0C"/>
          </w:tcPr>
          <w:p w:rsidR="00DA5601" w:rsidRPr="00B1180C" w:rsidRDefault="00DA5601" w:rsidP="000F200F">
            <w:pPr>
              <w:rPr>
                <w:b/>
                <w:lang w:val="en-US"/>
              </w:rPr>
            </w:pPr>
            <w:r w:rsidRPr="00B1180C">
              <w:rPr>
                <w:b/>
                <w:lang w:val="en-US"/>
              </w:rPr>
              <w:t>Description</w:t>
            </w:r>
          </w:p>
        </w:tc>
      </w:tr>
      <w:tr w:rsidR="00DA5601" w:rsidRPr="000F200F" w:rsidTr="000F200F">
        <w:tc>
          <w:tcPr>
            <w:tcW w:w="1208" w:type="dxa"/>
          </w:tcPr>
          <w:p w:rsidR="00DA5601" w:rsidRPr="00B1180C" w:rsidRDefault="00DA5601" w:rsidP="000F200F">
            <w:pPr>
              <w:rPr>
                <w:lang w:val="en-US"/>
              </w:rPr>
            </w:pPr>
            <w:r w:rsidRPr="00B1180C">
              <w:rPr>
                <w:lang w:val="en-US"/>
              </w:rPr>
              <w:t>Port</w:t>
            </w:r>
            <w:r w:rsidRPr="00B1180C">
              <w:rPr>
                <w:lang w:val="en-US"/>
              </w:rPr>
              <w:tab/>
            </w:r>
          </w:p>
        </w:tc>
        <w:tc>
          <w:tcPr>
            <w:tcW w:w="7920" w:type="dxa"/>
          </w:tcPr>
          <w:p w:rsidR="00DA5601" w:rsidRPr="00B1180C" w:rsidRDefault="00DA5601" w:rsidP="000F200F">
            <w:pPr>
              <w:rPr>
                <w:b/>
                <w:lang w:val="en-US"/>
              </w:rPr>
            </w:pPr>
            <w:r w:rsidRPr="00B1180C">
              <w:rPr>
                <w:lang w:val="en-US"/>
              </w:rPr>
              <w:t>The serial port name.</w:t>
            </w:r>
            <w:r w:rsidRPr="00B1180C">
              <w:rPr>
                <w:lang w:val="en-US"/>
              </w:rPr>
              <w:br/>
              <w:t>The possible radar port is also shown as a serial port, named “RADAR1”. When it is not used, the status stays on “Pending”.</w:t>
            </w:r>
          </w:p>
        </w:tc>
      </w:tr>
      <w:tr w:rsidR="00DA5601" w:rsidRPr="000F200F" w:rsidTr="000F200F">
        <w:tc>
          <w:tcPr>
            <w:tcW w:w="1208" w:type="dxa"/>
          </w:tcPr>
          <w:p w:rsidR="00DA5601" w:rsidRPr="00B1180C" w:rsidRDefault="00DA5601" w:rsidP="000F200F">
            <w:pPr>
              <w:rPr>
                <w:lang w:val="en-US"/>
              </w:rPr>
            </w:pPr>
            <w:r w:rsidRPr="00B1180C">
              <w:rPr>
                <w:lang w:val="en-US"/>
              </w:rPr>
              <w:t>Status</w:t>
            </w:r>
          </w:p>
        </w:tc>
        <w:tc>
          <w:tcPr>
            <w:tcW w:w="7920" w:type="dxa"/>
          </w:tcPr>
          <w:p w:rsidR="00DA5601" w:rsidRPr="00B1180C" w:rsidRDefault="00DA5601" w:rsidP="007F6618">
            <w:pPr>
              <w:rPr>
                <w:lang w:val="en-US"/>
              </w:rPr>
            </w:pPr>
            <w:r w:rsidRPr="00B1180C">
              <w:rPr>
                <w:lang w:val="en-US"/>
              </w:rPr>
              <w:t>Serial port status i.e. “Failed”, “Pending”, “Closed” and “Open”</w:t>
            </w:r>
          </w:p>
        </w:tc>
      </w:tr>
      <w:tr w:rsidR="00DA5601" w:rsidRPr="000F200F" w:rsidTr="000F200F">
        <w:tc>
          <w:tcPr>
            <w:tcW w:w="1208" w:type="dxa"/>
          </w:tcPr>
          <w:p w:rsidR="00DA5601" w:rsidRPr="00B1180C" w:rsidRDefault="00DA5601" w:rsidP="000F200F">
            <w:pPr>
              <w:rPr>
                <w:lang w:val="en-US"/>
              </w:rPr>
            </w:pPr>
            <w:r w:rsidRPr="00B1180C">
              <w:rPr>
                <w:lang w:val="en-US"/>
              </w:rPr>
              <w:t>Rx (bps)</w:t>
            </w:r>
          </w:p>
        </w:tc>
        <w:tc>
          <w:tcPr>
            <w:tcW w:w="7920" w:type="dxa"/>
          </w:tcPr>
          <w:p w:rsidR="00DA5601" w:rsidRPr="00B1180C" w:rsidRDefault="00DA5601" w:rsidP="000F200F">
            <w:pPr>
              <w:rPr>
                <w:lang w:val="en-US"/>
              </w:rPr>
            </w:pPr>
            <w:r w:rsidRPr="00B1180C">
              <w:rPr>
                <w:lang w:val="en-US"/>
              </w:rPr>
              <w:t>Number of bits “Received (Rx)” during the last second</w:t>
            </w:r>
          </w:p>
        </w:tc>
      </w:tr>
      <w:tr w:rsidR="00DA5601" w:rsidRPr="000F200F" w:rsidTr="000F200F">
        <w:tc>
          <w:tcPr>
            <w:tcW w:w="1208" w:type="dxa"/>
          </w:tcPr>
          <w:p w:rsidR="00DA5601" w:rsidRPr="00B1180C" w:rsidRDefault="00DA5601" w:rsidP="000F200F">
            <w:pPr>
              <w:rPr>
                <w:lang w:val="en-US"/>
              </w:rPr>
            </w:pPr>
            <w:r w:rsidRPr="00B1180C">
              <w:rPr>
                <w:lang w:val="en-US"/>
              </w:rPr>
              <w:t>Tx (bps)</w:t>
            </w:r>
          </w:p>
        </w:tc>
        <w:tc>
          <w:tcPr>
            <w:tcW w:w="7920" w:type="dxa"/>
          </w:tcPr>
          <w:p w:rsidR="00DA5601" w:rsidRPr="00B1180C" w:rsidRDefault="00DA5601" w:rsidP="000F200F">
            <w:pPr>
              <w:rPr>
                <w:lang w:val="en-US"/>
              </w:rPr>
            </w:pPr>
            <w:r w:rsidRPr="00B1180C">
              <w:rPr>
                <w:lang w:val="en-US"/>
              </w:rPr>
              <w:t>Number of bits “Sent (Tx)” during the last second.</w:t>
            </w:r>
          </w:p>
        </w:tc>
      </w:tr>
    </w:tbl>
    <w:p w:rsidR="00DA5601" w:rsidRPr="000D5A09" w:rsidRDefault="00DA5601" w:rsidP="000F200F">
      <w:pPr>
        <w:rPr>
          <w:lang w:val="en-US"/>
        </w:rPr>
      </w:pPr>
      <w:r>
        <w:rPr>
          <w:lang w:val="en-US"/>
        </w:rPr>
        <w:tab/>
      </w:r>
      <w:r>
        <w:rPr>
          <w:lang w:val="en-US"/>
        </w:rPr>
        <w:tab/>
      </w:r>
      <w:r>
        <w:rPr>
          <w:lang w:val="en-US"/>
        </w:rPr>
        <w:tab/>
      </w:r>
      <w:r>
        <w:rPr>
          <w:b/>
          <w:lang w:val="en-US"/>
        </w:rPr>
        <w:tab/>
      </w:r>
      <w:r>
        <w:rPr>
          <w:b/>
          <w:lang w:val="en-US"/>
        </w:rPr>
        <w:tab/>
      </w:r>
    </w:p>
    <w:p w:rsidR="00DA5601" w:rsidRDefault="00DA5601" w:rsidP="000F200F">
      <w:pPr>
        <w:rPr>
          <w:lang w:val="en-US"/>
        </w:rPr>
      </w:pPr>
    </w:p>
    <w:p w:rsidR="00DA5601" w:rsidRDefault="00DA5601" w:rsidP="000F200F">
      <w:pPr>
        <w:rPr>
          <w:lang w:val="en-US"/>
        </w:rPr>
      </w:pPr>
    </w:p>
    <w:p w:rsidR="00DA5601" w:rsidRPr="00D467C6"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r>
        <w:rPr>
          <w:lang w:val="en-US"/>
        </w:rPr>
        <w:t xml:space="preserve">For troubleshooting you can right-click on a serial port to see a pop-up you can click for additional data (See </w:t>
      </w:r>
      <w:r w:rsidR="007270D5">
        <w:rPr>
          <w:lang w:val="en-US"/>
        </w:rPr>
        <w:fldChar w:fldCharType="begin"/>
      </w:r>
      <w:r>
        <w:rPr>
          <w:lang w:val="en-US"/>
        </w:rPr>
        <w:instrText xml:space="preserve"> REF _Ref330977028 \h </w:instrText>
      </w:r>
      <w:r w:rsidR="007270D5">
        <w:rPr>
          <w:lang w:val="en-US"/>
        </w:rPr>
      </w:r>
      <w:r w:rsidR="007270D5">
        <w:rPr>
          <w:lang w:val="en-US"/>
        </w:rPr>
        <w:fldChar w:fldCharType="separate"/>
      </w:r>
      <w:r w:rsidR="00ED7AB1" w:rsidRPr="00D92197">
        <w:t xml:space="preserve">Figure </w:t>
      </w:r>
      <w:r w:rsidR="00ED7AB1">
        <w:rPr>
          <w:noProof/>
        </w:rPr>
        <w:t>12</w:t>
      </w:r>
      <w:r w:rsidR="00ED7AB1">
        <w:noBreakHyphen/>
      </w:r>
      <w:r w:rsidR="00ED7AB1">
        <w:rPr>
          <w:noProof/>
        </w:rPr>
        <w:t>7</w:t>
      </w:r>
      <w:r w:rsidR="007270D5">
        <w:rPr>
          <w:lang w:val="en-US"/>
        </w:rPr>
        <w:fldChar w:fldCharType="end"/>
      </w:r>
      <w:r>
        <w:rPr>
          <w:lang w:val="en-US"/>
        </w:rPr>
        <w:t>)</w:t>
      </w:r>
    </w:p>
    <w:p w:rsidR="00DA5601" w:rsidRDefault="00DA5601" w:rsidP="000F200F">
      <w:pPr>
        <w:rPr>
          <w:lang w:val="en-US"/>
        </w:rPr>
      </w:pPr>
    </w:p>
    <w:p w:rsidR="00DA5601" w:rsidRDefault="00DA5601" w:rsidP="000F200F">
      <w:pPr>
        <w:rPr>
          <w:lang w:val="en-US"/>
        </w:rPr>
      </w:pPr>
      <w:r>
        <w:rPr>
          <w:noProof/>
          <w:lang w:val="nl-NL" w:eastAsia="nl-NL"/>
        </w:rPr>
        <w:lastRenderedPageBreak/>
        <w:drawing>
          <wp:inline distT="0" distB="0" distL="0" distR="0" wp14:anchorId="246AF9FB" wp14:editId="3704EA60">
            <wp:extent cx="5934075" cy="3933825"/>
            <wp:effectExtent l="19050" t="0" r="9525"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1" cstate="print"/>
                    <a:srcRect/>
                    <a:stretch>
                      <a:fillRect/>
                    </a:stretch>
                  </pic:blipFill>
                  <pic:spPr bwMode="auto">
                    <a:xfrm>
                      <a:off x="0" y="0"/>
                      <a:ext cx="5934075" cy="3933825"/>
                    </a:xfrm>
                    <a:prstGeom prst="rect">
                      <a:avLst/>
                    </a:prstGeom>
                    <a:noFill/>
                    <a:ln w="9525">
                      <a:noFill/>
                      <a:miter lim="800000"/>
                      <a:headEnd/>
                      <a:tailEnd/>
                    </a:ln>
                  </pic:spPr>
                </pic:pic>
              </a:graphicData>
            </a:graphic>
          </wp:inline>
        </w:drawing>
      </w:r>
    </w:p>
    <w:p w:rsidR="00DA5601" w:rsidRPr="00D92197" w:rsidRDefault="00DA5601" w:rsidP="002309BE">
      <w:pPr>
        <w:pStyle w:val="Onderschrift"/>
      </w:pPr>
      <w:bookmarkStart w:id="706" w:name="_Ref330977028"/>
      <w:bookmarkStart w:id="707" w:name="_Toc275955993"/>
      <w:bookmarkStart w:id="708" w:name="_Ref330977011"/>
      <w:bookmarkStart w:id="709" w:name="_Toc366768832"/>
      <w:r w:rsidRPr="00D92197">
        <w:t xml:space="preserve">Figure </w:t>
      </w:r>
      <w:r w:rsidR="00ED7AB1">
        <w:fldChar w:fldCharType="begin"/>
      </w:r>
      <w:r w:rsidR="00ED7AB1">
        <w:instrText xml:space="preserve"> STYLEREF 1 \s </w:instrText>
      </w:r>
      <w:r w:rsidR="00ED7AB1">
        <w:fldChar w:fldCharType="separate"/>
      </w:r>
      <w:r w:rsidR="00ED7AB1">
        <w:rPr>
          <w:noProof/>
        </w:rPr>
        <w:t>12</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7</w:t>
      </w:r>
      <w:r w:rsidR="00ED7AB1">
        <w:fldChar w:fldCharType="end"/>
      </w:r>
      <w:bookmarkEnd w:id="706"/>
      <w:r w:rsidRPr="00D92197">
        <w:t xml:space="preserve">: </w:t>
      </w:r>
      <w:bookmarkEnd w:id="707"/>
      <w:r w:rsidRPr="00D92197">
        <w:t>Additional Serial Data</w:t>
      </w:r>
      <w:bookmarkEnd w:id="708"/>
      <w:bookmarkEnd w:id="709"/>
    </w:p>
    <w:p w:rsidR="00DA5601" w:rsidRPr="00CA0364" w:rsidRDefault="00DA5601" w:rsidP="000F200F">
      <w:pPr>
        <w:rPr>
          <w:lang w:val="en-US"/>
        </w:rPr>
      </w:pPr>
      <w:r w:rsidRPr="00CA0364">
        <w:rPr>
          <w:lang w:val="en-US"/>
        </w:rPr>
        <w:t xml:space="preserve">After clicking “show data for x” where x is the appropriate port, you </w:t>
      </w:r>
      <w:r w:rsidR="00171D1D" w:rsidRPr="00CA0364">
        <w:rPr>
          <w:lang w:val="en-US"/>
        </w:rPr>
        <w:t>will</w:t>
      </w:r>
      <w:r w:rsidRPr="00CA0364">
        <w:rPr>
          <w:lang w:val="en-US"/>
        </w:rPr>
        <w:t xml:space="preserve"> get a new pop-up field Communication Diagnostics. (see </w:t>
      </w:r>
      <w:r w:rsidR="007270D5">
        <w:fldChar w:fldCharType="begin"/>
      </w:r>
      <w:r w:rsidRPr="00CA0364">
        <w:rPr>
          <w:lang w:val="en-US"/>
        </w:rPr>
        <w:instrText xml:space="preserve"> REF _Ref330977809 \h </w:instrText>
      </w:r>
      <w:r w:rsidR="007270D5">
        <w:fldChar w:fldCharType="separate"/>
      </w:r>
      <w:r w:rsidR="00ED7AB1">
        <w:t xml:space="preserve">Figure </w:t>
      </w:r>
      <w:r w:rsidR="00ED7AB1">
        <w:rPr>
          <w:noProof/>
        </w:rPr>
        <w:t>12</w:t>
      </w:r>
      <w:r w:rsidR="00ED7AB1">
        <w:noBreakHyphen/>
      </w:r>
      <w:r w:rsidR="00ED7AB1">
        <w:rPr>
          <w:noProof/>
        </w:rPr>
        <w:t>9</w:t>
      </w:r>
      <w:r w:rsidR="007270D5">
        <w:fldChar w:fldCharType="end"/>
      </w:r>
      <w:r w:rsidRPr="00CA0364">
        <w:rPr>
          <w:lang w:val="en-US"/>
        </w:rPr>
        <w:t xml:space="preserve"> and </w:t>
      </w:r>
      <w:r w:rsidR="007270D5">
        <w:fldChar w:fldCharType="begin"/>
      </w:r>
      <w:r w:rsidRPr="00CA0364">
        <w:rPr>
          <w:lang w:val="en-US"/>
        </w:rPr>
        <w:instrText xml:space="preserve"> REF _Ref330977809 \h </w:instrText>
      </w:r>
      <w:r w:rsidR="007270D5">
        <w:fldChar w:fldCharType="separate"/>
      </w:r>
      <w:r w:rsidR="00ED7AB1">
        <w:t xml:space="preserve">Figure </w:t>
      </w:r>
      <w:r w:rsidR="00ED7AB1">
        <w:rPr>
          <w:noProof/>
        </w:rPr>
        <w:t>12</w:t>
      </w:r>
      <w:r w:rsidR="00ED7AB1">
        <w:noBreakHyphen/>
      </w:r>
      <w:r w:rsidR="00ED7AB1">
        <w:rPr>
          <w:noProof/>
        </w:rPr>
        <w:t>9</w:t>
      </w:r>
      <w:r w:rsidR="007270D5">
        <w:fldChar w:fldCharType="end"/>
      </w:r>
      <w:r w:rsidRPr="00CA0364">
        <w:rPr>
          <w:lang w:val="en-US"/>
        </w:rPr>
        <w:t>)</w:t>
      </w:r>
    </w:p>
    <w:p w:rsidR="00DA5601" w:rsidRPr="00CA0364" w:rsidRDefault="00DA5601" w:rsidP="000F200F">
      <w:pPr>
        <w:rPr>
          <w:lang w:val="en-US"/>
        </w:rPr>
      </w:pPr>
    </w:p>
    <w:p w:rsidR="00DA5601" w:rsidRPr="00CA0364" w:rsidRDefault="00DA5601" w:rsidP="000F200F">
      <w:pPr>
        <w:rPr>
          <w:lang w:val="en-US"/>
        </w:rPr>
      </w:pPr>
      <w:r w:rsidRPr="00CA0364">
        <w:rPr>
          <w:lang w:val="en-US"/>
        </w:rPr>
        <w:t xml:space="preserve">This tool you can use to troubleshoot data over serial ports. Here it shows all the data that is actually seen by </w:t>
      </w:r>
      <w:r w:rsidR="00DC7643">
        <w:rPr>
          <w:lang w:val="en-US"/>
        </w:rPr>
        <w:t>NavVision</w:t>
      </w:r>
      <w:r w:rsidR="007F6618">
        <w:rPr>
          <w:lang w:val="en-US"/>
        </w:rPr>
        <w:t xml:space="preserve">® </w:t>
      </w:r>
      <w:r w:rsidRPr="00CA0364">
        <w:rPr>
          <w:lang w:val="en-US"/>
        </w:rPr>
        <w:t>on the specific port.</w:t>
      </w:r>
    </w:p>
    <w:p w:rsidR="00DA5601" w:rsidRPr="00CA0364" w:rsidRDefault="00DA5601" w:rsidP="000F200F">
      <w:pPr>
        <w:rPr>
          <w:lang w:val="en-US"/>
        </w:rPr>
      </w:pPr>
    </w:p>
    <w:p w:rsidR="00DA5601" w:rsidRDefault="00DA5601" w:rsidP="000F200F">
      <w:r>
        <w:rPr>
          <w:noProof/>
          <w:lang w:val="nl-NL" w:eastAsia="nl-NL"/>
        </w:rPr>
        <w:lastRenderedPageBreak/>
        <w:drawing>
          <wp:inline distT="0" distB="0" distL="0" distR="0" wp14:anchorId="5F6284A5" wp14:editId="61879125">
            <wp:extent cx="5939790" cy="4520202"/>
            <wp:effectExtent l="0" t="0" r="381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5939790" cy="4520202"/>
                    </a:xfrm>
                    <a:prstGeom prst="rect">
                      <a:avLst/>
                    </a:prstGeom>
                  </pic:spPr>
                </pic:pic>
              </a:graphicData>
            </a:graphic>
          </wp:inline>
        </w:drawing>
      </w:r>
    </w:p>
    <w:p w:rsidR="00DA5601" w:rsidRDefault="00DA5601" w:rsidP="002309BE">
      <w:pPr>
        <w:pStyle w:val="Onderschrift"/>
      </w:pPr>
      <w:bookmarkStart w:id="710" w:name="_Toc366768833"/>
      <w:r>
        <w:t xml:space="preserve">Figure </w:t>
      </w:r>
      <w:r w:rsidR="00ED7AB1">
        <w:fldChar w:fldCharType="begin"/>
      </w:r>
      <w:r w:rsidR="00ED7AB1">
        <w:instrText xml:space="preserve"> STYLEREF 1 \s </w:instrText>
      </w:r>
      <w:r w:rsidR="00ED7AB1">
        <w:fldChar w:fldCharType="separate"/>
      </w:r>
      <w:r w:rsidR="00ED7AB1">
        <w:rPr>
          <w:noProof/>
        </w:rPr>
        <w:t>12</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8</w:t>
      </w:r>
      <w:r w:rsidR="00ED7AB1">
        <w:fldChar w:fldCharType="end"/>
      </w:r>
      <w:r>
        <w:t>: Communication Diagnostics 1</w:t>
      </w:r>
      <w:bookmarkEnd w:id="710"/>
    </w:p>
    <w:p w:rsidR="00B06F25" w:rsidRDefault="00B06F25" w:rsidP="00B06F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7700"/>
      </w:tblGrid>
      <w:tr w:rsidR="00DA5601" w:rsidRPr="00B1180C" w:rsidTr="000F200F">
        <w:tc>
          <w:tcPr>
            <w:tcW w:w="1428" w:type="dxa"/>
            <w:shd w:val="clear" w:color="auto" w:fill="0C0C0C"/>
          </w:tcPr>
          <w:p w:rsidR="00DA5601" w:rsidRPr="00B1180C" w:rsidRDefault="00DA5601" w:rsidP="000F200F">
            <w:pPr>
              <w:pStyle w:val="Text"/>
              <w:rPr>
                <w:b/>
                <w:lang w:val="en-US"/>
              </w:rPr>
            </w:pPr>
            <w:r w:rsidRPr="00B1180C">
              <w:rPr>
                <w:b/>
                <w:lang w:val="en-US"/>
              </w:rPr>
              <w:t>Detail</w:t>
            </w:r>
          </w:p>
        </w:tc>
        <w:tc>
          <w:tcPr>
            <w:tcW w:w="7700" w:type="dxa"/>
            <w:shd w:val="clear" w:color="auto" w:fill="0C0C0C"/>
          </w:tcPr>
          <w:p w:rsidR="00DA5601" w:rsidRPr="00B1180C" w:rsidRDefault="00DA5601" w:rsidP="000F200F">
            <w:pPr>
              <w:pStyle w:val="Text"/>
              <w:rPr>
                <w:b/>
                <w:lang w:val="en-US"/>
              </w:rPr>
            </w:pPr>
            <w:r w:rsidRPr="00B1180C">
              <w:rPr>
                <w:b/>
                <w:lang w:val="en-US"/>
              </w:rPr>
              <w:t>Description</w:t>
            </w:r>
          </w:p>
        </w:tc>
      </w:tr>
      <w:tr w:rsidR="00DA5601" w:rsidRPr="000F200F" w:rsidTr="000F200F">
        <w:tc>
          <w:tcPr>
            <w:tcW w:w="1428" w:type="dxa"/>
          </w:tcPr>
          <w:p w:rsidR="00DA5601" w:rsidRPr="00B1180C" w:rsidRDefault="00DA5601" w:rsidP="000F200F">
            <w:pPr>
              <w:pStyle w:val="Text"/>
              <w:rPr>
                <w:lang w:val="en-US"/>
              </w:rPr>
            </w:pPr>
            <w:r>
              <w:rPr>
                <w:lang w:val="en-US"/>
              </w:rPr>
              <w:t>Notation</w:t>
            </w:r>
          </w:p>
        </w:tc>
        <w:tc>
          <w:tcPr>
            <w:tcW w:w="7700" w:type="dxa"/>
          </w:tcPr>
          <w:p w:rsidR="00DA5601" w:rsidRPr="00B1180C" w:rsidRDefault="00DA5601" w:rsidP="000F200F">
            <w:pPr>
              <w:pStyle w:val="Text"/>
              <w:rPr>
                <w:lang w:val="en-US"/>
              </w:rPr>
            </w:pPr>
            <w:r>
              <w:rPr>
                <w:lang w:val="en-US"/>
              </w:rPr>
              <w:t>Show data in ASCII or Hex</w:t>
            </w:r>
          </w:p>
        </w:tc>
      </w:tr>
      <w:tr w:rsidR="00DA5601" w:rsidRPr="000F200F" w:rsidTr="000F200F">
        <w:tc>
          <w:tcPr>
            <w:tcW w:w="1428" w:type="dxa"/>
          </w:tcPr>
          <w:p w:rsidR="00DA5601" w:rsidRPr="00B1180C" w:rsidRDefault="00DA5601" w:rsidP="000F200F">
            <w:pPr>
              <w:pStyle w:val="Text"/>
              <w:rPr>
                <w:lang w:val="en-US"/>
              </w:rPr>
            </w:pPr>
            <w:r>
              <w:rPr>
                <w:lang w:val="en-US"/>
              </w:rPr>
              <w:t>Display</w:t>
            </w:r>
          </w:p>
        </w:tc>
        <w:tc>
          <w:tcPr>
            <w:tcW w:w="7700" w:type="dxa"/>
          </w:tcPr>
          <w:p w:rsidR="00DA5601" w:rsidRPr="00B1180C" w:rsidRDefault="00DA5601" w:rsidP="000F200F">
            <w:pPr>
              <w:pStyle w:val="Text"/>
              <w:rPr>
                <w:lang w:val="en-US"/>
              </w:rPr>
            </w:pPr>
            <w:r>
              <w:rPr>
                <w:lang w:val="en-US"/>
              </w:rPr>
              <w:t>Rx</w:t>
            </w:r>
            <w:r w:rsidRPr="00B1180C">
              <w:rPr>
                <w:lang w:val="en-US"/>
              </w:rPr>
              <w:t xml:space="preserve"> &gt; </w:t>
            </w:r>
            <w:r>
              <w:rPr>
                <w:lang w:val="en-US"/>
              </w:rPr>
              <w:t>Only show receiving side</w:t>
            </w:r>
            <w:r w:rsidRPr="00B1180C">
              <w:rPr>
                <w:lang w:val="en-US"/>
              </w:rPr>
              <w:br/>
            </w:r>
            <w:r>
              <w:rPr>
                <w:lang w:val="en-US"/>
              </w:rPr>
              <w:t>Tx</w:t>
            </w:r>
            <w:r w:rsidRPr="00B1180C">
              <w:rPr>
                <w:lang w:val="en-US"/>
              </w:rPr>
              <w:t xml:space="preserve">&gt; </w:t>
            </w:r>
            <w:r>
              <w:rPr>
                <w:lang w:val="en-US"/>
              </w:rPr>
              <w:t>Only show transmitting side</w:t>
            </w:r>
          </w:p>
          <w:p w:rsidR="00DA5601" w:rsidRPr="00B1180C" w:rsidRDefault="00DA5601" w:rsidP="000F200F">
            <w:pPr>
              <w:pStyle w:val="Text"/>
              <w:rPr>
                <w:lang w:val="en-US"/>
              </w:rPr>
            </w:pPr>
            <w:r>
              <w:rPr>
                <w:lang w:val="en-US"/>
              </w:rPr>
              <w:t>Rx/Tx</w:t>
            </w:r>
            <w:r w:rsidRPr="00B1180C">
              <w:rPr>
                <w:lang w:val="en-US"/>
              </w:rPr>
              <w:t xml:space="preserve"> &gt; </w:t>
            </w:r>
            <w:r>
              <w:rPr>
                <w:lang w:val="en-US"/>
              </w:rPr>
              <w:t>Show receiving and transmitting side</w:t>
            </w:r>
          </w:p>
        </w:tc>
      </w:tr>
      <w:tr w:rsidR="00DA5601" w:rsidRPr="000F200F" w:rsidTr="000F200F">
        <w:tc>
          <w:tcPr>
            <w:tcW w:w="1428" w:type="dxa"/>
          </w:tcPr>
          <w:p w:rsidR="00DA5601" w:rsidRPr="00B1180C" w:rsidRDefault="00DA5601" w:rsidP="000F200F">
            <w:pPr>
              <w:pStyle w:val="Text"/>
              <w:rPr>
                <w:lang w:val="en-US"/>
              </w:rPr>
            </w:pPr>
            <w:r>
              <w:rPr>
                <w:lang w:val="en-US"/>
              </w:rPr>
              <w:t>Logging</w:t>
            </w:r>
          </w:p>
        </w:tc>
        <w:tc>
          <w:tcPr>
            <w:tcW w:w="7700" w:type="dxa"/>
          </w:tcPr>
          <w:p w:rsidR="00DA5601" w:rsidRPr="00B1180C" w:rsidRDefault="00DA5601" w:rsidP="000F200F">
            <w:pPr>
              <w:pStyle w:val="Text"/>
              <w:rPr>
                <w:lang w:val="en-US"/>
              </w:rPr>
            </w:pPr>
            <w:r>
              <w:rPr>
                <w:lang w:val="en-US"/>
              </w:rPr>
              <w:t>Choose destination to save logfile and switch it off or on</w:t>
            </w:r>
          </w:p>
        </w:tc>
      </w:tr>
      <w:tr w:rsidR="00DA5601" w:rsidRPr="00B1180C" w:rsidTr="000F200F">
        <w:tc>
          <w:tcPr>
            <w:tcW w:w="1428" w:type="dxa"/>
          </w:tcPr>
          <w:p w:rsidR="00DA5601" w:rsidRPr="00B1180C" w:rsidRDefault="00DA5601" w:rsidP="000F200F">
            <w:pPr>
              <w:pStyle w:val="Text"/>
              <w:rPr>
                <w:lang w:val="en-US"/>
              </w:rPr>
            </w:pPr>
            <w:r>
              <w:rPr>
                <w:lang w:val="en-US"/>
              </w:rPr>
              <w:t>Pause</w:t>
            </w:r>
          </w:p>
        </w:tc>
        <w:tc>
          <w:tcPr>
            <w:tcW w:w="7700" w:type="dxa"/>
          </w:tcPr>
          <w:p w:rsidR="00DA5601" w:rsidRPr="00B1180C" w:rsidRDefault="00DA5601" w:rsidP="000F200F">
            <w:pPr>
              <w:pStyle w:val="Text"/>
              <w:rPr>
                <w:lang w:val="en-US"/>
              </w:rPr>
            </w:pPr>
            <w:r>
              <w:rPr>
                <w:lang w:val="en-US"/>
              </w:rPr>
              <w:t>Pause the data stream</w:t>
            </w:r>
          </w:p>
        </w:tc>
      </w:tr>
    </w:tbl>
    <w:p w:rsidR="00DA5601" w:rsidRPr="007504E6" w:rsidRDefault="00DA5601" w:rsidP="002309BE">
      <w:pPr>
        <w:pStyle w:val="Onderschrift"/>
      </w:pPr>
    </w:p>
    <w:p w:rsidR="00DA5601" w:rsidRPr="00D92197" w:rsidRDefault="00DA5601" w:rsidP="000F200F">
      <w:r>
        <w:rPr>
          <w:noProof/>
          <w:lang w:val="nl-NL" w:eastAsia="nl-NL"/>
        </w:rPr>
        <w:lastRenderedPageBreak/>
        <w:drawing>
          <wp:inline distT="0" distB="0" distL="0" distR="0" wp14:anchorId="733E5A14" wp14:editId="3A12997E">
            <wp:extent cx="5939790" cy="4508835"/>
            <wp:effectExtent l="0" t="0" r="3810" b="635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5939790" cy="4508835"/>
                    </a:xfrm>
                    <a:prstGeom prst="rect">
                      <a:avLst/>
                    </a:prstGeom>
                  </pic:spPr>
                </pic:pic>
              </a:graphicData>
            </a:graphic>
          </wp:inline>
        </w:drawing>
      </w:r>
    </w:p>
    <w:p w:rsidR="00DA5601" w:rsidRPr="00D92197" w:rsidRDefault="00DA5601" w:rsidP="002309BE">
      <w:pPr>
        <w:pStyle w:val="Onderschrift"/>
      </w:pPr>
      <w:bookmarkStart w:id="711" w:name="_Ref330977809"/>
      <w:bookmarkStart w:id="712" w:name="_Toc366768834"/>
      <w:r>
        <w:t xml:space="preserve">Figure </w:t>
      </w:r>
      <w:r w:rsidR="00ED7AB1">
        <w:fldChar w:fldCharType="begin"/>
      </w:r>
      <w:r w:rsidR="00ED7AB1">
        <w:instrText xml:space="preserve"> STYLEREF 1 \s </w:instrText>
      </w:r>
      <w:r w:rsidR="00ED7AB1">
        <w:fldChar w:fldCharType="separate"/>
      </w:r>
      <w:r w:rsidR="00ED7AB1">
        <w:rPr>
          <w:noProof/>
        </w:rPr>
        <w:t>12</w:t>
      </w:r>
      <w:r w:rsidR="00ED7AB1">
        <w:fldChar w:fldCharType="end"/>
      </w:r>
      <w:r w:rsidR="00ED7AB1">
        <w:noBreakHyphen/>
      </w:r>
      <w:r w:rsidR="00ED7AB1">
        <w:fldChar w:fldCharType="begin"/>
      </w:r>
      <w:r w:rsidR="00ED7AB1">
        <w:instrText xml:space="preserve"> SEQ Figure \* ARABIC \s 1 </w:instrText>
      </w:r>
      <w:r w:rsidR="00ED7AB1">
        <w:fldChar w:fldCharType="separate"/>
      </w:r>
      <w:r w:rsidR="00ED7AB1">
        <w:rPr>
          <w:noProof/>
        </w:rPr>
        <w:t>9</w:t>
      </w:r>
      <w:r w:rsidR="00ED7AB1">
        <w:fldChar w:fldCharType="end"/>
      </w:r>
      <w:bookmarkEnd w:id="711"/>
      <w:r>
        <w:t>: Communication Diagnostics 2</w:t>
      </w:r>
      <w:bookmarkEnd w:id="712"/>
    </w:p>
    <w:p w:rsidR="00DA5601" w:rsidRDefault="00DA5601" w:rsidP="000F20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7700"/>
      </w:tblGrid>
      <w:tr w:rsidR="00DA5601" w:rsidRPr="00B1180C" w:rsidTr="000F200F">
        <w:tc>
          <w:tcPr>
            <w:tcW w:w="1428" w:type="dxa"/>
            <w:shd w:val="clear" w:color="auto" w:fill="0C0C0C"/>
          </w:tcPr>
          <w:p w:rsidR="00DA5601" w:rsidRPr="00B1180C" w:rsidRDefault="00DA5601" w:rsidP="000F200F">
            <w:pPr>
              <w:pStyle w:val="Text"/>
              <w:rPr>
                <w:b/>
                <w:lang w:val="en-US"/>
              </w:rPr>
            </w:pPr>
            <w:r w:rsidRPr="00B1180C">
              <w:rPr>
                <w:b/>
                <w:lang w:val="en-US"/>
              </w:rPr>
              <w:t>Detail</w:t>
            </w:r>
          </w:p>
        </w:tc>
        <w:tc>
          <w:tcPr>
            <w:tcW w:w="7700" w:type="dxa"/>
            <w:shd w:val="clear" w:color="auto" w:fill="0C0C0C"/>
          </w:tcPr>
          <w:p w:rsidR="00DA5601" w:rsidRPr="00B1180C" w:rsidRDefault="00DA5601" w:rsidP="000F200F">
            <w:pPr>
              <w:pStyle w:val="Text"/>
              <w:rPr>
                <w:b/>
                <w:lang w:val="en-US"/>
              </w:rPr>
            </w:pPr>
            <w:r w:rsidRPr="00B1180C">
              <w:rPr>
                <w:b/>
                <w:lang w:val="en-US"/>
              </w:rPr>
              <w:t>Description</w:t>
            </w:r>
          </w:p>
        </w:tc>
      </w:tr>
      <w:tr w:rsidR="00DA5601" w:rsidRPr="00B1180C" w:rsidTr="000F200F">
        <w:tc>
          <w:tcPr>
            <w:tcW w:w="1428" w:type="dxa"/>
          </w:tcPr>
          <w:p w:rsidR="00DA5601" w:rsidRPr="00B1180C" w:rsidRDefault="00DA5601" w:rsidP="000F200F">
            <w:pPr>
              <w:pStyle w:val="Text"/>
              <w:rPr>
                <w:lang w:val="en-US"/>
              </w:rPr>
            </w:pPr>
            <w:r>
              <w:rPr>
                <w:lang w:val="en-US"/>
              </w:rPr>
              <w:t>Protocol</w:t>
            </w:r>
          </w:p>
        </w:tc>
        <w:tc>
          <w:tcPr>
            <w:tcW w:w="7700" w:type="dxa"/>
          </w:tcPr>
          <w:p w:rsidR="00DA5601" w:rsidRPr="00B1180C" w:rsidRDefault="00DA5601" w:rsidP="000F200F">
            <w:pPr>
              <w:pStyle w:val="Text"/>
              <w:rPr>
                <w:lang w:val="en-US"/>
              </w:rPr>
            </w:pPr>
            <w:r>
              <w:rPr>
                <w:lang w:val="en-US"/>
              </w:rPr>
              <w:t>Shows the different protocols</w:t>
            </w:r>
          </w:p>
        </w:tc>
      </w:tr>
      <w:tr w:rsidR="00DA5601" w:rsidRPr="000F200F" w:rsidTr="000F200F">
        <w:tc>
          <w:tcPr>
            <w:tcW w:w="1428" w:type="dxa"/>
          </w:tcPr>
          <w:p w:rsidR="00DA5601" w:rsidRPr="00B1180C" w:rsidRDefault="00DA5601" w:rsidP="000F200F">
            <w:pPr>
              <w:pStyle w:val="Text"/>
              <w:rPr>
                <w:lang w:val="en-US"/>
              </w:rPr>
            </w:pPr>
            <w:r>
              <w:rPr>
                <w:lang w:val="en-US"/>
              </w:rPr>
              <w:t>Display</w:t>
            </w:r>
          </w:p>
        </w:tc>
        <w:tc>
          <w:tcPr>
            <w:tcW w:w="7700" w:type="dxa"/>
          </w:tcPr>
          <w:p w:rsidR="00DA5601" w:rsidRPr="00B1180C" w:rsidRDefault="00DA5601" w:rsidP="000F200F">
            <w:pPr>
              <w:pStyle w:val="Text"/>
              <w:rPr>
                <w:lang w:val="en-US"/>
              </w:rPr>
            </w:pPr>
            <w:r>
              <w:rPr>
                <w:lang w:val="en-US"/>
              </w:rPr>
              <w:t>Translated</w:t>
            </w:r>
            <w:r w:rsidRPr="00B1180C">
              <w:rPr>
                <w:lang w:val="en-US"/>
              </w:rPr>
              <w:t xml:space="preserve"> &gt; </w:t>
            </w:r>
            <w:r>
              <w:rPr>
                <w:lang w:val="en-US"/>
              </w:rPr>
              <w:t>shows the data in readable output</w:t>
            </w:r>
            <w:r w:rsidRPr="00B1180C">
              <w:rPr>
                <w:lang w:val="en-US"/>
              </w:rPr>
              <w:br/>
            </w:r>
            <w:r>
              <w:rPr>
                <w:lang w:val="en-US"/>
              </w:rPr>
              <w:t>Performance</w:t>
            </w:r>
            <w:r w:rsidRPr="00B1180C">
              <w:rPr>
                <w:lang w:val="en-US"/>
              </w:rPr>
              <w:t xml:space="preserve"> &gt; </w:t>
            </w:r>
            <w:r>
              <w:rPr>
                <w:lang w:val="en-US"/>
              </w:rPr>
              <w:t>Shows the performance of the data</w:t>
            </w:r>
          </w:p>
          <w:p w:rsidR="00DA5601" w:rsidRDefault="00DA5601" w:rsidP="000F200F">
            <w:pPr>
              <w:pStyle w:val="Text"/>
              <w:rPr>
                <w:lang w:val="en-US"/>
              </w:rPr>
            </w:pPr>
            <w:r>
              <w:rPr>
                <w:lang w:val="en-US"/>
              </w:rPr>
              <w:t>ASCII</w:t>
            </w:r>
            <w:r w:rsidRPr="00B1180C">
              <w:rPr>
                <w:lang w:val="en-US"/>
              </w:rPr>
              <w:t xml:space="preserve"> &gt; </w:t>
            </w:r>
            <w:r>
              <w:rPr>
                <w:lang w:val="en-US"/>
              </w:rPr>
              <w:t>Shows Data in ASCII</w:t>
            </w:r>
          </w:p>
          <w:p w:rsidR="00DA5601" w:rsidRPr="00B1180C" w:rsidRDefault="00DA5601" w:rsidP="000F200F">
            <w:pPr>
              <w:pStyle w:val="Text"/>
              <w:rPr>
                <w:lang w:val="en-US"/>
              </w:rPr>
            </w:pPr>
            <w:r>
              <w:rPr>
                <w:lang w:val="en-US"/>
              </w:rPr>
              <w:t>Hex &gt; Shows Data in Hex</w:t>
            </w:r>
          </w:p>
        </w:tc>
      </w:tr>
      <w:tr w:rsidR="00DA5601" w:rsidRPr="000F200F" w:rsidTr="000F200F">
        <w:tc>
          <w:tcPr>
            <w:tcW w:w="1428" w:type="dxa"/>
          </w:tcPr>
          <w:p w:rsidR="00DA5601" w:rsidRPr="00B1180C" w:rsidRDefault="00DA5601" w:rsidP="000F200F">
            <w:pPr>
              <w:pStyle w:val="Text"/>
              <w:rPr>
                <w:lang w:val="en-US"/>
              </w:rPr>
            </w:pPr>
            <w:r>
              <w:rPr>
                <w:lang w:val="en-US"/>
              </w:rPr>
              <w:t>Logging</w:t>
            </w:r>
          </w:p>
        </w:tc>
        <w:tc>
          <w:tcPr>
            <w:tcW w:w="7700" w:type="dxa"/>
          </w:tcPr>
          <w:p w:rsidR="00DA5601" w:rsidRPr="00B1180C" w:rsidRDefault="00DA5601" w:rsidP="000F200F">
            <w:pPr>
              <w:pStyle w:val="Text"/>
              <w:rPr>
                <w:lang w:val="en-US"/>
              </w:rPr>
            </w:pPr>
            <w:r>
              <w:rPr>
                <w:lang w:val="en-US"/>
              </w:rPr>
              <w:t>Choose destination to save logfile and switch it off or on</w:t>
            </w:r>
          </w:p>
        </w:tc>
      </w:tr>
      <w:tr w:rsidR="00DA5601" w:rsidRPr="00B1180C" w:rsidTr="000F200F">
        <w:tc>
          <w:tcPr>
            <w:tcW w:w="1428" w:type="dxa"/>
          </w:tcPr>
          <w:p w:rsidR="00DA5601" w:rsidRPr="00B1180C" w:rsidRDefault="00DA5601" w:rsidP="000F200F">
            <w:pPr>
              <w:pStyle w:val="Text"/>
              <w:rPr>
                <w:lang w:val="en-US"/>
              </w:rPr>
            </w:pPr>
            <w:r>
              <w:rPr>
                <w:lang w:val="en-US"/>
              </w:rPr>
              <w:t>Pause</w:t>
            </w:r>
          </w:p>
        </w:tc>
        <w:tc>
          <w:tcPr>
            <w:tcW w:w="7700" w:type="dxa"/>
          </w:tcPr>
          <w:p w:rsidR="00DA5601" w:rsidRPr="00B1180C" w:rsidRDefault="00DA5601" w:rsidP="000F200F">
            <w:pPr>
              <w:pStyle w:val="Text"/>
              <w:rPr>
                <w:lang w:val="en-US"/>
              </w:rPr>
            </w:pPr>
            <w:r>
              <w:rPr>
                <w:lang w:val="en-US"/>
              </w:rPr>
              <w:t>Pause the data stream</w:t>
            </w:r>
          </w:p>
        </w:tc>
      </w:tr>
    </w:tbl>
    <w:p w:rsidR="00DA5601" w:rsidRDefault="00DA5601" w:rsidP="000F200F">
      <w:pPr>
        <w:rPr>
          <w:lang w:val="en-US"/>
        </w:rPr>
      </w:pPr>
      <w:r>
        <w:rPr>
          <w:lang w:val="en-US"/>
        </w:rPr>
        <w:br w:type="page"/>
      </w:r>
    </w:p>
    <w:p w:rsidR="00DA5601" w:rsidRDefault="00DA5601" w:rsidP="000F200F">
      <w:pPr>
        <w:rPr>
          <w:lang w:val="en-US"/>
        </w:rPr>
      </w:pPr>
    </w:p>
    <w:p w:rsidR="00DA5601" w:rsidRDefault="00DA5601" w:rsidP="000F200F">
      <w:pPr>
        <w:rPr>
          <w:lang w:val="en-US"/>
        </w:rPr>
      </w:pPr>
    </w:p>
    <w:p w:rsidR="00DA5601" w:rsidRDefault="00ED7AB1" w:rsidP="000F200F">
      <w:pPr>
        <w:rPr>
          <w:lang w:val="en-US"/>
        </w:rPr>
      </w:pPr>
      <w:r>
        <w:rPr>
          <w:noProof/>
          <w:lang w:val="nl-NL" w:eastAsia="nl-NL"/>
        </w:rPr>
        <w:drawing>
          <wp:inline distT="0" distB="0" distL="0" distR="0" wp14:anchorId="6D415E69" wp14:editId="7FCFDC33">
            <wp:extent cx="5760720" cy="4146910"/>
            <wp:effectExtent l="0" t="0" r="0" b="6350"/>
            <wp:docPr id="18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60720" cy="4146910"/>
                    </a:xfrm>
                    <a:prstGeom prst="rect">
                      <a:avLst/>
                    </a:prstGeom>
                  </pic:spPr>
                </pic:pic>
              </a:graphicData>
            </a:graphic>
          </wp:inline>
        </w:drawing>
      </w:r>
    </w:p>
    <w:p w:rsidR="00ED7AB1" w:rsidRDefault="00ED7AB1" w:rsidP="00ED7AB1">
      <w:pPr>
        <w:pStyle w:val="Onderschrift"/>
      </w:pPr>
      <w:bookmarkStart w:id="713" w:name="_Toc366768835"/>
      <w:r>
        <w:t xml:space="preserve">Figure </w:t>
      </w:r>
      <w:r>
        <w:fldChar w:fldCharType="begin"/>
      </w:r>
      <w:r>
        <w:instrText xml:space="preserve"> STYLEREF 1 \s </w:instrText>
      </w:r>
      <w:r>
        <w:fldChar w:fldCharType="separate"/>
      </w:r>
      <w:r>
        <w:rPr>
          <w:noProof/>
        </w:rPr>
        <w:t>12</w:t>
      </w:r>
      <w:r>
        <w:fldChar w:fldCharType="end"/>
      </w:r>
      <w:r>
        <w:noBreakHyphen/>
      </w:r>
      <w:r>
        <w:fldChar w:fldCharType="begin"/>
      </w:r>
      <w:r>
        <w:instrText xml:space="preserve"> SEQ Figure \* ARABIC \s 1 </w:instrText>
      </w:r>
      <w:r>
        <w:fldChar w:fldCharType="separate"/>
      </w:r>
      <w:r>
        <w:rPr>
          <w:noProof/>
        </w:rPr>
        <w:t>10</w:t>
      </w:r>
      <w:r>
        <w:fldChar w:fldCharType="end"/>
      </w:r>
      <w:r>
        <w:t>: Latest version</w:t>
      </w:r>
      <w:bookmarkEnd w:id="713"/>
    </w:p>
    <w:p w:rsidR="00ED7AB1" w:rsidRDefault="00ED7AB1" w:rsidP="00ED7AB1">
      <w:r>
        <w:t>In the latest version there are  a few new items added. These are however beyond the scope of this manual. Please feel free to explore them</w:t>
      </w: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bookmarkStart w:id="714" w:name="_GoBack"/>
      <w:bookmarkEnd w:id="714"/>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p w:rsidR="00DA5601" w:rsidRDefault="00DA5601" w:rsidP="000F200F">
      <w:pPr>
        <w:rPr>
          <w:lang w:val="en-US"/>
        </w:rPr>
      </w:pPr>
    </w:p>
    <w:sectPr w:rsidR="00DA5601" w:rsidSect="00664E62">
      <w:headerReference w:type="default" r:id="rId245"/>
      <w:footerReference w:type="default" r:id="rId2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143D" w:rsidRDefault="0004143D" w:rsidP="00C247A2">
      <w:r>
        <w:separator/>
      </w:r>
    </w:p>
  </w:endnote>
  <w:endnote w:type="continuationSeparator" w:id="0">
    <w:p w:rsidR="0004143D" w:rsidRDefault="0004143D" w:rsidP="00C24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Frugal San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notTrueType/>
    <w:pitch w:val="variable"/>
    <w:sig w:usb0="00000003" w:usb1="00000000" w:usb2="00000000" w:usb3="00000000" w:csb0="00000001" w:csb1="00000000"/>
  </w:font>
  <w:font w:name="Frutiger">
    <w:altName w:val="Arial"/>
    <w:panose1 w:val="00000000000000000000"/>
    <w:charset w:val="00"/>
    <w:family w:val="modern"/>
    <w:notTrueType/>
    <w:pitch w:val="variable"/>
    <w:sig w:usb0="00000001" w:usb1="50002048" w:usb2="00000000" w:usb3="00000000" w:csb0="00000193" w:csb1="00000000"/>
  </w:font>
  <w:font w:name="Raavi">
    <w:panose1 w:val="020B0502040204020203"/>
    <w:charset w:val="00"/>
    <w:family w:val="swiss"/>
    <w:pitch w:val="variable"/>
    <w:sig w:usb0="0002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48" w:type="dxa"/>
      <w:tblLayout w:type="fixed"/>
      <w:tblCellMar>
        <w:right w:w="0" w:type="dxa"/>
      </w:tblCellMar>
      <w:tblLook w:val="0000" w:firstRow="0" w:lastRow="0" w:firstColumn="0" w:lastColumn="0" w:noHBand="0" w:noVBand="0"/>
    </w:tblPr>
    <w:tblGrid>
      <w:gridCol w:w="1000"/>
      <w:gridCol w:w="3226"/>
      <w:gridCol w:w="994"/>
      <w:gridCol w:w="2713"/>
      <w:gridCol w:w="2115"/>
    </w:tblGrid>
    <w:tr w:rsidR="00B50138" w:rsidTr="003F1D4C">
      <w:tc>
        <w:tcPr>
          <w:tcW w:w="1000" w:type="dxa"/>
        </w:tcPr>
        <w:p w:rsidR="00B50138" w:rsidRPr="001576A5" w:rsidRDefault="00B50138" w:rsidP="003F1D4C">
          <w:pPr>
            <w:pStyle w:val="zFooterText1"/>
            <w:rPr>
              <w:lang w:val="nl-NL"/>
            </w:rPr>
          </w:pPr>
        </w:p>
      </w:tc>
      <w:tc>
        <w:tcPr>
          <w:tcW w:w="3226" w:type="dxa"/>
          <w:tcMar>
            <w:left w:w="0" w:type="dxa"/>
            <w:right w:w="0" w:type="dxa"/>
          </w:tcMar>
        </w:tcPr>
        <w:p w:rsidR="00B50138" w:rsidRPr="001576A5" w:rsidRDefault="00B50138" w:rsidP="003F1D4C">
          <w:pPr>
            <w:pStyle w:val="zFooterText1"/>
            <w:rPr>
              <w:lang w:val="nl-NL"/>
            </w:rPr>
          </w:pPr>
        </w:p>
      </w:tc>
      <w:tc>
        <w:tcPr>
          <w:tcW w:w="994" w:type="dxa"/>
        </w:tcPr>
        <w:p w:rsidR="00B50138" w:rsidRPr="001576A5" w:rsidRDefault="00B50138" w:rsidP="003F1D4C">
          <w:pPr>
            <w:pStyle w:val="zFooterText1"/>
            <w:rPr>
              <w:lang w:val="nl-NL"/>
            </w:rPr>
          </w:pPr>
        </w:p>
      </w:tc>
      <w:tc>
        <w:tcPr>
          <w:tcW w:w="4828" w:type="dxa"/>
          <w:gridSpan w:val="2"/>
          <w:tcMar>
            <w:left w:w="0" w:type="dxa"/>
            <w:right w:w="0" w:type="dxa"/>
          </w:tcMar>
        </w:tcPr>
        <w:p w:rsidR="00B50138" w:rsidRPr="001576A5" w:rsidRDefault="00B50138" w:rsidP="003F1D4C">
          <w:pPr>
            <w:pStyle w:val="zFooterText1"/>
            <w:rPr>
              <w:lang w:val="nl-NL"/>
            </w:rPr>
          </w:pPr>
        </w:p>
      </w:tc>
    </w:tr>
    <w:tr w:rsidR="00B50138" w:rsidTr="003F1D4C">
      <w:tc>
        <w:tcPr>
          <w:tcW w:w="1000" w:type="dxa"/>
        </w:tcPr>
        <w:p w:rsidR="00B50138" w:rsidRPr="00151B17" w:rsidRDefault="00B50138" w:rsidP="003F1D4C">
          <w:pPr>
            <w:pStyle w:val="zFooterText1"/>
          </w:pPr>
          <w:r>
            <w:t>Ref.No.</w:t>
          </w:r>
          <w:r>
            <w:tab/>
            <w:t>:</w:t>
          </w:r>
        </w:p>
      </w:tc>
      <w:tc>
        <w:tcPr>
          <w:tcW w:w="3226" w:type="dxa"/>
          <w:tcMar>
            <w:left w:w="0" w:type="dxa"/>
            <w:right w:w="0" w:type="dxa"/>
          </w:tcMar>
        </w:tcPr>
        <w:p w:rsidR="00B50138" w:rsidRPr="00CC6B49" w:rsidRDefault="00B50138" w:rsidP="003F1D4C">
          <w:pPr>
            <w:pStyle w:val="zFooterText1"/>
          </w:pPr>
          <w:fldSimple w:instr=" SUBJECT   \* MERGEFORMAT ">
            <w:r>
              <w:t>ACC-NavVision-Operators-Manual v1.4.12</w:t>
            </w:r>
          </w:fldSimple>
        </w:p>
      </w:tc>
      <w:tc>
        <w:tcPr>
          <w:tcW w:w="994" w:type="dxa"/>
        </w:tcPr>
        <w:p w:rsidR="00B50138" w:rsidRPr="00151B17" w:rsidRDefault="00B50138" w:rsidP="003F1D4C">
          <w:pPr>
            <w:pStyle w:val="zFooterText1"/>
          </w:pPr>
          <w:r>
            <w:t>Date</w:t>
          </w:r>
          <w:r>
            <w:tab/>
            <w:t>:</w:t>
          </w:r>
        </w:p>
      </w:tc>
      <w:tc>
        <w:tcPr>
          <w:tcW w:w="2713" w:type="dxa"/>
          <w:tcMar>
            <w:left w:w="0" w:type="dxa"/>
            <w:right w:w="0" w:type="dxa"/>
          </w:tcMar>
        </w:tcPr>
        <w:p w:rsidR="00B50138" w:rsidRPr="001576A5" w:rsidRDefault="00B50138" w:rsidP="003A08E3">
          <w:pPr>
            <w:pStyle w:val="zFooterText1"/>
            <w:rPr>
              <w:lang w:val="nl-NL"/>
            </w:rPr>
          </w:pPr>
          <w:r>
            <w:rPr>
              <w:lang w:val="nl-NL"/>
            </w:rPr>
            <w:fldChar w:fldCharType="begin"/>
          </w:r>
          <w:r>
            <w:rPr>
              <w:lang w:val="nl-NL"/>
            </w:rPr>
            <w:instrText xml:space="preserve"> SAVEDATE  \@ "d-M-yyyy"  \* MERGEFORMAT </w:instrText>
          </w:r>
          <w:r>
            <w:rPr>
              <w:lang w:val="nl-NL"/>
            </w:rPr>
            <w:fldChar w:fldCharType="separate"/>
          </w:r>
          <w:r>
            <w:rPr>
              <w:lang w:val="nl-NL"/>
            </w:rPr>
            <w:t>2-9-2013</w:t>
          </w:r>
          <w:r>
            <w:rPr>
              <w:lang w:val="nl-NL"/>
            </w:rPr>
            <w:fldChar w:fldCharType="end"/>
          </w:r>
        </w:p>
      </w:tc>
      <w:tc>
        <w:tcPr>
          <w:tcW w:w="2115" w:type="dxa"/>
        </w:tcPr>
        <w:p w:rsidR="00B50138" w:rsidRPr="00151B17" w:rsidRDefault="00B50138" w:rsidP="003F1D4C">
          <w:pPr>
            <w:pStyle w:val="zFooterText1"/>
          </w:pPr>
          <w:r w:rsidRPr="00151B17">
            <w:t xml:space="preserve">Page </w:t>
          </w:r>
          <w:r>
            <w:fldChar w:fldCharType="begin"/>
          </w:r>
          <w:r>
            <w:instrText xml:space="preserve"> Page  \* MERGEFORMAT </w:instrText>
          </w:r>
          <w:r>
            <w:fldChar w:fldCharType="separate"/>
          </w:r>
          <w:r w:rsidR="00ED7AB1">
            <w:t>1</w:t>
          </w:r>
          <w:r>
            <w:fldChar w:fldCharType="end"/>
          </w:r>
          <w:r w:rsidRPr="00151B17">
            <w:t xml:space="preserve"> of </w:t>
          </w:r>
          <w:fldSimple w:instr=" NumPages  \* MERGEFORMAT ">
            <w:r w:rsidR="00ED7AB1">
              <w:t>135</w:t>
            </w:r>
          </w:fldSimple>
        </w:p>
      </w:tc>
    </w:tr>
    <w:tr w:rsidR="00B50138" w:rsidRPr="00ED6240" w:rsidTr="003F1D4C">
      <w:trPr>
        <w:cantSplit/>
      </w:trPr>
      <w:tc>
        <w:tcPr>
          <w:tcW w:w="4226" w:type="dxa"/>
          <w:gridSpan w:val="2"/>
        </w:tcPr>
        <w:p w:rsidR="00B50138" w:rsidRDefault="00B50138" w:rsidP="003F1D4C">
          <w:pPr>
            <w:pStyle w:val="zIFooter1"/>
          </w:pPr>
          <w:r>
            <w:t>Part of the stock exchange listed Imtech</w:t>
          </w:r>
        </w:p>
        <w:p w:rsidR="00B50138" w:rsidRPr="00151B17" w:rsidRDefault="00B50138" w:rsidP="003F1D4C">
          <w:pPr>
            <w:pStyle w:val="zIFooter2"/>
          </w:pPr>
          <w:r>
            <w:t xml:space="preserve">Copyright </w:t>
          </w:r>
          <w:r>
            <w:fldChar w:fldCharType="begin"/>
          </w:r>
          <w:r>
            <w:instrText xml:space="preserve"> CREATEDATE \@ "yyyy" \* MERGEFORMAT </w:instrText>
          </w:r>
          <w:r>
            <w:fldChar w:fldCharType="separate"/>
          </w:r>
          <w:r>
            <w:rPr>
              <w:noProof/>
            </w:rPr>
            <w:t>2010</w:t>
          </w:r>
          <w:r>
            <w:rPr>
              <w:noProof/>
            </w:rPr>
            <w:fldChar w:fldCharType="end"/>
          </w:r>
          <w:r>
            <w:t xml:space="preserve"> Imtech Marine &amp; Offshore B.V.</w:t>
          </w:r>
        </w:p>
      </w:tc>
      <w:tc>
        <w:tcPr>
          <w:tcW w:w="3707" w:type="dxa"/>
          <w:gridSpan w:val="2"/>
        </w:tcPr>
        <w:p w:rsidR="00B50138" w:rsidRDefault="00B50138" w:rsidP="003F1D4C">
          <w:pPr>
            <w:pStyle w:val="zCopyright"/>
          </w:pPr>
        </w:p>
      </w:tc>
      <w:tc>
        <w:tcPr>
          <w:tcW w:w="2115" w:type="dxa"/>
        </w:tcPr>
        <w:p w:rsidR="00B50138" w:rsidRPr="00C14337" w:rsidRDefault="00B50138" w:rsidP="003F1D4C">
          <w:pPr>
            <w:pStyle w:val="zIFooter1"/>
            <w:rPr>
              <w:lang w:val="nl-NL"/>
            </w:rPr>
          </w:pPr>
          <w:r w:rsidRPr="00C14337">
            <w:rPr>
              <w:lang w:val="nl-NL"/>
            </w:rPr>
            <w:t>C.o.C. Rotterdam 24193093</w:t>
          </w:r>
        </w:p>
        <w:p w:rsidR="00B50138" w:rsidRPr="00C14337" w:rsidRDefault="00B50138" w:rsidP="003F1D4C">
          <w:pPr>
            <w:pStyle w:val="zIFooter1"/>
            <w:rPr>
              <w:lang w:val="nl-NL"/>
            </w:rPr>
          </w:pPr>
          <w:r w:rsidRPr="00C14337">
            <w:rPr>
              <w:lang w:val="nl-NL"/>
            </w:rPr>
            <w:t>VAT no.: NL800793572B01</w:t>
          </w:r>
        </w:p>
      </w:tc>
    </w:tr>
  </w:tbl>
  <w:p w:rsidR="00B50138" w:rsidRPr="003A08E3" w:rsidRDefault="00B50138">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143D" w:rsidRDefault="0004143D" w:rsidP="00C247A2">
      <w:r>
        <w:separator/>
      </w:r>
    </w:p>
  </w:footnote>
  <w:footnote w:type="continuationSeparator" w:id="0">
    <w:p w:rsidR="0004143D" w:rsidRDefault="0004143D" w:rsidP="00C247A2">
      <w:r>
        <w:continuationSeparator/>
      </w:r>
    </w:p>
  </w:footnote>
  <w:footnote w:id="1">
    <w:p w:rsidR="00B50138" w:rsidRDefault="00B50138" w:rsidP="000F200F">
      <w:pPr>
        <w:pStyle w:val="Voetnoottekst"/>
      </w:pPr>
      <w:r>
        <w:rPr>
          <w:rStyle w:val="Voetnootmarkering"/>
        </w:rPr>
        <w:footnoteRef/>
      </w:r>
      <w:r>
        <w:t xml:space="preserve"> DAP = Duty Alarm Panel</w:t>
      </w:r>
    </w:p>
  </w:footnote>
  <w:footnote w:id="2">
    <w:p w:rsidR="00B50138" w:rsidRPr="00FE3D8D" w:rsidRDefault="00B50138" w:rsidP="000F200F">
      <w:pPr>
        <w:pStyle w:val="Voetnoottekst"/>
      </w:pPr>
      <w:r>
        <w:rPr>
          <w:rStyle w:val="Voetnootmarkering"/>
        </w:rPr>
        <w:footnoteRef/>
      </w:r>
      <w:r>
        <w:t xml:space="preserve"> P&amp;ID = Piping &amp; Instrumentation Diagram</w:t>
      </w:r>
    </w:p>
  </w:footnote>
  <w:footnote w:id="3">
    <w:p w:rsidR="00B50138" w:rsidRPr="008E6DA8" w:rsidRDefault="00B50138" w:rsidP="000F200F">
      <w:pPr>
        <w:pStyle w:val="Voetnoottekst"/>
      </w:pPr>
      <w:r>
        <w:rPr>
          <w:rStyle w:val="Voetnootmarkering"/>
        </w:rPr>
        <w:footnoteRef/>
      </w:r>
      <w:r>
        <w:t xml:space="preserve"> ACS = Automation Control Sequences</w:t>
      </w:r>
    </w:p>
  </w:footnote>
  <w:footnote w:id="4">
    <w:p w:rsidR="00B50138" w:rsidRDefault="00B50138" w:rsidP="000F200F">
      <w:pPr>
        <w:pStyle w:val="Voetnoottekst"/>
      </w:pPr>
      <w:r>
        <w:rPr>
          <w:rStyle w:val="Voetnootmarkering"/>
        </w:rPr>
        <w:footnoteRef/>
      </w:r>
      <w:r>
        <w:t xml:space="preserve"> AMCS = Alarm, Monitoring and Control System</w:t>
      </w:r>
    </w:p>
  </w:footnote>
  <w:footnote w:id="5">
    <w:p w:rsidR="00B50138" w:rsidRPr="00347823" w:rsidRDefault="00B50138" w:rsidP="000F200F">
      <w:pPr>
        <w:pStyle w:val="Voetnoottekst"/>
        <w:rPr>
          <w:lang w:val="en-US"/>
        </w:rPr>
      </w:pPr>
      <w:r>
        <w:rPr>
          <w:rStyle w:val="Voetnootmarkering"/>
        </w:rPr>
        <w:footnoteRef/>
      </w:r>
      <w:r>
        <w:t xml:space="preserve"> </w:t>
      </w:r>
      <w:r w:rsidRPr="00261940">
        <w:rPr>
          <w:rFonts w:cs="Calibri"/>
          <w:color w:val="000000"/>
          <w:sz w:val="18"/>
          <w:szCs w:val="18"/>
          <w:lang w:val="en-US"/>
        </w:rPr>
        <w:t>DM Timer = Dead Man’s Timer</w:t>
      </w:r>
      <w:r>
        <w:rPr>
          <w:rFonts w:cs="Calibri"/>
          <w:color w:val="000000"/>
          <w:sz w:val="18"/>
          <w:szCs w:val="18"/>
          <w:lang w:val="en-US"/>
        </w:rPr>
        <w:t xml:space="preserve"> </w:t>
      </w:r>
    </w:p>
  </w:footnote>
  <w:footnote w:id="6">
    <w:p w:rsidR="00B50138" w:rsidRDefault="00B50138" w:rsidP="000F200F">
      <w:pPr>
        <w:pStyle w:val="Voetnoottekst"/>
      </w:pPr>
      <w:r>
        <w:rPr>
          <w:rStyle w:val="Voetnootmarkering"/>
        </w:rPr>
        <w:footnoteRef/>
      </w:r>
      <w:r>
        <w:t xml:space="preserve"> Not part of the type approval process.</w:t>
      </w:r>
    </w:p>
  </w:footnote>
  <w:footnote w:id="7">
    <w:p w:rsidR="00B50138" w:rsidRDefault="00B50138" w:rsidP="000F200F">
      <w:pPr>
        <w:pStyle w:val="Voetnoottekst"/>
      </w:pPr>
      <w:r>
        <w:rPr>
          <w:rStyle w:val="Voetnootmarkering"/>
        </w:rPr>
        <w:footnoteRef/>
      </w:r>
      <w:r>
        <w:t xml:space="preserve"> LED = Light Emitting Diode</w:t>
      </w:r>
    </w:p>
  </w:footnote>
  <w:footnote w:id="8">
    <w:p w:rsidR="00B50138" w:rsidRDefault="00B50138" w:rsidP="00681163">
      <w:pPr>
        <w:pStyle w:val="Voetnoottekst"/>
      </w:pPr>
      <w:r>
        <w:rPr>
          <w:rStyle w:val="Voetnootmarkering"/>
        </w:rPr>
        <w:footnoteRef/>
      </w:r>
      <w:r>
        <w:t xml:space="preserve"> DAP = Duty Alarm Panel</w:t>
      </w:r>
    </w:p>
  </w:footnote>
  <w:footnote w:id="9">
    <w:p w:rsidR="00B50138" w:rsidRPr="00C27A99" w:rsidRDefault="00B50138" w:rsidP="000F200F">
      <w:pPr>
        <w:pStyle w:val="Voetnoottekst"/>
        <w:rPr>
          <w:lang w:val="en-US"/>
        </w:rPr>
      </w:pPr>
      <w:r>
        <w:rPr>
          <w:rStyle w:val="Voetnootmarkering"/>
        </w:rPr>
        <w:footnoteRef/>
      </w:r>
      <w:r>
        <w:t xml:space="preserve"> </w:t>
      </w:r>
      <w:r w:rsidRPr="006303B7">
        <w:rPr>
          <w:sz w:val="18"/>
          <w:szCs w:val="18"/>
        </w:rPr>
        <w:t>UTC = Universal Time Coordinated</w:t>
      </w:r>
    </w:p>
  </w:footnote>
  <w:footnote w:id="10">
    <w:p w:rsidR="00B50138" w:rsidRPr="00AF3969" w:rsidRDefault="00B50138" w:rsidP="000F200F">
      <w:pPr>
        <w:rPr>
          <w:rFonts w:cs="Calibri"/>
          <w:sz w:val="18"/>
          <w:szCs w:val="18"/>
          <w:lang w:val="en-US"/>
        </w:rPr>
      </w:pPr>
      <w:r>
        <w:rPr>
          <w:rStyle w:val="Voetnootmarkering"/>
        </w:rPr>
        <w:footnoteRef/>
      </w:r>
      <w:r w:rsidRPr="00CA0364">
        <w:rPr>
          <w:lang w:val="en-US"/>
        </w:rPr>
        <w:t xml:space="preserve"> </w:t>
      </w:r>
      <w:r w:rsidRPr="00AF3969">
        <w:rPr>
          <w:rFonts w:cs="Calibri"/>
          <w:sz w:val="18"/>
          <w:szCs w:val="18"/>
          <w:lang w:val="en-US"/>
        </w:rPr>
        <w:t>Functionality only applicable with SMS hardware module + license</w:t>
      </w:r>
    </w:p>
    <w:p w:rsidR="00B50138" w:rsidRPr="00465C87" w:rsidRDefault="00B50138" w:rsidP="000F200F">
      <w:pPr>
        <w:pStyle w:val="Voetnoottekst"/>
        <w:rPr>
          <w:lang w:val="en-US"/>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138" w:rsidRDefault="00B50138" w:rsidP="00D90416">
    <w:pPr>
      <w:pStyle w:val="Koptekst"/>
      <w:jc w:val="right"/>
    </w:pPr>
    <w:r>
      <w:rPr>
        <w:noProof/>
        <w:lang w:val="nl-NL" w:eastAsia="nl-NL"/>
      </w:rPr>
      <w:drawing>
        <wp:inline distT="0" distB="0" distL="0" distR="0" wp14:anchorId="03CA0BD7" wp14:editId="7934D6CC">
          <wp:extent cx="2095500" cy="464185"/>
          <wp:effectExtent l="19050" t="0" r="0" b="0"/>
          <wp:docPr id="3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095500" cy="4641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FD0DFA8"/>
    <w:lvl w:ilvl="0">
      <w:start w:val="1"/>
      <w:numFmt w:val="decimal"/>
      <w:pStyle w:val="Lijstnummering5"/>
      <w:lvlText w:val="%1."/>
      <w:lvlJc w:val="left"/>
      <w:pPr>
        <w:tabs>
          <w:tab w:val="num" w:pos="1492"/>
        </w:tabs>
        <w:ind w:left="1492" w:hanging="360"/>
      </w:pPr>
    </w:lvl>
  </w:abstractNum>
  <w:abstractNum w:abstractNumId="1">
    <w:nsid w:val="FFFFFF7D"/>
    <w:multiLevelType w:val="singleLevel"/>
    <w:tmpl w:val="7AAC8454"/>
    <w:lvl w:ilvl="0">
      <w:start w:val="1"/>
      <w:numFmt w:val="decimal"/>
      <w:pStyle w:val="Lijstnummering4"/>
      <w:lvlText w:val="%1."/>
      <w:lvlJc w:val="left"/>
      <w:pPr>
        <w:tabs>
          <w:tab w:val="num" w:pos="1209"/>
        </w:tabs>
        <w:ind w:left="1209" w:hanging="360"/>
      </w:pPr>
    </w:lvl>
  </w:abstractNum>
  <w:abstractNum w:abstractNumId="2">
    <w:nsid w:val="FFFFFF7E"/>
    <w:multiLevelType w:val="singleLevel"/>
    <w:tmpl w:val="8A649A3C"/>
    <w:lvl w:ilvl="0">
      <w:start w:val="1"/>
      <w:numFmt w:val="decimal"/>
      <w:pStyle w:val="Lijstnummering3"/>
      <w:lvlText w:val="%1."/>
      <w:lvlJc w:val="left"/>
      <w:pPr>
        <w:tabs>
          <w:tab w:val="num" w:pos="926"/>
        </w:tabs>
        <w:ind w:left="926" w:hanging="360"/>
      </w:pPr>
    </w:lvl>
  </w:abstractNum>
  <w:abstractNum w:abstractNumId="3">
    <w:nsid w:val="FFFFFF7F"/>
    <w:multiLevelType w:val="singleLevel"/>
    <w:tmpl w:val="C988EE14"/>
    <w:lvl w:ilvl="0">
      <w:start w:val="1"/>
      <w:numFmt w:val="decimal"/>
      <w:pStyle w:val="Lijstnummering2"/>
      <w:lvlText w:val="%1."/>
      <w:lvlJc w:val="left"/>
      <w:pPr>
        <w:tabs>
          <w:tab w:val="num" w:pos="643"/>
        </w:tabs>
        <w:ind w:left="643" w:hanging="360"/>
      </w:pPr>
    </w:lvl>
  </w:abstractNum>
  <w:abstractNum w:abstractNumId="4">
    <w:nsid w:val="FFFFFF80"/>
    <w:multiLevelType w:val="singleLevel"/>
    <w:tmpl w:val="3F5283D0"/>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nsid w:val="FFFFFF81"/>
    <w:multiLevelType w:val="singleLevel"/>
    <w:tmpl w:val="EC1ECBB6"/>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nsid w:val="FFFFFF82"/>
    <w:multiLevelType w:val="singleLevel"/>
    <w:tmpl w:val="94565526"/>
    <w:lvl w:ilvl="0">
      <w:start w:val="1"/>
      <w:numFmt w:val="bullet"/>
      <w:pStyle w:val="Lijstopsomteken3"/>
      <w:lvlText w:val=""/>
      <w:lvlJc w:val="left"/>
      <w:pPr>
        <w:tabs>
          <w:tab w:val="num" w:pos="926"/>
        </w:tabs>
        <w:ind w:left="926" w:hanging="360"/>
      </w:pPr>
      <w:rPr>
        <w:rFonts w:ascii="Symbol" w:hAnsi="Symbol" w:hint="default"/>
      </w:rPr>
    </w:lvl>
  </w:abstractNum>
  <w:abstractNum w:abstractNumId="7">
    <w:nsid w:val="FFFFFFFB"/>
    <w:multiLevelType w:val="multilevel"/>
    <w:tmpl w:val="F008EAEE"/>
    <w:lvl w:ilvl="0">
      <w:start w:val="1"/>
      <w:numFmt w:val="decimal"/>
      <w:pStyle w:val="Kop1"/>
      <w:lvlText w:val="%1."/>
      <w:legacy w:legacy="1" w:legacySpace="144" w:legacyIndent="0"/>
      <w:lvlJc w:val="left"/>
    </w:lvl>
    <w:lvl w:ilvl="1">
      <w:start w:val="1"/>
      <w:numFmt w:val="decimal"/>
      <w:pStyle w:val="Kop2"/>
      <w:lvlText w:val="%1.%2"/>
      <w:legacy w:legacy="1" w:legacySpace="144" w:legacyIndent="0"/>
      <w:lvlJc w:val="left"/>
      <w:rPr>
        <w:lang w:val="en-GB"/>
      </w:rPr>
    </w:lvl>
    <w:lvl w:ilvl="2">
      <w:start w:val="1"/>
      <w:numFmt w:val="decimal"/>
      <w:pStyle w:val="Kop3"/>
      <w:lvlText w:val="%1.%2.%3"/>
      <w:legacy w:legacy="1" w:legacySpace="144" w:legacyIndent="0"/>
      <w:lvlJc w:val="left"/>
    </w:lvl>
    <w:lvl w:ilvl="3">
      <w:start w:val="1"/>
      <w:numFmt w:val="decimal"/>
      <w:pStyle w:val="Kop4"/>
      <w:lvlText w:val="%1.%2.%3.%4"/>
      <w:legacy w:legacy="1" w:legacySpace="144" w:legacyIndent="0"/>
      <w:lvlJc w:val="left"/>
    </w:lvl>
    <w:lvl w:ilvl="4">
      <w:start w:val="1"/>
      <w:numFmt w:val="decimal"/>
      <w:pStyle w:val="Kop5"/>
      <w:lvlText w:val="%1.%2.%3.%4.%5"/>
      <w:legacy w:legacy="1" w:legacySpace="144" w:legacyIndent="0"/>
      <w:lvlJc w:val="left"/>
    </w:lvl>
    <w:lvl w:ilvl="5">
      <w:start w:val="1"/>
      <w:numFmt w:val="decimal"/>
      <w:pStyle w:val="Kop6"/>
      <w:lvlText w:val="%1.%2.%3.%4.%5.%6"/>
      <w:legacy w:legacy="1" w:legacySpace="144" w:legacyIndent="0"/>
      <w:lvlJc w:val="left"/>
    </w:lvl>
    <w:lvl w:ilvl="6">
      <w:start w:val="1"/>
      <w:numFmt w:val="decimal"/>
      <w:pStyle w:val="Kop7"/>
      <w:lvlText w:val="%1.%2.%3.%4.%5.%6.%7"/>
      <w:legacy w:legacy="1" w:legacySpace="144" w:legacyIndent="0"/>
      <w:lvlJc w:val="left"/>
    </w:lvl>
    <w:lvl w:ilvl="7">
      <w:start w:val="1"/>
      <w:numFmt w:val="decimal"/>
      <w:pStyle w:val="Kop8"/>
      <w:lvlText w:val="%1.%2.%3.%4.%5.%6.%7.%8"/>
      <w:legacy w:legacy="1" w:legacySpace="144" w:legacyIndent="0"/>
      <w:lvlJc w:val="left"/>
    </w:lvl>
    <w:lvl w:ilvl="8">
      <w:start w:val="1"/>
      <w:numFmt w:val="decimal"/>
      <w:lvlText w:val="%1.%2.%3.%4.%5.%6.%7.%8.%9"/>
      <w:legacy w:legacy="1" w:legacySpace="144" w:legacyIndent="0"/>
      <w:lvlJc w:val="left"/>
    </w:lvl>
  </w:abstractNum>
  <w:abstractNum w:abstractNumId="8">
    <w:nsid w:val="00EB570F"/>
    <w:multiLevelType w:val="hybridMultilevel"/>
    <w:tmpl w:val="6180E02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57915DA"/>
    <w:multiLevelType w:val="hybridMultilevel"/>
    <w:tmpl w:val="E6F61F3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17E548E"/>
    <w:multiLevelType w:val="hybridMultilevel"/>
    <w:tmpl w:val="271A900C"/>
    <w:lvl w:ilvl="0" w:tplc="CE3A1732">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20C0398"/>
    <w:multiLevelType w:val="hybridMultilevel"/>
    <w:tmpl w:val="3222AC2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7D6111C"/>
    <w:multiLevelType w:val="hybridMultilevel"/>
    <w:tmpl w:val="1BE47AD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pStyle w:val="Kop9"/>
      <w:lvlText w:val=""/>
      <w:lvlJc w:val="left"/>
      <w:pPr>
        <w:tabs>
          <w:tab w:val="num" w:pos="6480"/>
        </w:tabs>
        <w:ind w:left="6480" w:hanging="360"/>
      </w:pPr>
      <w:rPr>
        <w:rFonts w:ascii="Wingdings" w:hAnsi="Wingdings" w:hint="default"/>
      </w:rPr>
    </w:lvl>
  </w:abstractNum>
  <w:abstractNum w:abstractNumId="13">
    <w:nsid w:val="19116888"/>
    <w:multiLevelType w:val="hybridMultilevel"/>
    <w:tmpl w:val="EF345FD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A2B0C7A"/>
    <w:multiLevelType w:val="hybridMultilevel"/>
    <w:tmpl w:val="C1AA2E7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AE31F9F"/>
    <w:multiLevelType w:val="hybridMultilevel"/>
    <w:tmpl w:val="782E228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DDC288E"/>
    <w:multiLevelType w:val="hybridMultilevel"/>
    <w:tmpl w:val="98A479B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1CB2261"/>
    <w:multiLevelType w:val="hybridMultilevel"/>
    <w:tmpl w:val="214244C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2D87799"/>
    <w:multiLevelType w:val="hybridMultilevel"/>
    <w:tmpl w:val="F122669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70C23D9"/>
    <w:multiLevelType w:val="hybridMultilevel"/>
    <w:tmpl w:val="0DCEECF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7687D5E"/>
    <w:multiLevelType w:val="hybridMultilevel"/>
    <w:tmpl w:val="92C03B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289B6FEC"/>
    <w:multiLevelType w:val="hybridMultilevel"/>
    <w:tmpl w:val="E35830EC"/>
    <w:lvl w:ilvl="0" w:tplc="04090011">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A287418"/>
    <w:multiLevelType w:val="hybridMultilevel"/>
    <w:tmpl w:val="4AD43E14"/>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3">
    <w:nsid w:val="2CFE3F99"/>
    <w:multiLevelType w:val="hybridMultilevel"/>
    <w:tmpl w:val="11D471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2E164DBC"/>
    <w:multiLevelType w:val="hybridMultilevel"/>
    <w:tmpl w:val="C08AFC10"/>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3F90728"/>
    <w:multiLevelType w:val="hybridMultilevel"/>
    <w:tmpl w:val="672A355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36BA3443"/>
    <w:multiLevelType w:val="hybridMultilevel"/>
    <w:tmpl w:val="7BA4B12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3F335683"/>
    <w:multiLevelType w:val="hybridMultilevel"/>
    <w:tmpl w:val="6636A5B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466427D2"/>
    <w:multiLevelType w:val="hybridMultilevel"/>
    <w:tmpl w:val="CB308FB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BF664D4"/>
    <w:multiLevelType w:val="hybridMultilevel"/>
    <w:tmpl w:val="16F04A1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0">
    <w:nsid w:val="4E514D72"/>
    <w:multiLevelType w:val="hybridMultilevel"/>
    <w:tmpl w:val="87124BCC"/>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0F1709E"/>
    <w:multiLevelType w:val="hybridMultilevel"/>
    <w:tmpl w:val="FB3E41A6"/>
    <w:lvl w:ilvl="0" w:tplc="FFFFFFFF">
      <w:start w:val="1"/>
      <w:numFmt w:val="decimal"/>
      <w:lvlText w:val="%1."/>
      <w:lvlJc w:val="left"/>
      <w:pPr>
        <w:tabs>
          <w:tab w:val="num" w:pos="360"/>
        </w:tabs>
        <w:ind w:left="36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2">
    <w:nsid w:val="52413F42"/>
    <w:multiLevelType w:val="hybridMultilevel"/>
    <w:tmpl w:val="2FB6C1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nsid w:val="570346FD"/>
    <w:multiLevelType w:val="hybridMultilevel"/>
    <w:tmpl w:val="3D4295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61EB2FC0"/>
    <w:multiLevelType w:val="hybridMultilevel"/>
    <w:tmpl w:val="2264D58A"/>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68E2F89"/>
    <w:multiLevelType w:val="hybridMultilevel"/>
    <w:tmpl w:val="CB809706"/>
    <w:lvl w:ilvl="0" w:tplc="4C7A77BE">
      <w:start w:val="1"/>
      <w:numFmt w:val="decimal"/>
      <w:pStyle w:val="Lijstnummering"/>
      <w:lvlText w:val="%1."/>
      <w:lvlJc w:val="left"/>
      <w:pPr>
        <w:tabs>
          <w:tab w:val="num" w:pos="360"/>
        </w:tabs>
        <w:ind w:left="360" w:hanging="360"/>
      </w:p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nsid w:val="6ABD237D"/>
    <w:multiLevelType w:val="hybridMultilevel"/>
    <w:tmpl w:val="4C8C0A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6B6256C5"/>
    <w:multiLevelType w:val="hybridMultilevel"/>
    <w:tmpl w:val="0FA45A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E503AFA"/>
    <w:multiLevelType w:val="hybridMultilevel"/>
    <w:tmpl w:val="A914E6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nsid w:val="6FD64268"/>
    <w:multiLevelType w:val="hybridMultilevel"/>
    <w:tmpl w:val="A41EAEA2"/>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727833D9"/>
    <w:multiLevelType w:val="hybridMultilevel"/>
    <w:tmpl w:val="1520F202"/>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1">
    <w:nsid w:val="760F69FE"/>
    <w:multiLevelType w:val="hybridMultilevel"/>
    <w:tmpl w:val="26A626A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965700F"/>
    <w:multiLevelType w:val="hybridMultilevel"/>
    <w:tmpl w:val="603AF504"/>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9E06915"/>
    <w:multiLevelType w:val="hybridMultilevel"/>
    <w:tmpl w:val="EF4604EA"/>
    <w:lvl w:ilvl="0" w:tplc="D0BEB7F0">
      <w:start w:val="1"/>
      <w:numFmt w:val="decimal"/>
      <w:pStyle w:val="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A770161"/>
    <w:multiLevelType w:val="hybridMultilevel"/>
    <w:tmpl w:val="2006CB7E"/>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DA02434"/>
    <w:multiLevelType w:val="hybridMultilevel"/>
    <w:tmpl w:val="EB40A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DC82575"/>
    <w:multiLevelType w:val="hybridMultilevel"/>
    <w:tmpl w:val="71E25C16"/>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F9C57AC"/>
    <w:multiLevelType w:val="hybridMultilevel"/>
    <w:tmpl w:val="35426C38"/>
    <w:lvl w:ilvl="0" w:tplc="CE3A1732">
      <w:numFmt w:val="bullet"/>
      <w:lvlText w:val=""/>
      <w:lvlJc w:val="left"/>
      <w:pPr>
        <w:tabs>
          <w:tab w:val="num" w:pos="720"/>
        </w:tabs>
        <w:ind w:left="720" w:hanging="360"/>
      </w:pPr>
      <w:rPr>
        <w:rFonts w:ascii="Symbol" w:eastAsia="Times New Roman"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3"/>
  </w:num>
  <w:num w:numId="2">
    <w:abstractNumId w:val="36"/>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5"/>
  </w:num>
  <w:num w:numId="12">
    <w:abstractNumId w:val="8"/>
  </w:num>
  <w:num w:numId="13">
    <w:abstractNumId w:val="25"/>
  </w:num>
  <w:num w:numId="14">
    <w:abstractNumId w:val="39"/>
  </w:num>
  <w:num w:numId="15">
    <w:abstractNumId w:val="9"/>
  </w:num>
  <w:num w:numId="16">
    <w:abstractNumId w:val="24"/>
  </w:num>
  <w:num w:numId="17">
    <w:abstractNumId w:val="10"/>
  </w:num>
  <w:num w:numId="18">
    <w:abstractNumId w:val="14"/>
  </w:num>
  <w:num w:numId="19">
    <w:abstractNumId w:val="34"/>
  </w:num>
  <w:num w:numId="20">
    <w:abstractNumId w:val="17"/>
  </w:num>
  <w:num w:numId="21">
    <w:abstractNumId w:val="28"/>
  </w:num>
  <w:num w:numId="22">
    <w:abstractNumId w:val="11"/>
  </w:num>
  <w:num w:numId="23">
    <w:abstractNumId w:val="30"/>
  </w:num>
  <w:num w:numId="24">
    <w:abstractNumId w:val="13"/>
  </w:num>
  <w:num w:numId="25">
    <w:abstractNumId w:val="19"/>
  </w:num>
  <w:num w:numId="26">
    <w:abstractNumId w:val="44"/>
  </w:num>
  <w:num w:numId="27">
    <w:abstractNumId w:val="15"/>
  </w:num>
  <w:num w:numId="28">
    <w:abstractNumId w:val="27"/>
  </w:num>
  <w:num w:numId="29">
    <w:abstractNumId w:val="46"/>
  </w:num>
  <w:num w:numId="30">
    <w:abstractNumId w:val="18"/>
  </w:num>
  <w:num w:numId="31">
    <w:abstractNumId w:val="41"/>
  </w:num>
  <w:num w:numId="32">
    <w:abstractNumId w:val="16"/>
  </w:num>
  <w:num w:numId="33">
    <w:abstractNumId w:val="21"/>
  </w:num>
  <w:num w:numId="34">
    <w:abstractNumId w:val="12"/>
  </w:num>
  <w:num w:numId="35">
    <w:abstractNumId w:val="26"/>
  </w:num>
  <w:num w:numId="36">
    <w:abstractNumId w:val="33"/>
  </w:num>
  <w:num w:numId="37">
    <w:abstractNumId w:val="40"/>
  </w:num>
  <w:num w:numId="38">
    <w:abstractNumId w:val="22"/>
  </w:num>
  <w:num w:numId="39">
    <w:abstractNumId w:val="29"/>
  </w:num>
  <w:num w:numId="40">
    <w:abstractNumId w:val="31"/>
  </w:num>
  <w:num w:numId="41">
    <w:abstractNumId w:val="37"/>
  </w:num>
  <w:num w:numId="42">
    <w:abstractNumId w:val="45"/>
  </w:num>
  <w:num w:numId="43">
    <w:abstractNumId w:val="47"/>
  </w:num>
  <w:num w:numId="44">
    <w:abstractNumId w:val="42"/>
  </w:num>
  <w:num w:numId="45">
    <w:abstractNumId w:val="23"/>
  </w:num>
  <w:num w:numId="46">
    <w:abstractNumId w:val="20"/>
  </w:num>
  <w:num w:numId="47">
    <w:abstractNumId w:val="7"/>
  </w:num>
  <w:num w:numId="48">
    <w:abstractNumId w:val="32"/>
  </w:num>
  <w:num w:numId="49">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BB6"/>
    <w:rsid w:val="00020D41"/>
    <w:rsid w:val="0002565B"/>
    <w:rsid w:val="0004143D"/>
    <w:rsid w:val="000575A7"/>
    <w:rsid w:val="0006657F"/>
    <w:rsid w:val="00071B04"/>
    <w:rsid w:val="00083FA4"/>
    <w:rsid w:val="000842CD"/>
    <w:rsid w:val="000906C4"/>
    <w:rsid w:val="00091AAD"/>
    <w:rsid w:val="000938AB"/>
    <w:rsid w:val="000A1144"/>
    <w:rsid w:val="000A1E1E"/>
    <w:rsid w:val="000A2B6F"/>
    <w:rsid w:val="000A3DD2"/>
    <w:rsid w:val="000C7ED4"/>
    <w:rsid w:val="000E1271"/>
    <w:rsid w:val="000E6AFD"/>
    <w:rsid w:val="000E7F03"/>
    <w:rsid w:val="000F0866"/>
    <w:rsid w:val="000F200F"/>
    <w:rsid w:val="000F4609"/>
    <w:rsid w:val="00127C90"/>
    <w:rsid w:val="00133286"/>
    <w:rsid w:val="00157428"/>
    <w:rsid w:val="0016320D"/>
    <w:rsid w:val="00171D1D"/>
    <w:rsid w:val="001723B2"/>
    <w:rsid w:val="00174E9E"/>
    <w:rsid w:val="0018547A"/>
    <w:rsid w:val="0018762C"/>
    <w:rsid w:val="00195911"/>
    <w:rsid w:val="001B37D4"/>
    <w:rsid w:val="001C65E7"/>
    <w:rsid w:val="00201401"/>
    <w:rsid w:val="002309BE"/>
    <w:rsid w:val="0024426C"/>
    <w:rsid w:val="00247DD6"/>
    <w:rsid w:val="002558D0"/>
    <w:rsid w:val="0026799F"/>
    <w:rsid w:val="00270CA5"/>
    <w:rsid w:val="002D464A"/>
    <w:rsid w:val="002E35FD"/>
    <w:rsid w:val="002E7AB5"/>
    <w:rsid w:val="002F5E2C"/>
    <w:rsid w:val="00301E4E"/>
    <w:rsid w:val="00306412"/>
    <w:rsid w:val="00310AE2"/>
    <w:rsid w:val="00313598"/>
    <w:rsid w:val="00333428"/>
    <w:rsid w:val="003677B4"/>
    <w:rsid w:val="00386F9B"/>
    <w:rsid w:val="0038749D"/>
    <w:rsid w:val="003A08E3"/>
    <w:rsid w:val="003C5896"/>
    <w:rsid w:val="003E1723"/>
    <w:rsid w:val="003F1D4C"/>
    <w:rsid w:val="00401ED6"/>
    <w:rsid w:val="00402A53"/>
    <w:rsid w:val="00430B90"/>
    <w:rsid w:val="00431035"/>
    <w:rsid w:val="004475BF"/>
    <w:rsid w:val="004476D0"/>
    <w:rsid w:val="004524B7"/>
    <w:rsid w:val="00463F28"/>
    <w:rsid w:val="00466C28"/>
    <w:rsid w:val="004974F5"/>
    <w:rsid w:val="004979D3"/>
    <w:rsid w:val="004A4B12"/>
    <w:rsid w:val="004B161B"/>
    <w:rsid w:val="004B4DF6"/>
    <w:rsid w:val="004C1126"/>
    <w:rsid w:val="004F5931"/>
    <w:rsid w:val="0051357D"/>
    <w:rsid w:val="005163D2"/>
    <w:rsid w:val="00525CF5"/>
    <w:rsid w:val="00530D72"/>
    <w:rsid w:val="00556205"/>
    <w:rsid w:val="005659D6"/>
    <w:rsid w:val="00585EE6"/>
    <w:rsid w:val="00587A59"/>
    <w:rsid w:val="005A7C1F"/>
    <w:rsid w:val="005B1ABD"/>
    <w:rsid w:val="005D05F8"/>
    <w:rsid w:val="005D69E3"/>
    <w:rsid w:val="005D7D7B"/>
    <w:rsid w:val="006430E2"/>
    <w:rsid w:val="00643607"/>
    <w:rsid w:val="00652828"/>
    <w:rsid w:val="0066374A"/>
    <w:rsid w:val="00664E62"/>
    <w:rsid w:val="00671A19"/>
    <w:rsid w:val="00681163"/>
    <w:rsid w:val="0068671B"/>
    <w:rsid w:val="006A23D7"/>
    <w:rsid w:val="006B47F5"/>
    <w:rsid w:val="006B6D85"/>
    <w:rsid w:val="006E38DA"/>
    <w:rsid w:val="006E427A"/>
    <w:rsid w:val="006F529B"/>
    <w:rsid w:val="007047E5"/>
    <w:rsid w:val="00711061"/>
    <w:rsid w:val="00711F9F"/>
    <w:rsid w:val="0071660C"/>
    <w:rsid w:val="00725DF8"/>
    <w:rsid w:val="007270D5"/>
    <w:rsid w:val="007300AE"/>
    <w:rsid w:val="00735464"/>
    <w:rsid w:val="0073580D"/>
    <w:rsid w:val="00740079"/>
    <w:rsid w:val="00756BF7"/>
    <w:rsid w:val="00766143"/>
    <w:rsid w:val="00771A84"/>
    <w:rsid w:val="00796265"/>
    <w:rsid w:val="00797E4B"/>
    <w:rsid w:val="007E5CBE"/>
    <w:rsid w:val="007F2F63"/>
    <w:rsid w:val="007F6618"/>
    <w:rsid w:val="008132B1"/>
    <w:rsid w:val="00821CCD"/>
    <w:rsid w:val="00827FA7"/>
    <w:rsid w:val="008766FB"/>
    <w:rsid w:val="00876C73"/>
    <w:rsid w:val="00894BD6"/>
    <w:rsid w:val="008A5D4C"/>
    <w:rsid w:val="008A6C31"/>
    <w:rsid w:val="008B16E5"/>
    <w:rsid w:val="008B3583"/>
    <w:rsid w:val="008B51EA"/>
    <w:rsid w:val="008C02D0"/>
    <w:rsid w:val="008D1E4C"/>
    <w:rsid w:val="008D5CB6"/>
    <w:rsid w:val="008D6617"/>
    <w:rsid w:val="008E5F14"/>
    <w:rsid w:val="008F0D99"/>
    <w:rsid w:val="008F39E2"/>
    <w:rsid w:val="009159F9"/>
    <w:rsid w:val="009162FF"/>
    <w:rsid w:val="00922AFE"/>
    <w:rsid w:val="009265EC"/>
    <w:rsid w:val="00934446"/>
    <w:rsid w:val="00941932"/>
    <w:rsid w:val="00953231"/>
    <w:rsid w:val="009942C4"/>
    <w:rsid w:val="009A12B8"/>
    <w:rsid w:val="009A1F21"/>
    <w:rsid w:val="009A5776"/>
    <w:rsid w:val="009A5968"/>
    <w:rsid w:val="009B49E4"/>
    <w:rsid w:val="009D34A3"/>
    <w:rsid w:val="009E7B31"/>
    <w:rsid w:val="009F197C"/>
    <w:rsid w:val="009F4C81"/>
    <w:rsid w:val="00A06D9C"/>
    <w:rsid w:val="00A110A6"/>
    <w:rsid w:val="00A22072"/>
    <w:rsid w:val="00A37050"/>
    <w:rsid w:val="00A37D30"/>
    <w:rsid w:val="00A42967"/>
    <w:rsid w:val="00A44713"/>
    <w:rsid w:val="00A537E9"/>
    <w:rsid w:val="00A56139"/>
    <w:rsid w:val="00A62CD4"/>
    <w:rsid w:val="00A7087C"/>
    <w:rsid w:val="00A95183"/>
    <w:rsid w:val="00A95C52"/>
    <w:rsid w:val="00AB6036"/>
    <w:rsid w:val="00AE2940"/>
    <w:rsid w:val="00AE52FC"/>
    <w:rsid w:val="00AF60F6"/>
    <w:rsid w:val="00B03E81"/>
    <w:rsid w:val="00B06F25"/>
    <w:rsid w:val="00B13D58"/>
    <w:rsid w:val="00B16400"/>
    <w:rsid w:val="00B23592"/>
    <w:rsid w:val="00B3261F"/>
    <w:rsid w:val="00B42A2F"/>
    <w:rsid w:val="00B50138"/>
    <w:rsid w:val="00B922E9"/>
    <w:rsid w:val="00BA4518"/>
    <w:rsid w:val="00BC50BA"/>
    <w:rsid w:val="00BD3BDB"/>
    <w:rsid w:val="00BE04D7"/>
    <w:rsid w:val="00BF05A0"/>
    <w:rsid w:val="00BF52F4"/>
    <w:rsid w:val="00BF6C9C"/>
    <w:rsid w:val="00C247A2"/>
    <w:rsid w:val="00C34E43"/>
    <w:rsid w:val="00C36027"/>
    <w:rsid w:val="00C46FA6"/>
    <w:rsid w:val="00C525AA"/>
    <w:rsid w:val="00C52EF7"/>
    <w:rsid w:val="00C726CD"/>
    <w:rsid w:val="00C756E4"/>
    <w:rsid w:val="00C83604"/>
    <w:rsid w:val="00C85640"/>
    <w:rsid w:val="00CF7584"/>
    <w:rsid w:val="00D03E05"/>
    <w:rsid w:val="00D1289A"/>
    <w:rsid w:val="00D22BB6"/>
    <w:rsid w:val="00D41219"/>
    <w:rsid w:val="00D43944"/>
    <w:rsid w:val="00D57B2D"/>
    <w:rsid w:val="00D633A9"/>
    <w:rsid w:val="00D706C2"/>
    <w:rsid w:val="00D70AE8"/>
    <w:rsid w:val="00D71F2E"/>
    <w:rsid w:val="00D87967"/>
    <w:rsid w:val="00D90416"/>
    <w:rsid w:val="00D96C82"/>
    <w:rsid w:val="00DA5601"/>
    <w:rsid w:val="00DB0F69"/>
    <w:rsid w:val="00DC063D"/>
    <w:rsid w:val="00DC0BE8"/>
    <w:rsid w:val="00DC1822"/>
    <w:rsid w:val="00DC7643"/>
    <w:rsid w:val="00DD2874"/>
    <w:rsid w:val="00DD40CF"/>
    <w:rsid w:val="00DE2D0A"/>
    <w:rsid w:val="00DE7B42"/>
    <w:rsid w:val="00DF229A"/>
    <w:rsid w:val="00DF6F85"/>
    <w:rsid w:val="00E03A4C"/>
    <w:rsid w:val="00E13DC0"/>
    <w:rsid w:val="00E31002"/>
    <w:rsid w:val="00E336D8"/>
    <w:rsid w:val="00E63EE3"/>
    <w:rsid w:val="00EA3CA6"/>
    <w:rsid w:val="00EA5D07"/>
    <w:rsid w:val="00EC44DB"/>
    <w:rsid w:val="00ED6240"/>
    <w:rsid w:val="00ED7AB1"/>
    <w:rsid w:val="00EE1B22"/>
    <w:rsid w:val="00F06842"/>
    <w:rsid w:val="00F159E2"/>
    <w:rsid w:val="00F25A58"/>
    <w:rsid w:val="00F320BF"/>
    <w:rsid w:val="00F34689"/>
    <w:rsid w:val="00F6264D"/>
    <w:rsid w:val="00F66D3A"/>
    <w:rsid w:val="00F72D5C"/>
    <w:rsid w:val="00F80EA6"/>
    <w:rsid w:val="00F84766"/>
    <w:rsid w:val="00F92E73"/>
    <w:rsid w:val="00FF1A41"/>
    <w:rsid w:val="00FF6DDF"/>
    <w:rsid w:val="00FF7E0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table of figures" w:uiPriority="99"/>
    <w:lsdException w:name="endnote reference" w:uiPriority="99"/>
    <w:lsdException w:name="Title" w:semiHidden="0" w:unhideWhenUsed="0"/>
    <w:lsdException w:name="Default Paragraph Font" w:uiPriority="1"/>
    <w:lsdException w:name="Subtitle" w:semiHidden="0" w:unhideWhenUsed="0"/>
    <w:lsdException w:name="Strong" w:semiHidden="0" w:unhideWhenUsed="0" w:qFormat="1"/>
    <w:lsdException w:name="Emphasis" w:semiHidden="0" w:unhideWhenUsed="0"/>
    <w:lsdException w:name="HTML Top of Form" w:uiPriority="99"/>
    <w:lsdException w:name="HTML Bottom of Form"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ard">
    <w:name w:val="Normal"/>
    <w:qFormat/>
    <w:rsid w:val="00711061"/>
    <w:pPr>
      <w:overflowPunct w:val="0"/>
      <w:autoSpaceDE w:val="0"/>
      <w:autoSpaceDN w:val="0"/>
      <w:adjustRightInd w:val="0"/>
      <w:textAlignment w:val="baseline"/>
    </w:pPr>
    <w:rPr>
      <w:rFonts w:ascii="Arial" w:hAnsi="Arial"/>
      <w:sz w:val="22"/>
      <w:lang w:val="en-GB" w:eastAsia="en-US"/>
    </w:rPr>
  </w:style>
  <w:style w:type="paragraph" w:styleId="Kop1">
    <w:name w:val="heading 1"/>
    <w:aliases w:val="Hoofdstuk,Module"/>
    <w:basedOn w:val="Standaard"/>
    <w:next w:val="Kop2"/>
    <w:link w:val="Kop1Char"/>
    <w:qFormat/>
    <w:rsid w:val="00711061"/>
    <w:pPr>
      <w:keepNext/>
      <w:numPr>
        <w:numId w:val="47"/>
      </w:numPr>
      <w:spacing w:before="240" w:after="120" w:line="480" w:lineRule="atLeast"/>
      <w:outlineLvl w:val="0"/>
    </w:pPr>
    <w:rPr>
      <w:rFonts w:eastAsiaTheme="majorEastAsia" w:cstheme="majorBidi"/>
      <w:b/>
      <w:sz w:val="32"/>
    </w:rPr>
  </w:style>
  <w:style w:type="paragraph" w:styleId="Kop2">
    <w:name w:val="heading 2"/>
    <w:aliases w:val="2,Para level 2,h2,heading 2,Level 2,hd2,w2,sub-sect,Titre 2,l2,l 2,two,Memo 2,21,22,23,24,211,221,231,Sub,Module + Onder: (Enkel,Auto,0,75 pt Lijndikte),Hoofdstuk Char,Module + ...,Module + Onder: (Enkel1,Auto1,01,75 pt Lijndikte)1,Alinea"/>
    <w:basedOn w:val="Standaard"/>
    <w:next w:val="Standaard"/>
    <w:link w:val="Kop2Char"/>
    <w:qFormat/>
    <w:rsid w:val="00711061"/>
    <w:pPr>
      <w:keepNext/>
      <w:numPr>
        <w:ilvl w:val="1"/>
        <w:numId w:val="47"/>
      </w:numPr>
      <w:spacing w:before="240"/>
      <w:outlineLvl w:val="1"/>
    </w:pPr>
    <w:rPr>
      <w:rFonts w:eastAsiaTheme="majorEastAsia" w:cstheme="majorBidi"/>
      <w:b/>
      <w:sz w:val="24"/>
    </w:rPr>
  </w:style>
  <w:style w:type="paragraph" w:styleId="Kop3">
    <w:name w:val="heading 3"/>
    <w:aliases w:val="Paragraaf,paragraaf"/>
    <w:basedOn w:val="Kop2"/>
    <w:next w:val="Standaard"/>
    <w:link w:val="Kop3Char"/>
    <w:qFormat/>
    <w:rsid w:val="00711061"/>
    <w:pPr>
      <w:numPr>
        <w:ilvl w:val="2"/>
      </w:numPr>
      <w:outlineLvl w:val="2"/>
    </w:pPr>
    <w:rPr>
      <w:sz w:val="22"/>
    </w:rPr>
  </w:style>
  <w:style w:type="paragraph" w:styleId="Kop4">
    <w:name w:val="heading 4"/>
    <w:aliases w:val="Sectie"/>
    <w:basedOn w:val="Kop2"/>
    <w:next w:val="Standaard"/>
    <w:link w:val="Kop4Char"/>
    <w:qFormat/>
    <w:rsid w:val="00711061"/>
    <w:pPr>
      <w:numPr>
        <w:ilvl w:val="3"/>
      </w:numPr>
      <w:outlineLvl w:val="3"/>
    </w:pPr>
  </w:style>
  <w:style w:type="paragraph" w:styleId="Kop5">
    <w:name w:val="heading 5"/>
    <w:aliases w:val="Onderdeel"/>
    <w:basedOn w:val="Kop2"/>
    <w:next w:val="Standaard"/>
    <w:link w:val="Kop5Char"/>
    <w:qFormat/>
    <w:rsid w:val="00711061"/>
    <w:pPr>
      <w:numPr>
        <w:ilvl w:val="4"/>
      </w:numPr>
      <w:outlineLvl w:val="4"/>
    </w:pPr>
  </w:style>
  <w:style w:type="paragraph" w:styleId="Kop6">
    <w:name w:val="heading 6"/>
    <w:basedOn w:val="Kop2"/>
    <w:next w:val="Standaard"/>
    <w:link w:val="Kop6Char"/>
    <w:qFormat/>
    <w:rsid w:val="00711061"/>
    <w:pPr>
      <w:numPr>
        <w:ilvl w:val="5"/>
      </w:numPr>
      <w:outlineLvl w:val="5"/>
    </w:pPr>
  </w:style>
  <w:style w:type="paragraph" w:styleId="Kop7">
    <w:name w:val="heading 7"/>
    <w:aliases w:val="7,Para level 7,h7,heading 7,71,Para level 71,h71,heading 71,72,Para level 72,h72,heading 72,73,Para level 73,h73,heading 73,74,Para level 74,h74,heading 74,75,Para level 75,h75,heading 75,76,Para level 76,h76,heading 76,77,Para level 77,h77,78"/>
    <w:basedOn w:val="Kop2"/>
    <w:next w:val="Standaard"/>
    <w:link w:val="Kop7Char"/>
    <w:qFormat/>
    <w:rsid w:val="00711061"/>
    <w:pPr>
      <w:numPr>
        <w:ilvl w:val="6"/>
      </w:numPr>
      <w:outlineLvl w:val="6"/>
    </w:pPr>
  </w:style>
  <w:style w:type="paragraph" w:styleId="Kop8">
    <w:name w:val="heading 8"/>
    <w:aliases w:val="8,h8,heading 8,81,h81,heading 81,82,h82,heading 82,83,h83,heading 83,84,h84,heading 84,85,h85,heading 85,86,h86,heading 86,87,h87,heading 87,88,h88,heading 88,811,h811,heading 811,821,h821,heading 821,831,h831,heading 831,841,h841,heading 841"/>
    <w:basedOn w:val="Kop2"/>
    <w:next w:val="Standaard"/>
    <w:link w:val="Kop8Char"/>
    <w:qFormat/>
    <w:rsid w:val="00711061"/>
    <w:pPr>
      <w:numPr>
        <w:ilvl w:val="7"/>
      </w:numPr>
      <w:ind w:left="5760" w:hanging="360"/>
      <w:outlineLvl w:val="7"/>
    </w:pPr>
  </w:style>
  <w:style w:type="paragraph" w:styleId="Kop9">
    <w:name w:val="heading 9"/>
    <w:basedOn w:val="Kop2"/>
    <w:next w:val="Standaard"/>
    <w:link w:val="Kop9Char"/>
    <w:qFormat/>
    <w:rsid w:val="00711061"/>
    <w:pPr>
      <w:numPr>
        <w:ilvl w:val="8"/>
        <w:numId w:val="34"/>
      </w:numPr>
      <w:tabs>
        <w:tab w:val="clear" w:pos="6480"/>
      </w:tabs>
      <w:ind w:left="0" w:firstLine="0"/>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Hoofdstuk Char1,Module Char"/>
    <w:basedOn w:val="Standaardalinea-lettertype"/>
    <w:link w:val="Kop1"/>
    <w:rsid w:val="00711061"/>
    <w:rPr>
      <w:rFonts w:ascii="Arial" w:eastAsiaTheme="majorEastAsia" w:hAnsi="Arial" w:cstheme="majorBidi"/>
      <w:b/>
      <w:sz w:val="32"/>
      <w:lang w:val="en-GB" w:eastAsia="en-US"/>
    </w:rPr>
  </w:style>
  <w:style w:type="character" w:styleId="Subtieleverwijzing">
    <w:name w:val="Subtle Reference"/>
    <w:aliases w:val="masterkop"/>
    <w:basedOn w:val="Standaardalinea-lettertype"/>
    <w:uiPriority w:val="31"/>
    <w:rsid w:val="00D22BB6"/>
    <w:rPr>
      <w:rFonts w:asciiTheme="majorHAnsi" w:hAnsiTheme="majorHAnsi"/>
      <w:caps w:val="0"/>
      <w:smallCaps/>
      <w:color w:val="auto"/>
      <w:sz w:val="20"/>
      <w:u w:val="single"/>
      <w:vertAlign w:val="subscript"/>
    </w:rPr>
  </w:style>
  <w:style w:type="character" w:customStyle="1" w:styleId="Kop2Char">
    <w:name w:val="Kop 2 Char"/>
    <w:aliases w:val="2 Char1,Para level 2 Char1,h2 Char1,heading 2 Char1,Level 2 Char1,hd2 Char1,w2 Char1,sub-sect Char1,Titre 2 Char1,l2 Char1,l 2 Char1,two Char1,Memo 2 Char1,21 Char1,22 Char1,23 Char1,24 Char1,211 Char1,221 Char1,231 Char1,Sub Char1,Auto Char"/>
    <w:basedOn w:val="Standaardalinea-lettertype"/>
    <w:link w:val="Kop2"/>
    <w:rsid w:val="00711061"/>
    <w:rPr>
      <w:rFonts w:ascii="Arial" w:eastAsiaTheme="majorEastAsia" w:hAnsi="Arial" w:cstheme="majorBidi"/>
      <w:b/>
      <w:sz w:val="24"/>
      <w:lang w:val="en-GB" w:eastAsia="en-US"/>
    </w:rPr>
  </w:style>
  <w:style w:type="character" w:customStyle="1" w:styleId="Kop3Char">
    <w:name w:val="Kop 3 Char"/>
    <w:aliases w:val="Paragraaf Char1,paragraaf Char"/>
    <w:basedOn w:val="Standaardalinea-lettertype"/>
    <w:link w:val="Kop3"/>
    <w:rsid w:val="00711061"/>
    <w:rPr>
      <w:rFonts w:ascii="Arial" w:eastAsiaTheme="majorEastAsia" w:hAnsi="Arial" w:cstheme="majorBidi"/>
      <w:b/>
      <w:sz w:val="22"/>
      <w:lang w:val="en-GB" w:eastAsia="en-US"/>
    </w:rPr>
  </w:style>
  <w:style w:type="character" w:customStyle="1" w:styleId="Kop4Char">
    <w:name w:val="Kop 4 Char"/>
    <w:aliases w:val="Sectie Char1"/>
    <w:link w:val="Kop4"/>
    <w:rsid w:val="00711061"/>
    <w:rPr>
      <w:rFonts w:ascii="Arial" w:eastAsiaTheme="majorEastAsia" w:hAnsi="Arial" w:cstheme="majorBidi"/>
      <w:b/>
      <w:sz w:val="24"/>
      <w:lang w:val="en-GB" w:eastAsia="en-US"/>
    </w:rPr>
  </w:style>
  <w:style w:type="character" w:customStyle="1" w:styleId="Kop5Char">
    <w:name w:val="Kop 5 Char"/>
    <w:aliases w:val="Onderdeel Char"/>
    <w:basedOn w:val="Standaardalinea-lettertype"/>
    <w:link w:val="Kop5"/>
    <w:rsid w:val="00711061"/>
    <w:rPr>
      <w:rFonts w:ascii="Arial" w:eastAsiaTheme="majorEastAsia" w:hAnsi="Arial" w:cstheme="majorBidi"/>
      <w:b/>
      <w:sz w:val="24"/>
      <w:lang w:val="en-GB" w:eastAsia="en-US"/>
    </w:rPr>
  </w:style>
  <w:style w:type="character" w:customStyle="1" w:styleId="Kop6Char">
    <w:name w:val="Kop 6 Char"/>
    <w:basedOn w:val="Standaardalinea-lettertype"/>
    <w:link w:val="Kop6"/>
    <w:rsid w:val="00711061"/>
    <w:rPr>
      <w:rFonts w:ascii="Arial" w:eastAsiaTheme="majorEastAsia" w:hAnsi="Arial" w:cstheme="majorBidi"/>
      <w:b/>
      <w:sz w:val="24"/>
      <w:lang w:val="en-GB" w:eastAsia="en-US"/>
    </w:rPr>
  </w:style>
  <w:style w:type="character" w:customStyle="1" w:styleId="Kop7Char">
    <w:name w:val="Kop 7 Char"/>
    <w:aliases w:val="7 Char,Para level 7 Char,h7 Char,heading 7 Char,71 Char,Para level 71 Char,h71 Char,heading 71 Char,72 Char,Para level 72 Char,h72 Char,heading 72 Char,73 Char,Para level 73 Char,h73 Char,heading 73 Char,74 Char,Para level 74 Char,h74 Char"/>
    <w:basedOn w:val="Standaardalinea-lettertype"/>
    <w:link w:val="Kop7"/>
    <w:rsid w:val="00711061"/>
    <w:rPr>
      <w:rFonts w:ascii="Arial" w:eastAsiaTheme="majorEastAsia" w:hAnsi="Arial" w:cstheme="majorBidi"/>
      <w:b/>
      <w:sz w:val="24"/>
      <w:lang w:val="en-GB" w:eastAsia="en-US"/>
    </w:rPr>
  </w:style>
  <w:style w:type="character" w:customStyle="1" w:styleId="Kop8Char">
    <w:name w:val="Kop 8 Char"/>
    <w:aliases w:val="8 Char,h8 Char,heading 8 Char,81 Char,h81 Char,heading 81 Char,82 Char,h82 Char,heading 82 Char,83 Char,h83 Char,heading 83 Char,84 Char,h84 Char,heading 84 Char,85 Char,h85 Char,heading 85 Char,86 Char,h86 Char,heading 86 Char,87 Char"/>
    <w:basedOn w:val="Standaardalinea-lettertype"/>
    <w:link w:val="Kop8"/>
    <w:rsid w:val="00711061"/>
    <w:rPr>
      <w:rFonts w:ascii="Arial" w:eastAsiaTheme="majorEastAsia" w:hAnsi="Arial" w:cstheme="majorBidi"/>
      <w:b/>
      <w:sz w:val="24"/>
      <w:lang w:val="en-GB" w:eastAsia="en-US"/>
    </w:rPr>
  </w:style>
  <w:style w:type="character" w:customStyle="1" w:styleId="Kop9Char">
    <w:name w:val="Kop 9 Char"/>
    <w:basedOn w:val="Standaardalinea-lettertype"/>
    <w:link w:val="Kop9"/>
    <w:rsid w:val="00711061"/>
    <w:rPr>
      <w:rFonts w:ascii="Arial" w:eastAsiaTheme="majorEastAsia" w:hAnsi="Arial" w:cstheme="majorBidi"/>
      <w:b/>
      <w:sz w:val="24"/>
      <w:lang w:val="en-GB" w:eastAsia="en-US"/>
    </w:rPr>
  </w:style>
  <w:style w:type="paragraph" w:styleId="Lijstalinea">
    <w:name w:val="List Paragraph"/>
    <w:basedOn w:val="Standaard"/>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Standaardalinea-lettertype"/>
    <w:rsid w:val="00C247A2"/>
    <w:rPr>
      <w:rFonts w:ascii="Arial" w:hAnsi="Arial"/>
      <w:b/>
      <w:sz w:val="24"/>
      <w:lang w:val="en-GB" w:eastAsia="en-US"/>
    </w:rPr>
  </w:style>
  <w:style w:type="character" w:customStyle="1" w:styleId="Kop3Char1">
    <w:name w:val="Kop 3 Char1"/>
    <w:aliases w:val="Paragraaf Char"/>
    <w:basedOn w:val="Standaardalinea-lettertype"/>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Koptekst">
    <w:name w:val="header"/>
    <w:aliases w:val="Header style"/>
    <w:basedOn w:val="Standaard"/>
    <w:link w:val="KoptekstChar"/>
    <w:rsid w:val="00C247A2"/>
    <w:pPr>
      <w:tabs>
        <w:tab w:val="center" w:pos="4153"/>
        <w:tab w:val="right" w:pos="8306"/>
      </w:tabs>
    </w:pPr>
  </w:style>
  <w:style w:type="character" w:customStyle="1" w:styleId="KoptekstChar">
    <w:name w:val="Koptekst Char"/>
    <w:aliases w:val="Header style Char"/>
    <w:basedOn w:val="Standaardalinea-lettertype"/>
    <w:link w:val="Koptekst"/>
    <w:rsid w:val="00C247A2"/>
    <w:rPr>
      <w:rFonts w:ascii="Arial" w:eastAsia="Times New Roman" w:hAnsi="Arial" w:cs="Times New Roman"/>
      <w:szCs w:val="20"/>
      <w:lang w:val="en-GB" w:eastAsia="en-US"/>
    </w:rPr>
  </w:style>
  <w:style w:type="paragraph" w:styleId="Voettekst">
    <w:name w:val="footer"/>
    <w:basedOn w:val="Standaard"/>
    <w:link w:val="VoettekstChar"/>
    <w:rsid w:val="00C247A2"/>
    <w:pPr>
      <w:tabs>
        <w:tab w:val="center" w:pos="4153"/>
        <w:tab w:val="right" w:pos="8306"/>
      </w:tabs>
    </w:pPr>
  </w:style>
  <w:style w:type="character" w:customStyle="1" w:styleId="VoettekstChar">
    <w:name w:val="Voettekst Char"/>
    <w:basedOn w:val="Standaardalinea-lettertype"/>
    <w:link w:val="Voettekst"/>
    <w:rsid w:val="00C247A2"/>
    <w:rPr>
      <w:rFonts w:ascii="Arial" w:eastAsia="Times New Roman" w:hAnsi="Arial" w:cs="Times New Roman"/>
      <w:szCs w:val="20"/>
      <w:lang w:val="en-GB" w:eastAsia="en-US"/>
    </w:rPr>
  </w:style>
  <w:style w:type="paragraph" w:customStyle="1" w:styleId="Abbreviations">
    <w:name w:val="Abbreviations"/>
    <w:basedOn w:val="Standaard"/>
    <w:rsid w:val="00C247A2"/>
    <w:pPr>
      <w:ind w:left="1134" w:hanging="1134"/>
    </w:pPr>
  </w:style>
  <w:style w:type="paragraph" w:customStyle="1" w:styleId="Appendix">
    <w:name w:val="Appendix"/>
    <w:basedOn w:val="Kop1"/>
    <w:next w:val="Standaard"/>
    <w:rsid w:val="00C247A2"/>
    <w:pPr>
      <w:ind w:left="1701" w:hanging="1701"/>
      <w:outlineLvl w:val="9"/>
    </w:pPr>
    <w:rPr>
      <w:rFonts w:eastAsia="Times New Roman" w:cs="Times New Roman"/>
      <w:bCs/>
    </w:rPr>
  </w:style>
  <w:style w:type="paragraph" w:styleId="Bijschrift">
    <w:name w:val="caption"/>
    <w:basedOn w:val="Standaard"/>
    <w:next w:val="Standaard"/>
    <w:rsid w:val="00C247A2"/>
    <w:pPr>
      <w:spacing w:before="120" w:after="240"/>
    </w:pPr>
    <w:rPr>
      <w:b/>
    </w:rPr>
  </w:style>
  <w:style w:type="paragraph" w:customStyle="1" w:styleId="CaptionCentre">
    <w:name w:val="CaptionCentre"/>
    <w:basedOn w:val="Bijschrift"/>
    <w:next w:val="Standaard"/>
    <w:rsid w:val="00C247A2"/>
    <w:pPr>
      <w:jc w:val="center"/>
    </w:pPr>
  </w:style>
  <w:style w:type="paragraph" w:customStyle="1" w:styleId="CaptionLeft">
    <w:name w:val="CaptionLeft"/>
    <w:basedOn w:val="Bijschrift"/>
    <w:next w:val="Standaard"/>
    <w:rsid w:val="00C247A2"/>
  </w:style>
  <w:style w:type="paragraph" w:customStyle="1" w:styleId="CaptionRight">
    <w:name w:val="CaptionRight"/>
    <w:basedOn w:val="Bijschrift"/>
    <w:next w:val="Standaard"/>
    <w:rsid w:val="00C247A2"/>
    <w:pPr>
      <w:jc w:val="right"/>
    </w:pPr>
  </w:style>
  <w:style w:type="paragraph" w:styleId="Afsluiting">
    <w:name w:val="Closing"/>
    <w:basedOn w:val="Standaard"/>
    <w:link w:val="AfsluitingChar"/>
    <w:rsid w:val="00C247A2"/>
    <w:pPr>
      <w:ind w:left="4252"/>
    </w:pPr>
  </w:style>
  <w:style w:type="character" w:customStyle="1" w:styleId="AfsluitingChar">
    <w:name w:val="Afsluiting Char"/>
    <w:basedOn w:val="Standaardalinea-lettertype"/>
    <w:link w:val="Afsluiting"/>
    <w:rsid w:val="00C247A2"/>
    <w:rPr>
      <w:rFonts w:ascii="Arial" w:eastAsia="Times New Roman" w:hAnsi="Arial" w:cs="Times New Roman"/>
      <w:szCs w:val="20"/>
      <w:lang w:val="en-GB" w:eastAsia="en-US"/>
    </w:rPr>
  </w:style>
  <w:style w:type="character" w:styleId="Verwijzingopmerking">
    <w:name w:val="annotation reference"/>
    <w:semiHidden/>
    <w:rsid w:val="00C247A2"/>
    <w:rPr>
      <w:sz w:val="16"/>
    </w:rPr>
  </w:style>
  <w:style w:type="paragraph" w:styleId="Tekstopmerking">
    <w:name w:val="annotation text"/>
    <w:basedOn w:val="Standaard"/>
    <w:link w:val="TekstopmerkingChar"/>
    <w:semiHidden/>
    <w:rsid w:val="00C247A2"/>
  </w:style>
  <w:style w:type="character" w:customStyle="1" w:styleId="TekstopmerkingChar">
    <w:name w:val="Tekst opmerking Char"/>
    <w:basedOn w:val="Standaardalinea-lettertype"/>
    <w:link w:val="Tekstopmerking"/>
    <w:semiHidden/>
    <w:rsid w:val="00C247A2"/>
    <w:rPr>
      <w:rFonts w:ascii="Arial" w:eastAsia="Times New Roman" w:hAnsi="Arial" w:cs="Times New Roman"/>
      <w:szCs w:val="20"/>
      <w:lang w:val="en-GB" w:eastAsia="en-US"/>
    </w:rPr>
  </w:style>
  <w:style w:type="character" w:styleId="Voetnootmarkering">
    <w:name w:val="footnote reference"/>
    <w:semiHidden/>
    <w:rsid w:val="00C247A2"/>
    <w:rPr>
      <w:position w:val="6"/>
      <w:sz w:val="16"/>
    </w:rPr>
  </w:style>
  <w:style w:type="paragraph" w:styleId="Voetnoottekst">
    <w:name w:val="footnote text"/>
    <w:basedOn w:val="Standaard"/>
    <w:link w:val="VoetnoottekstChar"/>
    <w:semiHidden/>
    <w:rsid w:val="00C247A2"/>
  </w:style>
  <w:style w:type="character" w:customStyle="1" w:styleId="VoetnoottekstChar">
    <w:name w:val="Voetnoottekst Char"/>
    <w:basedOn w:val="Standaardalinea-lettertype"/>
    <w:link w:val="Voetnoottekst"/>
    <w:semiHidden/>
    <w:rsid w:val="00C247A2"/>
    <w:rPr>
      <w:rFonts w:ascii="Arial" w:eastAsia="Times New Roman" w:hAnsi="Arial" w:cs="Times New Roman"/>
      <w:szCs w:val="20"/>
      <w:lang w:val="en-GB" w:eastAsia="en-US"/>
    </w:rPr>
  </w:style>
  <w:style w:type="paragraph" w:customStyle="1" w:styleId="Heading1noNr">
    <w:name w:val="Heading 1 no Nr."/>
    <w:basedOn w:val="Kop1"/>
    <w:next w:val="Standaard"/>
    <w:rsid w:val="00C247A2"/>
    <w:pPr>
      <w:outlineLvl w:val="9"/>
    </w:pPr>
    <w:rPr>
      <w:rFonts w:eastAsia="Times New Roman" w:cs="Times New Roman"/>
      <w:bCs/>
    </w:rPr>
  </w:style>
  <w:style w:type="paragraph" w:customStyle="1" w:styleId="Heading2noNr">
    <w:name w:val="Heading 2 no Nr."/>
    <w:basedOn w:val="Kop2"/>
    <w:next w:val="Standaard"/>
    <w:rsid w:val="00C247A2"/>
    <w:pPr>
      <w:outlineLvl w:val="9"/>
    </w:pPr>
  </w:style>
  <w:style w:type="paragraph" w:customStyle="1" w:styleId="Heading3noNr">
    <w:name w:val="Heading 3 no Nr."/>
    <w:basedOn w:val="Kop3"/>
    <w:next w:val="Standaard"/>
    <w:rsid w:val="00C247A2"/>
    <w:pPr>
      <w:outlineLvl w:val="9"/>
    </w:pPr>
  </w:style>
  <w:style w:type="paragraph" w:customStyle="1" w:styleId="Heading4noNr">
    <w:name w:val="Heading 4 no Nr."/>
    <w:basedOn w:val="Kop4"/>
    <w:next w:val="Standaard"/>
    <w:rsid w:val="00C247A2"/>
    <w:pPr>
      <w:outlineLvl w:val="9"/>
    </w:pPr>
  </w:style>
  <w:style w:type="paragraph" w:customStyle="1" w:styleId="Heading5noNr">
    <w:name w:val="Heading 5 no Nr."/>
    <w:basedOn w:val="Kop5"/>
    <w:next w:val="Standaard"/>
    <w:link w:val="Heading5noNrChar"/>
    <w:rsid w:val="00C247A2"/>
    <w:pPr>
      <w:outlineLvl w:val="9"/>
    </w:pPr>
  </w:style>
  <w:style w:type="paragraph" w:customStyle="1" w:styleId="Heading6noNr">
    <w:name w:val="Heading 6 no Nr."/>
    <w:basedOn w:val="Kop6"/>
    <w:next w:val="Standaard"/>
    <w:rsid w:val="00C247A2"/>
    <w:pPr>
      <w:outlineLvl w:val="9"/>
    </w:pPr>
  </w:style>
  <w:style w:type="paragraph" w:customStyle="1" w:styleId="Heading7noNr">
    <w:name w:val="Heading 7 no Nr."/>
    <w:basedOn w:val="Kop7"/>
    <w:next w:val="Standaard"/>
    <w:rsid w:val="00C247A2"/>
    <w:pPr>
      <w:outlineLvl w:val="9"/>
    </w:pPr>
  </w:style>
  <w:style w:type="paragraph" w:customStyle="1" w:styleId="Heading8noNr">
    <w:name w:val="Heading 8 no Nr."/>
    <w:basedOn w:val="Kop8"/>
    <w:next w:val="Standaard"/>
    <w:rsid w:val="00C247A2"/>
    <w:pPr>
      <w:outlineLvl w:val="9"/>
    </w:pPr>
  </w:style>
  <w:style w:type="paragraph" w:customStyle="1" w:styleId="Heading9noNr">
    <w:name w:val="Heading 9 no Nr."/>
    <w:basedOn w:val="Kop9"/>
    <w:next w:val="Standaard"/>
    <w:rsid w:val="00C247A2"/>
    <w:pPr>
      <w:outlineLvl w:val="9"/>
    </w:pPr>
  </w:style>
  <w:style w:type="paragraph" w:customStyle="1" w:styleId="Text">
    <w:name w:val="Text"/>
    <w:basedOn w:val="Standaard"/>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Standaard"/>
    <w:next w:val="Standaard"/>
    <w:uiPriority w:val="99"/>
    <w:semiHidden/>
    <w:rsid w:val="00C247A2"/>
  </w:style>
  <w:style w:type="paragraph" w:styleId="Index2">
    <w:name w:val="index 2"/>
    <w:basedOn w:val="Standaard"/>
    <w:next w:val="Standaard"/>
    <w:semiHidden/>
    <w:rsid w:val="00C247A2"/>
    <w:pPr>
      <w:ind w:left="283"/>
    </w:pPr>
  </w:style>
  <w:style w:type="paragraph" w:styleId="Index3">
    <w:name w:val="index 3"/>
    <w:basedOn w:val="Standaard"/>
    <w:next w:val="Standaard"/>
    <w:semiHidden/>
    <w:rsid w:val="00C247A2"/>
    <w:pPr>
      <w:ind w:left="566"/>
    </w:pPr>
  </w:style>
  <w:style w:type="paragraph" w:styleId="Index4">
    <w:name w:val="index 4"/>
    <w:basedOn w:val="Standaard"/>
    <w:next w:val="Standaard"/>
    <w:semiHidden/>
    <w:rsid w:val="00C247A2"/>
    <w:pPr>
      <w:ind w:left="849"/>
    </w:pPr>
  </w:style>
  <w:style w:type="paragraph" w:styleId="Index5">
    <w:name w:val="index 5"/>
    <w:basedOn w:val="Standaard"/>
    <w:next w:val="Standaard"/>
    <w:semiHidden/>
    <w:rsid w:val="00C247A2"/>
    <w:pPr>
      <w:ind w:left="1132"/>
    </w:pPr>
  </w:style>
  <w:style w:type="paragraph" w:styleId="Index6">
    <w:name w:val="index 6"/>
    <w:basedOn w:val="Standaard"/>
    <w:next w:val="Standaard"/>
    <w:semiHidden/>
    <w:rsid w:val="00C247A2"/>
    <w:pPr>
      <w:ind w:left="1415"/>
    </w:pPr>
  </w:style>
  <w:style w:type="paragraph" w:styleId="Index7">
    <w:name w:val="index 7"/>
    <w:basedOn w:val="Standaard"/>
    <w:next w:val="Standaard"/>
    <w:semiHidden/>
    <w:rsid w:val="00C247A2"/>
    <w:pPr>
      <w:ind w:left="1698"/>
    </w:pPr>
  </w:style>
  <w:style w:type="paragraph" w:styleId="Indexkop">
    <w:name w:val="index heading"/>
    <w:basedOn w:val="Standaard"/>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Regelnummer">
    <w:name w:val="line number"/>
    <w:basedOn w:val="Standaardalinea-lettertype"/>
    <w:rsid w:val="00C247A2"/>
  </w:style>
  <w:style w:type="paragraph" w:styleId="Macrotekst">
    <w:name w:val="macro"/>
    <w:link w:val="Macroteks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kstChar">
    <w:name w:val="Macrotekst Char"/>
    <w:basedOn w:val="Standaardalinea-lettertype"/>
    <w:link w:val="Macrotekst"/>
    <w:semiHidden/>
    <w:rsid w:val="00C247A2"/>
    <w:rPr>
      <w:rFonts w:ascii="Arial" w:eastAsia="Times New Roman" w:hAnsi="Arial" w:cs="Times New Roman"/>
      <w:b/>
      <w:szCs w:val="20"/>
      <w:lang w:val="en-GB" w:eastAsia="en-US"/>
    </w:rPr>
  </w:style>
  <w:style w:type="paragraph" w:styleId="Standaardinspringing">
    <w:name w:val="Normal Indent"/>
    <w:basedOn w:val="Standaard"/>
    <w:rsid w:val="00C247A2"/>
    <w:pPr>
      <w:ind w:left="284"/>
    </w:pPr>
  </w:style>
  <w:style w:type="character" w:styleId="Paginanummer">
    <w:name w:val="page number"/>
    <w:basedOn w:val="Standaardalinea-lettertype"/>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Ondertitel">
    <w:name w:val="Subtitle"/>
    <w:basedOn w:val="Standaard"/>
    <w:link w:val="OndertitelChar"/>
    <w:rsid w:val="00C247A2"/>
    <w:pPr>
      <w:spacing w:after="60"/>
      <w:jc w:val="center"/>
    </w:pPr>
    <w:rPr>
      <w:i/>
      <w:sz w:val="24"/>
    </w:rPr>
  </w:style>
  <w:style w:type="character" w:customStyle="1" w:styleId="OndertitelChar">
    <w:name w:val="Ondertitel Char"/>
    <w:basedOn w:val="Standaardalinea-lettertype"/>
    <w:link w:val="Ondertitel"/>
    <w:rsid w:val="00C247A2"/>
    <w:rPr>
      <w:rFonts w:ascii="Arial" w:eastAsia="Times New Roman" w:hAnsi="Arial" w:cs="Times New Roman"/>
      <w:i/>
      <w:sz w:val="24"/>
      <w:szCs w:val="20"/>
      <w:lang w:val="en-GB" w:eastAsia="en-US"/>
    </w:rPr>
  </w:style>
  <w:style w:type="paragraph" w:customStyle="1" w:styleId="zAdmText">
    <w:name w:val="z_AdmText"/>
    <w:basedOn w:val="Standaard"/>
    <w:rsid w:val="00C247A2"/>
    <w:rPr>
      <w:noProof/>
    </w:rPr>
  </w:style>
  <w:style w:type="paragraph" w:styleId="Lijstmetafbeeldingen">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Inhopg1">
    <w:name w:val="toc 1"/>
    <w:basedOn w:val="zAdmText"/>
    <w:uiPriority w:val="39"/>
    <w:rsid w:val="00C247A2"/>
    <w:pPr>
      <w:tabs>
        <w:tab w:val="right" w:leader="dot" w:pos="9355"/>
      </w:tabs>
      <w:spacing w:before="240"/>
      <w:ind w:left="567" w:right="566" w:hanging="567"/>
    </w:pPr>
    <w:rPr>
      <w:b/>
    </w:rPr>
  </w:style>
  <w:style w:type="paragraph" w:styleId="Inhopg2">
    <w:name w:val="toc 2"/>
    <w:basedOn w:val="Inhopg1"/>
    <w:uiPriority w:val="39"/>
    <w:rsid w:val="00C247A2"/>
    <w:pPr>
      <w:spacing w:before="0"/>
      <w:ind w:left="1134"/>
    </w:pPr>
    <w:rPr>
      <w:b w:val="0"/>
      <w:sz w:val="20"/>
    </w:rPr>
  </w:style>
  <w:style w:type="paragraph" w:styleId="Inhopg3">
    <w:name w:val="toc 3"/>
    <w:basedOn w:val="Inhopg2"/>
    <w:uiPriority w:val="39"/>
    <w:rsid w:val="00C247A2"/>
    <w:pPr>
      <w:tabs>
        <w:tab w:val="right" w:pos="10080"/>
      </w:tabs>
      <w:ind w:left="1440" w:right="562" w:hanging="720"/>
    </w:pPr>
  </w:style>
  <w:style w:type="paragraph" w:styleId="Inhopg4">
    <w:name w:val="toc 4"/>
    <w:basedOn w:val="Inhopg2"/>
    <w:uiPriority w:val="39"/>
    <w:rsid w:val="00C247A2"/>
    <w:pPr>
      <w:ind w:left="1728" w:right="562" w:hanging="864"/>
    </w:pPr>
  </w:style>
  <w:style w:type="paragraph" w:styleId="Inhopg5">
    <w:name w:val="toc 5"/>
    <w:basedOn w:val="Inhopg2"/>
    <w:uiPriority w:val="39"/>
    <w:rsid w:val="00C247A2"/>
    <w:pPr>
      <w:ind w:left="1701"/>
    </w:pPr>
  </w:style>
  <w:style w:type="paragraph" w:styleId="Inhopg6">
    <w:name w:val="toc 6"/>
    <w:basedOn w:val="Inhopg2"/>
    <w:uiPriority w:val="39"/>
    <w:rsid w:val="00C247A2"/>
    <w:pPr>
      <w:ind w:left="1701"/>
    </w:pPr>
  </w:style>
  <w:style w:type="paragraph" w:styleId="Inhopg7">
    <w:name w:val="toc 7"/>
    <w:basedOn w:val="Inhopg2"/>
    <w:uiPriority w:val="39"/>
    <w:rsid w:val="00C247A2"/>
    <w:pPr>
      <w:ind w:left="1701"/>
    </w:pPr>
  </w:style>
  <w:style w:type="paragraph" w:styleId="Inhopg8">
    <w:name w:val="toc 8"/>
    <w:basedOn w:val="Inhopg2"/>
    <w:uiPriority w:val="39"/>
    <w:rsid w:val="00C247A2"/>
    <w:pPr>
      <w:ind w:left="2268"/>
    </w:pPr>
  </w:style>
  <w:style w:type="paragraph" w:styleId="Inhopg9">
    <w:name w:val="toc 9"/>
    <w:basedOn w:val="Inhopg2"/>
    <w:next w:val="Standaard"/>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Kop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Standaard"/>
    <w:next w:val="Standaard"/>
    <w:rsid w:val="00C247A2"/>
    <w:pPr>
      <w:spacing w:before="240" w:line="240" w:lineRule="atLeast"/>
    </w:pPr>
    <w:rPr>
      <w:b/>
      <w:noProof/>
      <w:sz w:val="18"/>
    </w:rPr>
  </w:style>
  <w:style w:type="paragraph" w:customStyle="1" w:styleId="zAdmDate">
    <w:name w:val="z_AdmDate"/>
    <w:basedOn w:val="Standaard"/>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Standaard"/>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Standaard"/>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Standaard"/>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Standaard"/>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jstopsomteken">
    <w:name w:val="List Bullet"/>
    <w:basedOn w:val="Standaard"/>
    <w:autoRedefine/>
    <w:rsid w:val="00C247A2"/>
    <w:rPr>
      <w:rFonts w:cs="Arial"/>
      <w:b/>
      <w:bCs/>
      <w:sz w:val="19"/>
      <w:szCs w:val="19"/>
    </w:rPr>
  </w:style>
  <w:style w:type="paragraph" w:styleId="Lijstopsomteken2">
    <w:name w:val="List Bullet 2"/>
    <w:basedOn w:val="Standaard"/>
    <w:autoRedefine/>
    <w:rsid w:val="00C247A2"/>
    <w:pPr>
      <w:ind w:left="283"/>
      <w:jc w:val="both"/>
    </w:pPr>
    <w:rPr>
      <w:rFonts w:cs="Arial"/>
      <w:color w:val="333333"/>
      <w:szCs w:val="14"/>
    </w:rPr>
  </w:style>
  <w:style w:type="paragraph" w:styleId="Lijstopsomteken4">
    <w:name w:val="List Bullet 4"/>
    <w:basedOn w:val="Standaard"/>
    <w:autoRedefine/>
    <w:rsid w:val="00C247A2"/>
    <w:pPr>
      <w:numPr>
        <w:numId w:val="5"/>
      </w:numPr>
    </w:pPr>
  </w:style>
  <w:style w:type="paragraph" w:styleId="Bloktekst">
    <w:name w:val="Block Text"/>
    <w:basedOn w:val="Standaard"/>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Standaard"/>
    <w:rsid w:val="00C247A2"/>
    <w:pPr>
      <w:ind w:left="1134"/>
    </w:pPr>
    <w:rPr>
      <w:rFonts w:ascii="Times New Roman" w:hAnsi="Times New Roman"/>
      <w:sz w:val="24"/>
    </w:rPr>
  </w:style>
  <w:style w:type="character" w:styleId="Hyperlink">
    <w:name w:val="Hyperlink"/>
    <w:rsid w:val="00C247A2"/>
    <w:rPr>
      <w:color w:val="0000FF"/>
      <w:u w:val="single"/>
    </w:rPr>
  </w:style>
  <w:style w:type="character" w:styleId="GevolgdeHyperlink">
    <w:name w:val="FollowedHyperlink"/>
    <w:rsid w:val="00C247A2"/>
    <w:rPr>
      <w:color w:val="800080"/>
      <w:u w:val="single"/>
    </w:rPr>
  </w:style>
  <w:style w:type="paragraph" w:styleId="Lijst2">
    <w:name w:val="List 2"/>
    <w:basedOn w:val="Standaard"/>
    <w:rsid w:val="00C247A2"/>
    <w:pPr>
      <w:ind w:left="566" w:hanging="283"/>
    </w:pPr>
  </w:style>
  <w:style w:type="paragraph" w:styleId="Plattetekst">
    <w:name w:val="Body Text"/>
    <w:basedOn w:val="Standaard"/>
    <w:link w:val="PlattetekstChar"/>
    <w:rsid w:val="00C247A2"/>
    <w:pPr>
      <w:spacing w:after="120"/>
    </w:pPr>
  </w:style>
  <w:style w:type="character" w:customStyle="1" w:styleId="PlattetekstChar">
    <w:name w:val="Platte tekst Char"/>
    <w:basedOn w:val="Standaardalinea-lettertype"/>
    <w:link w:val="Plattetekst"/>
    <w:rsid w:val="00C247A2"/>
    <w:rPr>
      <w:rFonts w:ascii="Arial" w:eastAsia="Times New Roman" w:hAnsi="Arial" w:cs="Times New Roman"/>
      <w:szCs w:val="20"/>
      <w:lang w:val="en-GB" w:eastAsia="en-US"/>
    </w:rPr>
  </w:style>
  <w:style w:type="paragraph" w:styleId="Plattetekstinspringen">
    <w:name w:val="Body Text Indent"/>
    <w:basedOn w:val="Standaard"/>
    <w:link w:val="PlattetekstinspringenChar"/>
    <w:rsid w:val="00C247A2"/>
    <w:pPr>
      <w:spacing w:after="120"/>
      <w:ind w:left="283"/>
    </w:pPr>
  </w:style>
  <w:style w:type="character" w:customStyle="1" w:styleId="PlattetekstinspringenChar">
    <w:name w:val="Platte tekst inspringen Char"/>
    <w:basedOn w:val="Standaardalinea-lettertype"/>
    <w:link w:val="Plattetekstinspringen"/>
    <w:rsid w:val="00C247A2"/>
    <w:rPr>
      <w:rFonts w:ascii="Arial" w:eastAsia="Times New Roman" w:hAnsi="Arial" w:cs="Times New Roman"/>
      <w:szCs w:val="20"/>
      <w:lang w:val="en-GB" w:eastAsia="en-US"/>
    </w:rPr>
  </w:style>
  <w:style w:type="paragraph" w:styleId="Tekstzonderopmaak">
    <w:name w:val="Plain Text"/>
    <w:basedOn w:val="Standaard"/>
    <w:link w:val="TekstzonderopmaakChar"/>
    <w:rsid w:val="00C247A2"/>
    <w:rPr>
      <w:rFonts w:ascii="Courier New" w:hAnsi="Courier New" w:cs="Courier New"/>
      <w:sz w:val="20"/>
    </w:rPr>
  </w:style>
  <w:style w:type="character" w:customStyle="1" w:styleId="TekstzonderopmaakChar">
    <w:name w:val="Tekst zonder opmaak Char"/>
    <w:basedOn w:val="Standaardalinea-lettertype"/>
    <w:link w:val="Tekstzonderopmaak"/>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Plattetekstinspringen2">
    <w:name w:val="Body Text Indent 2"/>
    <w:basedOn w:val="Standaard"/>
    <w:link w:val="Plattetekstinspringen2Char"/>
    <w:rsid w:val="00C247A2"/>
    <w:pPr>
      <w:spacing w:after="120" w:line="480" w:lineRule="auto"/>
      <w:ind w:left="283"/>
    </w:pPr>
  </w:style>
  <w:style w:type="character" w:customStyle="1" w:styleId="Plattetekstinspringen2Char">
    <w:name w:val="Platte tekst inspringen 2 Char"/>
    <w:basedOn w:val="Standaardalinea-lettertype"/>
    <w:link w:val="Plattetekstinspringen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Plattetekst2">
    <w:name w:val="Body Text 2"/>
    <w:basedOn w:val="Standaard"/>
    <w:link w:val="Plattetekst2Char"/>
    <w:rsid w:val="00C247A2"/>
    <w:pPr>
      <w:spacing w:after="120" w:line="480" w:lineRule="auto"/>
    </w:pPr>
  </w:style>
  <w:style w:type="character" w:customStyle="1" w:styleId="Plattetekst2Char">
    <w:name w:val="Platte tekst 2 Char"/>
    <w:basedOn w:val="Standaardalinea-lettertype"/>
    <w:link w:val="Plattetekst2"/>
    <w:rsid w:val="00C247A2"/>
    <w:rPr>
      <w:rFonts w:ascii="Arial" w:eastAsia="Times New Roman" w:hAnsi="Arial" w:cs="Times New Roman"/>
      <w:szCs w:val="20"/>
      <w:lang w:val="en-GB" w:eastAsia="en-US"/>
    </w:rPr>
  </w:style>
  <w:style w:type="character" w:styleId="Nadruk">
    <w:name w:val="Emphasis"/>
    <w:rsid w:val="00C247A2"/>
    <w:rPr>
      <w:i/>
      <w:iCs/>
    </w:rPr>
  </w:style>
  <w:style w:type="paragraph" w:styleId="Plattetekst3">
    <w:name w:val="Body Text 3"/>
    <w:basedOn w:val="Standaard"/>
    <w:link w:val="Plattetekst3Char"/>
    <w:rsid w:val="00C247A2"/>
    <w:pPr>
      <w:spacing w:after="120"/>
    </w:pPr>
    <w:rPr>
      <w:sz w:val="16"/>
      <w:szCs w:val="16"/>
    </w:rPr>
  </w:style>
  <w:style w:type="character" w:customStyle="1" w:styleId="Plattetekst3Char">
    <w:name w:val="Platte tekst 3 Char"/>
    <w:basedOn w:val="Standaardalinea-lettertype"/>
    <w:link w:val="Plattetekst3"/>
    <w:rsid w:val="00C247A2"/>
    <w:rPr>
      <w:rFonts w:ascii="Arial" w:eastAsia="Times New Roman" w:hAnsi="Arial" w:cs="Times New Roman"/>
      <w:sz w:val="16"/>
      <w:szCs w:val="16"/>
      <w:lang w:val="en-GB" w:eastAsia="en-US"/>
    </w:rPr>
  </w:style>
  <w:style w:type="paragraph" w:styleId="Platteteksteersteinspringing">
    <w:name w:val="Body Text First Indent"/>
    <w:basedOn w:val="Plattetekst"/>
    <w:link w:val="PlatteteksteersteinspringingChar"/>
    <w:rsid w:val="00C247A2"/>
    <w:pPr>
      <w:ind w:firstLine="210"/>
    </w:pPr>
  </w:style>
  <w:style w:type="character" w:customStyle="1" w:styleId="PlatteteksteersteinspringingChar">
    <w:name w:val="Platte tekst eerste inspringing Char"/>
    <w:basedOn w:val="PlattetekstChar"/>
    <w:link w:val="Platteteksteersteinspringing"/>
    <w:rsid w:val="00C247A2"/>
    <w:rPr>
      <w:rFonts w:ascii="Arial" w:eastAsia="Times New Roman" w:hAnsi="Arial" w:cs="Times New Roman"/>
      <w:szCs w:val="20"/>
      <w:lang w:val="en-GB" w:eastAsia="en-US"/>
    </w:rPr>
  </w:style>
  <w:style w:type="paragraph" w:styleId="Platteteksteersteinspringing2">
    <w:name w:val="Body Text First Indent 2"/>
    <w:basedOn w:val="Plattetekstinspringen"/>
    <w:link w:val="Platteteksteersteinspringing2Char"/>
    <w:rsid w:val="00C247A2"/>
    <w:pPr>
      <w:ind w:firstLine="210"/>
    </w:pPr>
  </w:style>
  <w:style w:type="character" w:customStyle="1" w:styleId="Platteteksteersteinspringing2Char">
    <w:name w:val="Platte tekst eerste inspringing 2 Char"/>
    <w:basedOn w:val="PlattetekstinspringenChar"/>
    <w:link w:val="Platteteksteersteinspringing2"/>
    <w:rsid w:val="00C247A2"/>
    <w:rPr>
      <w:rFonts w:ascii="Arial" w:eastAsia="Times New Roman" w:hAnsi="Arial" w:cs="Times New Roman"/>
      <w:szCs w:val="20"/>
      <w:lang w:val="en-GB" w:eastAsia="en-US"/>
    </w:rPr>
  </w:style>
  <w:style w:type="paragraph" w:styleId="Plattetekstinspringen3">
    <w:name w:val="Body Text Indent 3"/>
    <w:basedOn w:val="Standaard"/>
    <w:link w:val="Plattetekstinspringen3Char"/>
    <w:rsid w:val="00C247A2"/>
    <w:pPr>
      <w:spacing w:after="120"/>
      <w:ind w:left="283"/>
    </w:pPr>
    <w:rPr>
      <w:sz w:val="16"/>
      <w:szCs w:val="16"/>
    </w:rPr>
  </w:style>
  <w:style w:type="character" w:customStyle="1" w:styleId="Plattetekstinspringen3Char">
    <w:name w:val="Platte tekst inspringen 3 Char"/>
    <w:basedOn w:val="Standaardalinea-lettertype"/>
    <w:link w:val="Plattetekstinspringen3"/>
    <w:rsid w:val="00C247A2"/>
    <w:rPr>
      <w:rFonts w:ascii="Arial" w:eastAsia="Times New Roman" w:hAnsi="Arial" w:cs="Times New Roman"/>
      <w:sz w:val="16"/>
      <w:szCs w:val="16"/>
      <w:lang w:val="en-GB" w:eastAsia="en-US"/>
    </w:rPr>
  </w:style>
  <w:style w:type="paragraph" w:customStyle="1" w:styleId="CaptionTable">
    <w:name w:val="Caption Table"/>
    <w:basedOn w:val="Bijschrift"/>
    <w:rsid w:val="00C247A2"/>
    <w:pPr>
      <w:overflowPunct/>
      <w:autoSpaceDE/>
      <w:autoSpaceDN/>
      <w:adjustRightInd/>
      <w:jc w:val="center"/>
      <w:textAlignment w:val="auto"/>
    </w:pPr>
  </w:style>
  <w:style w:type="paragraph" w:styleId="Datum">
    <w:name w:val="Date"/>
    <w:basedOn w:val="Standaard"/>
    <w:next w:val="Standaard"/>
    <w:link w:val="DatumChar"/>
    <w:rsid w:val="00C247A2"/>
  </w:style>
  <w:style w:type="character" w:customStyle="1" w:styleId="DatumChar">
    <w:name w:val="Datum Char"/>
    <w:basedOn w:val="Standaardalinea-lettertype"/>
    <w:link w:val="Datum"/>
    <w:rsid w:val="00C247A2"/>
    <w:rPr>
      <w:rFonts w:ascii="Arial" w:eastAsia="Times New Roman" w:hAnsi="Arial" w:cs="Times New Roman"/>
      <w:szCs w:val="20"/>
      <w:lang w:val="en-GB" w:eastAsia="en-US"/>
    </w:rPr>
  </w:style>
  <w:style w:type="paragraph" w:styleId="Documentstructuur">
    <w:name w:val="Document Map"/>
    <w:basedOn w:val="Standaard"/>
    <w:link w:val="DocumentstructuurChar"/>
    <w:semiHidden/>
    <w:rsid w:val="00C247A2"/>
    <w:pPr>
      <w:shd w:val="clear" w:color="auto" w:fill="000080"/>
    </w:pPr>
    <w:rPr>
      <w:rFonts w:ascii="Tahoma" w:hAnsi="Tahoma" w:cs="Tahoma"/>
    </w:rPr>
  </w:style>
  <w:style w:type="character" w:customStyle="1" w:styleId="DocumentstructuurChar">
    <w:name w:val="Documentstructuur Char"/>
    <w:basedOn w:val="Standaardalinea-lettertype"/>
    <w:link w:val="Documentstructuur"/>
    <w:semiHidden/>
    <w:rsid w:val="00C247A2"/>
    <w:rPr>
      <w:rFonts w:ascii="Tahoma" w:eastAsia="Times New Roman" w:hAnsi="Tahoma" w:cs="Tahoma"/>
      <w:szCs w:val="20"/>
      <w:shd w:val="clear" w:color="auto" w:fill="000080"/>
      <w:lang w:val="en-GB" w:eastAsia="en-US"/>
    </w:rPr>
  </w:style>
  <w:style w:type="paragraph" w:styleId="E-mailhandtekening">
    <w:name w:val="E-mail Signature"/>
    <w:basedOn w:val="Standaard"/>
    <w:link w:val="E-mailhandtekeningChar"/>
    <w:rsid w:val="00C247A2"/>
  </w:style>
  <w:style w:type="character" w:customStyle="1" w:styleId="E-mailhandtekeningChar">
    <w:name w:val="E-mailhandtekening Char"/>
    <w:basedOn w:val="Standaardalinea-lettertype"/>
    <w:link w:val="E-mailhandtekening"/>
    <w:rsid w:val="00C247A2"/>
    <w:rPr>
      <w:rFonts w:ascii="Arial" w:eastAsia="Times New Roman" w:hAnsi="Arial" w:cs="Times New Roman"/>
      <w:szCs w:val="20"/>
      <w:lang w:val="en-GB" w:eastAsia="en-US"/>
    </w:rPr>
  </w:style>
  <w:style w:type="paragraph" w:styleId="Eindnoottekst">
    <w:name w:val="endnote text"/>
    <w:basedOn w:val="Standaard"/>
    <w:link w:val="EindnoottekstChar"/>
    <w:semiHidden/>
    <w:rsid w:val="00C247A2"/>
    <w:rPr>
      <w:sz w:val="20"/>
    </w:rPr>
  </w:style>
  <w:style w:type="character" w:customStyle="1" w:styleId="EindnoottekstChar">
    <w:name w:val="Eindnoottekst Char"/>
    <w:basedOn w:val="Standaardalinea-lettertype"/>
    <w:link w:val="Eindnoottekst"/>
    <w:semiHidden/>
    <w:rsid w:val="00C247A2"/>
    <w:rPr>
      <w:rFonts w:ascii="Arial" w:eastAsia="Times New Roman" w:hAnsi="Arial" w:cs="Times New Roman"/>
      <w:sz w:val="20"/>
      <w:szCs w:val="20"/>
      <w:lang w:val="en-GB" w:eastAsia="en-US"/>
    </w:rPr>
  </w:style>
  <w:style w:type="paragraph" w:styleId="Adresenvelop">
    <w:name w:val="envelope address"/>
    <w:basedOn w:val="Standaard"/>
    <w:rsid w:val="00C247A2"/>
    <w:pPr>
      <w:framePr w:w="7920" w:h="1980" w:hRule="exact" w:hSpace="180" w:wrap="auto" w:hAnchor="page" w:xAlign="center" w:yAlign="bottom"/>
      <w:ind w:left="2880"/>
    </w:pPr>
    <w:rPr>
      <w:rFonts w:cs="Arial"/>
      <w:sz w:val="24"/>
      <w:szCs w:val="24"/>
    </w:rPr>
  </w:style>
  <w:style w:type="paragraph" w:styleId="Afzender">
    <w:name w:val="envelope return"/>
    <w:basedOn w:val="Standaard"/>
    <w:rsid w:val="00C247A2"/>
    <w:rPr>
      <w:rFonts w:cs="Arial"/>
      <w:sz w:val="20"/>
    </w:rPr>
  </w:style>
  <w:style w:type="character" w:customStyle="1" w:styleId="geo-decgeo">
    <w:name w:val="geo-dec geo"/>
    <w:basedOn w:val="Standaardalinea-lettertype"/>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res">
    <w:name w:val="HTML Address"/>
    <w:basedOn w:val="Standaard"/>
    <w:link w:val="HTML-adresChar"/>
    <w:rsid w:val="00C247A2"/>
    <w:rPr>
      <w:i/>
      <w:iCs/>
    </w:rPr>
  </w:style>
  <w:style w:type="character" w:customStyle="1" w:styleId="HTML-adresChar">
    <w:name w:val="HTML-adres Char"/>
    <w:basedOn w:val="Standaardalinea-lettertype"/>
    <w:link w:val="HTML-adres"/>
    <w:rsid w:val="00C247A2"/>
    <w:rPr>
      <w:rFonts w:ascii="Arial" w:eastAsia="Times New Roman" w:hAnsi="Arial" w:cs="Times New Roman"/>
      <w:i/>
      <w:iCs/>
      <w:szCs w:val="20"/>
      <w:lang w:val="en-GB" w:eastAsia="en-US"/>
    </w:rPr>
  </w:style>
  <w:style w:type="paragraph" w:styleId="HTML-voorafopgemaakt">
    <w:name w:val="HTML Preformatted"/>
    <w:basedOn w:val="Standaard"/>
    <w:link w:val="HTML-voorafopgemaaktChar"/>
    <w:rsid w:val="00C247A2"/>
    <w:rPr>
      <w:rFonts w:ascii="Courier New" w:hAnsi="Courier New" w:cs="Courier New"/>
      <w:sz w:val="20"/>
    </w:rPr>
  </w:style>
  <w:style w:type="character" w:customStyle="1" w:styleId="HTML-voorafopgemaaktChar">
    <w:name w:val="HTML - vooraf opgemaakt Char"/>
    <w:basedOn w:val="Standaardalinea-lettertype"/>
    <w:link w:val="HTML-voorafopgemaakt"/>
    <w:rsid w:val="00C247A2"/>
    <w:rPr>
      <w:rFonts w:ascii="Courier New" w:eastAsia="Times New Roman" w:hAnsi="Courier New" w:cs="Courier New"/>
      <w:sz w:val="20"/>
      <w:szCs w:val="20"/>
      <w:lang w:val="en-GB" w:eastAsia="en-US"/>
    </w:rPr>
  </w:style>
  <w:style w:type="paragraph" w:styleId="Index8">
    <w:name w:val="index 8"/>
    <w:basedOn w:val="Standaard"/>
    <w:next w:val="Standaard"/>
    <w:autoRedefine/>
    <w:semiHidden/>
    <w:rsid w:val="00C247A2"/>
    <w:pPr>
      <w:ind w:left="1760" w:hanging="220"/>
    </w:pPr>
  </w:style>
  <w:style w:type="paragraph" w:styleId="Index9">
    <w:name w:val="index 9"/>
    <w:basedOn w:val="Standaard"/>
    <w:next w:val="Standaard"/>
    <w:autoRedefine/>
    <w:semiHidden/>
    <w:rsid w:val="00C247A2"/>
    <w:pPr>
      <w:ind w:left="1980" w:hanging="220"/>
    </w:pPr>
  </w:style>
  <w:style w:type="character" w:customStyle="1" w:styleId="latitude1">
    <w:name w:val="latitude1"/>
    <w:basedOn w:val="Standaardalinea-lettertype"/>
    <w:rsid w:val="00C247A2"/>
  </w:style>
  <w:style w:type="paragraph" w:styleId="Lijst">
    <w:name w:val="List"/>
    <w:basedOn w:val="Standaard"/>
    <w:rsid w:val="00C247A2"/>
    <w:pPr>
      <w:ind w:left="283" w:hanging="283"/>
    </w:pPr>
  </w:style>
  <w:style w:type="paragraph" w:styleId="Lijst3">
    <w:name w:val="List 3"/>
    <w:basedOn w:val="Standaard"/>
    <w:rsid w:val="00C247A2"/>
    <w:pPr>
      <w:ind w:left="849" w:hanging="283"/>
    </w:pPr>
  </w:style>
  <w:style w:type="paragraph" w:styleId="Lijst4">
    <w:name w:val="List 4"/>
    <w:basedOn w:val="Standaard"/>
    <w:rsid w:val="00C247A2"/>
    <w:pPr>
      <w:ind w:left="1132" w:hanging="283"/>
    </w:pPr>
  </w:style>
  <w:style w:type="paragraph" w:styleId="Lijst5">
    <w:name w:val="List 5"/>
    <w:basedOn w:val="Standaard"/>
    <w:rsid w:val="00C247A2"/>
    <w:pPr>
      <w:ind w:left="1415" w:hanging="283"/>
    </w:pPr>
  </w:style>
  <w:style w:type="paragraph" w:styleId="Lijstopsomteken3">
    <w:name w:val="List Bullet 3"/>
    <w:basedOn w:val="Standaard"/>
    <w:autoRedefine/>
    <w:rsid w:val="00C247A2"/>
    <w:pPr>
      <w:numPr>
        <w:numId w:val="4"/>
      </w:numPr>
    </w:pPr>
  </w:style>
  <w:style w:type="paragraph" w:styleId="Lijstopsomteken5">
    <w:name w:val="List Bullet 5"/>
    <w:basedOn w:val="Standaard"/>
    <w:autoRedefine/>
    <w:rsid w:val="00C247A2"/>
    <w:pPr>
      <w:numPr>
        <w:numId w:val="6"/>
      </w:numPr>
    </w:pPr>
  </w:style>
  <w:style w:type="paragraph" w:styleId="Lijstvoortzetting">
    <w:name w:val="List Continue"/>
    <w:basedOn w:val="Standaard"/>
    <w:rsid w:val="00C247A2"/>
    <w:pPr>
      <w:spacing w:after="120"/>
      <w:ind w:left="283"/>
    </w:pPr>
  </w:style>
  <w:style w:type="paragraph" w:styleId="Lijstvoortzetting2">
    <w:name w:val="List Continue 2"/>
    <w:basedOn w:val="Standaard"/>
    <w:rsid w:val="00C247A2"/>
    <w:pPr>
      <w:spacing w:after="120"/>
      <w:ind w:left="566"/>
    </w:pPr>
  </w:style>
  <w:style w:type="paragraph" w:styleId="Lijstvoortzetting3">
    <w:name w:val="List Continue 3"/>
    <w:basedOn w:val="Standaard"/>
    <w:rsid w:val="00C247A2"/>
    <w:pPr>
      <w:spacing w:after="120"/>
      <w:ind w:left="849"/>
    </w:pPr>
  </w:style>
  <w:style w:type="paragraph" w:styleId="Lijstvoortzetting4">
    <w:name w:val="List Continue 4"/>
    <w:basedOn w:val="Standaard"/>
    <w:rsid w:val="00C247A2"/>
    <w:pPr>
      <w:spacing w:after="120"/>
      <w:ind w:left="1132"/>
    </w:pPr>
  </w:style>
  <w:style w:type="paragraph" w:styleId="Lijstvoortzetting5">
    <w:name w:val="List Continue 5"/>
    <w:basedOn w:val="Standaard"/>
    <w:rsid w:val="00C247A2"/>
    <w:pPr>
      <w:spacing w:after="120"/>
      <w:ind w:left="1415"/>
    </w:pPr>
  </w:style>
  <w:style w:type="paragraph" w:styleId="Lijstnummering">
    <w:name w:val="List Number"/>
    <w:basedOn w:val="Standaard"/>
    <w:rsid w:val="00C247A2"/>
    <w:pPr>
      <w:numPr>
        <w:numId w:val="11"/>
      </w:numPr>
    </w:pPr>
    <w:rPr>
      <w:b/>
      <w:bCs/>
    </w:rPr>
  </w:style>
  <w:style w:type="paragraph" w:styleId="Lijstnummering2">
    <w:name w:val="List Number 2"/>
    <w:basedOn w:val="Standaard"/>
    <w:rsid w:val="00C247A2"/>
    <w:pPr>
      <w:numPr>
        <w:numId w:val="7"/>
      </w:numPr>
    </w:pPr>
  </w:style>
  <w:style w:type="paragraph" w:styleId="Lijstnummering3">
    <w:name w:val="List Number 3"/>
    <w:basedOn w:val="Standaard"/>
    <w:rsid w:val="00C247A2"/>
    <w:pPr>
      <w:numPr>
        <w:numId w:val="8"/>
      </w:numPr>
    </w:pPr>
  </w:style>
  <w:style w:type="paragraph" w:styleId="Lijstnummering4">
    <w:name w:val="List Number 4"/>
    <w:basedOn w:val="Standaard"/>
    <w:rsid w:val="00C247A2"/>
    <w:pPr>
      <w:numPr>
        <w:numId w:val="9"/>
      </w:numPr>
    </w:pPr>
  </w:style>
  <w:style w:type="paragraph" w:styleId="Lijstnummering5">
    <w:name w:val="List Number 5"/>
    <w:basedOn w:val="Standaard"/>
    <w:rsid w:val="00C247A2"/>
    <w:pPr>
      <w:numPr>
        <w:numId w:val="10"/>
      </w:numPr>
    </w:pPr>
  </w:style>
  <w:style w:type="character" w:customStyle="1" w:styleId="longitude1">
    <w:name w:val="longitude1"/>
    <w:basedOn w:val="Standaardalinea-lettertype"/>
    <w:rsid w:val="00C247A2"/>
  </w:style>
  <w:style w:type="paragraph" w:styleId="Berichtkop">
    <w:name w:val="Message Header"/>
    <w:basedOn w:val="Standaard"/>
    <w:link w:val="Berichtkop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BerichtkopChar">
    <w:name w:val="Berichtkop Char"/>
    <w:basedOn w:val="Standaardalinea-lettertype"/>
    <w:link w:val="Berichtkop"/>
    <w:rsid w:val="00C247A2"/>
    <w:rPr>
      <w:rFonts w:ascii="Arial" w:eastAsia="Times New Roman" w:hAnsi="Arial" w:cs="Arial"/>
      <w:sz w:val="24"/>
      <w:szCs w:val="24"/>
      <w:shd w:val="pct20" w:color="auto" w:fill="auto"/>
      <w:lang w:val="en-GB" w:eastAsia="en-US"/>
    </w:rPr>
  </w:style>
  <w:style w:type="paragraph" w:styleId="Normaalweb">
    <w:name w:val="Normal (Web)"/>
    <w:basedOn w:val="Standaard"/>
    <w:rsid w:val="00C247A2"/>
    <w:rPr>
      <w:rFonts w:ascii="Times New Roman" w:hAnsi="Times New Roman"/>
      <w:sz w:val="24"/>
      <w:szCs w:val="24"/>
    </w:rPr>
  </w:style>
  <w:style w:type="paragraph" w:styleId="Notitiekop">
    <w:name w:val="Note Heading"/>
    <w:basedOn w:val="Standaard"/>
    <w:next w:val="Standaard"/>
    <w:link w:val="NotitiekopChar"/>
    <w:rsid w:val="00C247A2"/>
  </w:style>
  <w:style w:type="character" w:customStyle="1" w:styleId="NotitiekopChar">
    <w:name w:val="Notitiekop Char"/>
    <w:basedOn w:val="Standaardalinea-lettertype"/>
    <w:link w:val="Notitiekop"/>
    <w:rsid w:val="00C247A2"/>
    <w:rPr>
      <w:rFonts w:ascii="Arial" w:eastAsia="Times New Roman" w:hAnsi="Arial" w:cs="Times New Roman"/>
      <w:szCs w:val="20"/>
      <w:lang w:val="en-GB" w:eastAsia="en-US"/>
    </w:rPr>
  </w:style>
  <w:style w:type="character" w:customStyle="1" w:styleId="plainlinksneverexpand1">
    <w:name w:val="plainlinksneverexpand1"/>
    <w:basedOn w:val="Standaardalinea-lettertype"/>
    <w:rsid w:val="00C247A2"/>
  </w:style>
  <w:style w:type="paragraph" w:styleId="Aanhef">
    <w:name w:val="Salutation"/>
    <w:basedOn w:val="Standaard"/>
    <w:next w:val="Standaard"/>
    <w:link w:val="AanhefChar"/>
    <w:rsid w:val="00C247A2"/>
  </w:style>
  <w:style w:type="character" w:customStyle="1" w:styleId="AanhefChar">
    <w:name w:val="Aanhef Char"/>
    <w:basedOn w:val="Standaardalinea-lettertype"/>
    <w:link w:val="Aanhef"/>
    <w:rsid w:val="00C247A2"/>
    <w:rPr>
      <w:rFonts w:ascii="Arial" w:eastAsia="Times New Roman" w:hAnsi="Arial" w:cs="Times New Roman"/>
      <w:szCs w:val="20"/>
      <w:lang w:val="en-GB" w:eastAsia="en-US"/>
    </w:rPr>
  </w:style>
  <w:style w:type="paragraph" w:styleId="Handtekening">
    <w:name w:val="Signature"/>
    <w:basedOn w:val="Standaard"/>
    <w:link w:val="HandtekeningChar"/>
    <w:rsid w:val="00C247A2"/>
    <w:pPr>
      <w:ind w:left="4252"/>
    </w:pPr>
  </w:style>
  <w:style w:type="character" w:customStyle="1" w:styleId="HandtekeningChar">
    <w:name w:val="Handtekening Char"/>
    <w:basedOn w:val="Standaardalinea-lettertype"/>
    <w:link w:val="Handtekening"/>
    <w:rsid w:val="00C247A2"/>
    <w:rPr>
      <w:rFonts w:ascii="Arial" w:eastAsia="Times New Roman" w:hAnsi="Arial" w:cs="Times New Roman"/>
      <w:szCs w:val="20"/>
      <w:lang w:val="en-GB" w:eastAsia="en-US"/>
    </w:rPr>
  </w:style>
  <w:style w:type="paragraph" w:styleId="Bronvermelding">
    <w:name w:val="table of authorities"/>
    <w:basedOn w:val="Standaard"/>
    <w:next w:val="Standaard"/>
    <w:semiHidden/>
    <w:rsid w:val="00C247A2"/>
    <w:pPr>
      <w:ind w:left="220" w:hanging="220"/>
    </w:pPr>
  </w:style>
  <w:style w:type="paragraph" w:styleId="Titel">
    <w:name w:val="Title"/>
    <w:aliases w:val="Kop 4l,onderdeel"/>
    <w:basedOn w:val="Standaard"/>
    <w:link w:val="TitelChar"/>
    <w:rsid w:val="00C247A2"/>
    <w:pPr>
      <w:spacing w:before="240" w:after="60"/>
      <w:jc w:val="center"/>
      <w:outlineLvl w:val="0"/>
    </w:pPr>
    <w:rPr>
      <w:rFonts w:cs="Arial"/>
      <w:b/>
      <w:bCs/>
      <w:kern w:val="28"/>
      <w:sz w:val="32"/>
      <w:szCs w:val="32"/>
    </w:rPr>
  </w:style>
  <w:style w:type="character" w:customStyle="1" w:styleId="TitelChar">
    <w:name w:val="Titel Char"/>
    <w:aliases w:val="Kop 4l Char,onderdeel Char"/>
    <w:basedOn w:val="Standaardalinea-lettertype"/>
    <w:link w:val="Titel"/>
    <w:rsid w:val="00C247A2"/>
    <w:rPr>
      <w:rFonts w:ascii="Arial" w:eastAsia="Times New Roman" w:hAnsi="Arial" w:cs="Arial"/>
      <w:b/>
      <w:bCs/>
      <w:kern w:val="28"/>
      <w:sz w:val="32"/>
      <w:szCs w:val="32"/>
      <w:lang w:val="en-GB" w:eastAsia="en-US"/>
    </w:rPr>
  </w:style>
  <w:style w:type="paragraph" w:styleId="Kopbronvermelding">
    <w:name w:val="toa heading"/>
    <w:basedOn w:val="Standaard"/>
    <w:next w:val="Standaard"/>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Standaard"/>
    <w:rsid w:val="00C247A2"/>
    <w:pPr>
      <w:spacing w:before="60" w:after="60"/>
    </w:pPr>
    <w:rPr>
      <w:noProof/>
      <w:sz w:val="14"/>
    </w:rPr>
  </w:style>
  <w:style w:type="paragraph" w:customStyle="1" w:styleId="zIFooter2">
    <w:name w:val="zI_Footer2"/>
    <w:basedOn w:val="Standaard"/>
    <w:next w:val="Text"/>
    <w:rsid w:val="00C247A2"/>
    <w:rPr>
      <w:sz w:val="12"/>
    </w:rPr>
  </w:style>
  <w:style w:type="character" w:customStyle="1" w:styleId="ps-large-tps-bold-t">
    <w:name w:val="ps-large-t ps-bold-t"/>
    <w:basedOn w:val="Standaardalinea-lettertype"/>
    <w:rsid w:val="00C247A2"/>
  </w:style>
  <w:style w:type="character" w:customStyle="1" w:styleId="bold1">
    <w:name w:val="bold1"/>
    <w:rsid w:val="00C247A2"/>
    <w:rPr>
      <w:b/>
      <w:bCs/>
    </w:rPr>
  </w:style>
  <w:style w:type="table" w:styleId="Tabelraster">
    <w:name w:val="Table Grid"/>
    <w:basedOn w:val="Standaardtabel"/>
    <w:rsid w:val="00C247A2"/>
    <w:pPr>
      <w:overflowPunct w:val="0"/>
      <w:autoSpaceDE w:val="0"/>
      <w:autoSpaceDN w:val="0"/>
      <w:adjustRightInd w:val="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jschrift1">
    <w:name w:val="Bijschrift 1"/>
    <w:basedOn w:val="Bijschrift"/>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Standaard"/>
    <w:rsid w:val="00C247A2"/>
    <w:pPr>
      <w:ind w:left="720"/>
      <w:contextualSpacing/>
    </w:pPr>
    <w:rPr>
      <w:rFonts w:ascii="Calibri" w:hAnsi="Calibri"/>
    </w:rPr>
  </w:style>
  <w:style w:type="paragraph" w:customStyle="1" w:styleId="Opmaakprofiel1">
    <w:name w:val="Opmaakprofiel1"/>
    <w:basedOn w:val="Kop4"/>
    <w:rsid w:val="00C247A2"/>
    <w:rPr>
      <w:sz w:val="22"/>
      <w:lang w:val="en-US"/>
    </w:rPr>
  </w:style>
  <w:style w:type="paragraph" w:customStyle="1" w:styleId="Opmaakprofiel2">
    <w:name w:val="Opmaakprofiel2"/>
    <w:basedOn w:val="Kop3"/>
    <w:rsid w:val="00C247A2"/>
    <w:rPr>
      <w:sz w:val="24"/>
      <w:lang w:val="en-US"/>
    </w:rPr>
  </w:style>
  <w:style w:type="paragraph" w:styleId="Ballontekst">
    <w:name w:val="Balloon Text"/>
    <w:basedOn w:val="Standaard"/>
    <w:link w:val="BallontekstChar"/>
    <w:semiHidden/>
    <w:rsid w:val="00C247A2"/>
    <w:rPr>
      <w:rFonts w:ascii="Tahoma" w:hAnsi="Tahoma" w:cs="Tahoma"/>
      <w:sz w:val="16"/>
      <w:szCs w:val="16"/>
    </w:rPr>
  </w:style>
  <w:style w:type="character" w:customStyle="1" w:styleId="BallontekstChar">
    <w:name w:val="Ballontekst Char"/>
    <w:basedOn w:val="Standaardalinea-lettertype"/>
    <w:link w:val="Ballontekst"/>
    <w:semiHidden/>
    <w:rsid w:val="00C247A2"/>
    <w:rPr>
      <w:rFonts w:ascii="Tahoma" w:eastAsia="Times New Roman" w:hAnsi="Tahoma" w:cs="Tahoma"/>
      <w:sz w:val="16"/>
      <w:szCs w:val="16"/>
      <w:lang w:val="en-GB" w:eastAsia="en-US"/>
    </w:rPr>
  </w:style>
  <w:style w:type="paragraph" w:customStyle="1" w:styleId="Standard">
    <w:name w:val="Standard"/>
    <w:basedOn w:val="Standaard"/>
    <w:rsid w:val="00C247A2"/>
    <w:pPr>
      <w:spacing w:line="360" w:lineRule="auto"/>
      <w:jc w:val="center"/>
    </w:pPr>
    <w:rPr>
      <w:rFonts w:ascii="Times" w:hAnsi="Times"/>
      <w:lang w:val="fr-FR" w:eastAsia="fr-FR"/>
    </w:rPr>
  </w:style>
  <w:style w:type="paragraph" w:customStyle="1" w:styleId="Rpertoire">
    <w:name w:val="Répertoire"/>
    <w:basedOn w:val="Standaard"/>
    <w:rsid w:val="00C247A2"/>
    <w:pPr>
      <w:widowControl w:val="0"/>
      <w:suppressAutoHyphens/>
      <w:spacing w:line="360" w:lineRule="auto"/>
      <w:jc w:val="both"/>
    </w:pPr>
    <w:rPr>
      <w:rFonts w:ascii="Times New Roman" w:hAnsi="Times New Roman"/>
      <w:lang w:val="fr-FR" w:eastAsia="fr-FR"/>
    </w:rPr>
  </w:style>
  <w:style w:type="paragraph" w:styleId="Kopvaninhoudsopgave">
    <w:name w:val="TOC Heading"/>
    <w:basedOn w:val="Kop1"/>
    <w:next w:val="Standaard"/>
    <w:uiPriority w:val="39"/>
    <w:semiHidden/>
    <w:unhideWhenUsed/>
    <w:qFormat/>
    <w:rsid w:val="00711061"/>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Citaat">
    <w:name w:val="Quote"/>
    <w:basedOn w:val="Standaard"/>
    <w:next w:val="Standaard"/>
    <w:link w:val="CitaatChar"/>
    <w:uiPriority w:val="29"/>
    <w:rsid w:val="00C247A2"/>
    <w:rPr>
      <w:i/>
      <w:iCs/>
      <w:color w:val="000000"/>
    </w:rPr>
  </w:style>
  <w:style w:type="character" w:customStyle="1" w:styleId="CitaatChar">
    <w:name w:val="Citaat Char"/>
    <w:basedOn w:val="Standaardalinea-lettertype"/>
    <w:link w:val="Citaat"/>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Standaardalinea-lettertype"/>
    <w:uiPriority w:val="29"/>
    <w:rsid w:val="00C247A2"/>
    <w:rPr>
      <w:rFonts w:ascii="Arial" w:hAnsi="Arial"/>
      <w:i/>
      <w:iCs/>
      <w:color w:val="000000"/>
      <w:sz w:val="22"/>
      <w:lang w:val="en-GB" w:eastAsia="en-US"/>
    </w:rPr>
  </w:style>
  <w:style w:type="character" w:customStyle="1" w:styleId="Intensievebenadrukking1">
    <w:name w:val="Intensieve benadrukking1"/>
    <w:basedOn w:val="Standaardalinea-lettertype"/>
    <w:rsid w:val="00C247A2"/>
    <w:rPr>
      <w:b/>
      <w:bCs/>
      <w:i/>
      <w:iCs/>
      <w:color w:val="4F81BD"/>
    </w:rPr>
  </w:style>
  <w:style w:type="paragraph" w:customStyle="1" w:styleId="Lijstalinea2">
    <w:name w:val="Lijstalinea2"/>
    <w:basedOn w:val="Standaard"/>
    <w:rsid w:val="00C247A2"/>
    <w:pPr>
      <w:ind w:left="720"/>
    </w:pPr>
    <w:rPr>
      <w:rFonts w:ascii="Frutiger" w:hAnsi="Frutiger" w:cs="Raavi"/>
      <w:sz w:val="20"/>
    </w:rPr>
  </w:style>
  <w:style w:type="character" w:customStyle="1" w:styleId="Subtielebenadrukking1">
    <w:name w:val="Subtiele benadrukking1"/>
    <w:basedOn w:val="Standaardalinea-lettertype"/>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j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Standaard"/>
    <w:next w:val="Standaard"/>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Standaardalinea-lettertype"/>
    <w:link w:val="NootKop"/>
    <w:rsid w:val="00C247A2"/>
    <w:rPr>
      <w:rFonts w:ascii="Times New Roman" w:eastAsia="Times New Roman" w:hAnsi="Times New Roman" w:cs="Times New Roman"/>
      <w:b/>
      <w:sz w:val="18"/>
      <w:szCs w:val="24"/>
    </w:rPr>
  </w:style>
  <w:style w:type="character" w:customStyle="1" w:styleId="Titelvanboek1">
    <w:name w:val="Titel van boek1"/>
    <w:basedOn w:val="Standaardalinea-lettertype"/>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Standaard"/>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Standaard"/>
    <w:semiHidden/>
    <w:rsid w:val="00C247A2"/>
    <w:pPr>
      <w:spacing w:before="160" w:after="60"/>
      <w:jc w:val="right"/>
    </w:pPr>
    <w:rPr>
      <w:rFonts w:ascii="Helvetica" w:eastAsia="MS Mincho" w:hAnsi="Helvetica"/>
      <w:color w:val="AD052E"/>
      <w:sz w:val="20"/>
      <w:lang w:val="en-US" w:eastAsia="en-GB"/>
    </w:rPr>
  </w:style>
  <w:style w:type="paragraph" w:styleId="Geenafstand">
    <w:name w:val="No Spacing"/>
    <w:uiPriority w:val="1"/>
    <w:qFormat/>
    <w:rsid w:val="00711061"/>
    <w:pPr>
      <w:overflowPunct w:val="0"/>
      <w:autoSpaceDE w:val="0"/>
      <w:autoSpaceDN w:val="0"/>
      <w:adjustRightInd w:val="0"/>
      <w:textAlignment w:val="baseline"/>
    </w:pPr>
    <w:rPr>
      <w:rFonts w:ascii="Arial" w:eastAsia="MS Mincho" w:hAnsi="Arial"/>
      <w:sz w:val="22"/>
      <w:lang w:val="en-GB" w:eastAsia="en-US"/>
    </w:rPr>
  </w:style>
  <w:style w:type="character" w:styleId="Zwaar">
    <w:name w:val="Strong"/>
    <w:basedOn w:val="Standaardalinea-lettertype"/>
    <w:rsid w:val="00C247A2"/>
    <w:rPr>
      <w:b/>
      <w:bCs/>
    </w:rPr>
  </w:style>
  <w:style w:type="paragraph" w:customStyle="1" w:styleId="Standaardinspringing2">
    <w:name w:val="Standaardinspringing2"/>
    <w:basedOn w:val="Standaard"/>
    <w:rsid w:val="00C247A2"/>
    <w:pPr>
      <w:ind w:left="1134"/>
    </w:pPr>
    <w:rPr>
      <w:rFonts w:ascii="Times New Roman" w:hAnsi="Times New Roman"/>
      <w:sz w:val="24"/>
    </w:rPr>
  </w:style>
  <w:style w:type="paragraph" w:customStyle="1" w:styleId="Bijschrift10">
    <w:name w:val="Bijschrift1"/>
    <w:basedOn w:val="Bijschrift"/>
    <w:autoRedefine/>
    <w:rsid w:val="00C247A2"/>
    <w:rPr>
      <w:sz w:val="18"/>
    </w:rPr>
  </w:style>
  <w:style w:type="character" w:styleId="HTMLCode">
    <w:name w:val="HTML Code"/>
    <w:basedOn w:val="Standaardalinea-lettertype"/>
    <w:semiHidden/>
    <w:rsid w:val="00C247A2"/>
    <w:rPr>
      <w:rFonts w:ascii="Courier New" w:hAnsi="Courier New" w:cs="Courier New"/>
      <w:sz w:val="20"/>
      <w:szCs w:val="20"/>
    </w:rPr>
  </w:style>
  <w:style w:type="paragraph" w:customStyle="1" w:styleId="NootKopCharChar">
    <w:name w:val="Noot Kop Char Char"/>
    <w:basedOn w:val="Standaard"/>
    <w:next w:val="Standaard"/>
    <w:link w:val="NootKopCharCharChar"/>
    <w:rsid w:val="00C247A2"/>
    <w:pPr>
      <w:spacing w:before="240" w:after="120"/>
      <w:ind w:left="567"/>
      <w:jc w:val="both"/>
    </w:pPr>
    <w:rPr>
      <w:b/>
      <w:sz w:val="18"/>
      <w:szCs w:val="24"/>
    </w:rPr>
  </w:style>
  <w:style w:type="character" w:customStyle="1" w:styleId="NootCharChar">
    <w:name w:val="Noot Char Char"/>
    <w:basedOn w:val="Standaardalinea-lettertype"/>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Bijschrift"/>
    <w:rsid w:val="00C247A2"/>
    <w:rPr>
      <w:sz w:val="20"/>
    </w:rPr>
  </w:style>
  <w:style w:type="paragraph" w:customStyle="1" w:styleId="Opmaakprofiel3">
    <w:name w:val="Opmaakprofiel3"/>
    <w:basedOn w:val="Inhopg3"/>
    <w:rsid w:val="00C247A2"/>
    <w:pPr>
      <w:tabs>
        <w:tab w:val="clear" w:pos="10080"/>
        <w:tab w:val="left" w:pos="1728"/>
      </w:tabs>
      <w:ind w:left="1134" w:right="566" w:hanging="567"/>
    </w:pPr>
    <w:rPr>
      <w:lang w:val="nl-NL"/>
    </w:rPr>
  </w:style>
  <w:style w:type="character" w:customStyle="1" w:styleId="Intensievebenadrukking2">
    <w:name w:val="Intensieve benadrukking2"/>
    <w:basedOn w:val="Standaardalinea-lettertype"/>
    <w:rsid w:val="00C247A2"/>
    <w:rPr>
      <w:b/>
      <w:bCs/>
      <w:i/>
      <w:iCs/>
      <w:color w:val="4F81BD"/>
    </w:rPr>
  </w:style>
  <w:style w:type="character" w:customStyle="1" w:styleId="Heading5noNrChar">
    <w:name w:val="Heading 5 no Nr. Char"/>
    <w:basedOn w:val="Standaardalinea-lettertype"/>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Standaard"/>
    <w:rsid w:val="0018547A"/>
    <w:pPr>
      <w:ind w:left="1134"/>
    </w:pPr>
    <w:rPr>
      <w:rFonts w:ascii="Times New Roman" w:hAnsi="Times New Roman"/>
      <w:sz w:val="24"/>
    </w:rPr>
  </w:style>
  <w:style w:type="character" w:customStyle="1" w:styleId="Intensievebenadrukking3">
    <w:name w:val="Intensieve benadrukking3"/>
    <w:basedOn w:val="Standaardalinea-lettertype"/>
    <w:rsid w:val="0018547A"/>
    <w:rPr>
      <w:b/>
      <w:bCs/>
      <w:i/>
      <w:iCs/>
      <w:color w:val="4F81BD"/>
    </w:rPr>
  </w:style>
  <w:style w:type="paragraph" w:customStyle="1" w:styleId="Onderschrift">
    <w:name w:val="Onderschrift"/>
    <w:basedOn w:val="Bijschrift"/>
    <w:autoRedefine/>
    <w:qFormat/>
    <w:rsid w:val="00711061"/>
    <w:rPr>
      <w:rFonts w:cs="Arial"/>
      <w:sz w:val="18"/>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table of figures" w:uiPriority="99"/>
    <w:lsdException w:name="endnote reference" w:uiPriority="99"/>
    <w:lsdException w:name="Title" w:semiHidden="0" w:unhideWhenUsed="0"/>
    <w:lsdException w:name="Default Paragraph Font" w:uiPriority="1"/>
    <w:lsdException w:name="Subtitle" w:semiHidden="0" w:unhideWhenUsed="0"/>
    <w:lsdException w:name="Strong" w:semiHidden="0" w:unhideWhenUsed="0" w:qFormat="1"/>
    <w:lsdException w:name="Emphasis" w:semiHidden="0" w:unhideWhenUsed="0"/>
    <w:lsdException w:name="HTML Top of Form" w:uiPriority="99"/>
    <w:lsdException w:name="HTML Bottom of Form"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ard">
    <w:name w:val="Normal"/>
    <w:qFormat/>
    <w:rsid w:val="00711061"/>
    <w:pPr>
      <w:overflowPunct w:val="0"/>
      <w:autoSpaceDE w:val="0"/>
      <w:autoSpaceDN w:val="0"/>
      <w:adjustRightInd w:val="0"/>
      <w:textAlignment w:val="baseline"/>
    </w:pPr>
    <w:rPr>
      <w:rFonts w:ascii="Arial" w:hAnsi="Arial"/>
      <w:sz w:val="22"/>
      <w:lang w:val="en-GB" w:eastAsia="en-US"/>
    </w:rPr>
  </w:style>
  <w:style w:type="paragraph" w:styleId="Kop1">
    <w:name w:val="heading 1"/>
    <w:aliases w:val="Hoofdstuk,Module"/>
    <w:basedOn w:val="Standaard"/>
    <w:next w:val="Kop2"/>
    <w:link w:val="Kop1Char"/>
    <w:qFormat/>
    <w:rsid w:val="00711061"/>
    <w:pPr>
      <w:keepNext/>
      <w:numPr>
        <w:numId w:val="47"/>
      </w:numPr>
      <w:spacing w:before="240" w:after="120" w:line="480" w:lineRule="atLeast"/>
      <w:outlineLvl w:val="0"/>
    </w:pPr>
    <w:rPr>
      <w:rFonts w:eastAsiaTheme="majorEastAsia" w:cstheme="majorBidi"/>
      <w:b/>
      <w:sz w:val="32"/>
    </w:rPr>
  </w:style>
  <w:style w:type="paragraph" w:styleId="Kop2">
    <w:name w:val="heading 2"/>
    <w:aliases w:val="2,Para level 2,h2,heading 2,Level 2,hd2,w2,sub-sect,Titre 2,l2,l 2,two,Memo 2,21,22,23,24,211,221,231,Sub,Module + Onder: (Enkel,Auto,0,75 pt Lijndikte),Hoofdstuk Char,Module + ...,Module + Onder: (Enkel1,Auto1,01,75 pt Lijndikte)1,Alinea"/>
    <w:basedOn w:val="Standaard"/>
    <w:next w:val="Standaard"/>
    <w:link w:val="Kop2Char"/>
    <w:qFormat/>
    <w:rsid w:val="00711061"/>
    <w:pPr>
      <w:keepNext/>
      <w:numPr>
        <w:ilvl w:val="1"/>
        <w:numId w:val="47"/>
      </w:numPr>
      <w:spacing w:before="240"/>
      <w:outlineLvl w:val="1"/>
    </w:pPr>
    <w:rPr>
      <w:rFonts w:eastAsiaTheme="majorEastAsia" w:cstheme="majorBidi"/>
      <w:b/>
      <w:sz w:val="24"/>
    </w:rPr>
  </w:style>
  <w:style w:type="paragraph" w:styleId="Kop3">
    <w:name w:val="heading 3"/>
    <w:aliases w:val="Paragraaf,paragraaf"/>
    <w:basedOn w:val="Kop2"/>
    <w:next w:val="Standaard"/>
    <w:link w:val="Kop3Char"/>
    <w:qFormat/>
    <w:rsid w:val="00711061"/>
    <w:pPr>
      <w:numPr>
        <w:ilvl w:val="2"/>
      </w:numPr>
      <w:outlineLvl w:val="2"/>
    </w:pPr>
    <w:rPr>
      <w:sz w:val="22"/>
    </w:rPr>
  </w:style>
  <w:style w:type="paragraph" w:styleId="Kop4">
    <w:name w:val="heading 4"/>
    <w:aliases w:val="Sectie"/>
    <w:basedOn w:val="Kop2"/>
    <w:next w:val="Standaard"/>
    <w:link w:val="Kop4Char"/>
    <w:qFormat/>
    <w:rsid w:val="00711061"/>
    <w:pPr>
      <w:numPr>
        <w:ilvl w:val="3"/>
      </w:numPr>
      <w:outlineLvl w:val="3"/>
    </w:pPr>
  </w:style>
  <w:style w:type="paragraph" w:styleId="Kop5">
    <w:name w:val="heading 5"/>
    <w:aliases w:val="Onderdeel"/>
    <w:basedOn w:val="Kop2"/>
    <w:next w:val="Standaard"/>
    <w:link w:val="Kop5Char"/>
    <w:qFormat/>
    <w:rsid w:val="00711061"/>
    <w:pPr>
      <w:numPr>
        <w:ilvl w:val="4"/>
      </w:numPr>
      <w:outlineLvl w:val="4"/>
    </w:pPr>
  </w:style>
  <w:style w:type="paragraph" w:styleId="Kop6">
    <w:name w:val="heading 6"/>
    <w:basedOn w:val="Kop2"/>
    <w:next w:val="Standaard"/>
    <w:link w:val="Kop6Char"/>
    <w:qFormat/>
    <w:rsid w:val="00711061"/>
    <w:pPr>
      <w:numPr>
        <w:ilvl w:val="5"/>
      </w:numPr>
      <w:outlineLvl w:val="5"/>
    </w:pPr>
  </w:style>
  <w:style w:type="paragraph" w:styleId="Kop7">
    <w:name w:val="heading 7"/>
    <w:aliases w:val="7,Para level 7,h7,heading 7,71,Para level 71,h71,heading 71,72,Para level 72,h72,heading 72,73,Para level 73,h73,heading 73,74,Para level 74,h74,heading 74,75,Para level 75,h75,heading 75,76,Para level 76,h76,heading 76,77,Para level 77,h77,78"/>
    <w:basedOn w:val="Kop2"/>
    <w:next w:val="Standaard"/>
    <w:link w:val="Kop7Char"/>
    <w:qFormat/>
    <w:rsid w:val="00711061"/>
    <w:pPr>
      <w:numPr>
        <w:ilvl w:val="6"/>
      </w:numPr>
      <w:outlineLvl w:val="6"/>
    </w:pPr>
  </w:style>
  <w:style w:type="paragraph" w:styleId="Kop8">
    <w:name w:val="heading 8"/>
    <w:aliases w:val="8,h8,heading 8,81,h81,heading 81,82,h82,heading 82,83,h83,heading 83,84,h84,heading 84,85,h85,heading 85,86,h86,heading 86,87,h87,heading 87,88,h88,heading 88,811,h811,heading 811,821,h821,heading 821,831,h831,heading 831,841,h841,heading 841"/>
    <w:basedOn w:val="Kop2"/>
    <w:next w:val="Standaard"/>
    <w:link w:val="Kop8Char"/>
    <w:qFormat/>
    <w:rsid w:val="00711061"/>
    <w:pPr>
      <w:numPr>
        <w:ilvl w:val="7"/>
      </w:numPr>
      <w:ind w:left="5760" w:hanging="360"/>
      <w:outlineLvl w:val="7"/>
    </w:pPr>
  </w:style>
  <w:style w:type="paragraph" w:styleId="Kop9">
    <w:name w:val="heading 9"/>
    <w:basedOn w:val="Kop2"/>
    <w:next w:val="Standaard"/>
    <w:link w:val="Kop9Char"/>
    <w:qFormat/>
    <w:rsid w:val="00711061"/>
    <w:pPr>
      <w:numPr>
        <w:ilvl w:val="8"/>
        <w:numId w:val="34"/>
      </w:numPr>
      <w:tabs>
        <w:tab w:val="clear" w:pos="6480"/>
      </w:tabs>
      <w:ind w:left="0" w:firstLine="0"/>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Hoofdstuk Char1,Module Char"/>
    <w:basedOn w:val="Standaardalinea-lettertype"/>
    <w:link w:val="Kop1"/>
    <w:rsid w:val="00711061"/>
    <w:rPr>
      <w:rFonts w:ascii="Arial" w:eastAsiaTheme="majorEastAsia" w:hAnsi="Arial" w:cstheme="majorBidi"/>
      <w:b/>
      <w:sz w:val="32"/>
      <w:lang w:val="en-GB" w:eastAsia="en-US"/>
    </w:rPr>
  </w:style>
  <w:style w:type="character" w:styleId="Subtieleverwijzing">
    <w:name w:val="Subtle Reference"/>
    <w:aliases w:val="masterkop"/>
    <w:basedOn w:val="Standaardalinea-lettertype"/>
    <w:uiPriority w:val="31"/>
    <w:rsid w:val="00D22BB6"/>
    <w:rPr>
      <w:rFonts w:asciiTheme="majorHAnsi" w:hAnsiTheme="majorHAnsi"/>
      <w:caps w:val="0"/>
      <w:smallCaps/>
      <w:color w:val="auto"/>
      <w:sz w:val="20"/>
      <w:u w:val="single"/>
      <w:vertAlign w:val="subscript"/>
    </w:rPr>
  </w:style>
  <w:style w:type="character" w:customStyle="1" w:styleId="Kop2Char">
    <w:name w:val="Kop 2 Char"/>
    <w:aliases w:val="2 Char1,Para level 2 Char1,h2 Char1,heading 2 Char1,Level 2 Char1,hd2 Char1,w2 Char1,sub-sect Char1,Titre 2 Char1,l2 Char1,l 2 Char1,two Char1,Memo 2 Char1,21 Char1,22 Char1,23 Char1,24 Char1,211 Char1,221 Char1,231 Char1,Sub Char1,Auto Char"/>
    <w:basedOn w:val="Standaardalinea-lettertype"/>
    <w:link w:val="Kop2"/>
    <w:rsid w:val="00711061"/>
    <w:rPr>
      <w:rFonts w:ascii="Arial" w:eastAsiaTheme="majorEastAsia" w:hAnsi="Arial" w:cstheme="majorBidi"/>
      <w:b/>
      <w:sz w:val="24"/>
      <w:lang w:val="en-GB" w:eastAsia="en-US"/>
    </w:rPr>
  </w:style>
  <w:style w:type="character" w:customStyle="1" w:styleId="Kop3Char">
    <w:name w:val="Kop 3 Char"/>
    <w:aliases w:val="Paragraaf Char1,paragraaf Char"/>
    <w:basedOn w:val="Standaardalinea-lettertype"/>
    <w:link w:val="Kop3"/>
    <w:rsid w:val="00711061"/>
    <w:rPr>
      <w:rFonts w:ascii="Arial" w:eastAsiaTheme="majorEastAsia" w:hAnsi="Arial" w:cstheme="majorBidi"/>
      <w:b/>
      <w:sz w:val="22"/>
      <w:lang w:val="en-GB" w:eastAsia="en-US"/>
    </w:rPr>
  </w:style>
  <w:style w:type="character" w:customStyle="1" w:styleId="Kop4Char">
    <w:name w:val="Kop 4 Char"/>
    <w:aliases w:val="Sectie Char1"/>
    <w:link w:val="Kop4"/>
    <w:rsid w:val="00711061"/>
    <w:rPr>
      <w:rFonts w:ascii="Arial" w:eastAsiaTheme="majorEastAsia" w:hAnsi="Arial" w:cstheme="majorBidi"/>
      <w:b/>
      <w:sz w:val="24"/>
      <w:lang w:val="en-GB" w:eastAsia="en-US"/>
    </w:rPr>
  </w:style>
  <w:style w:type="character" w:customStyle="1" w:styleId="Kop5Char">
    <w:name w:val="Kop 5 Char"/>
    <w:aliases w:val="Onderdeel Char"/>
    <w:basedOn w:val="Standaardalinea-lettertype"/>
    <w:link w:val="Kop5"/>
    <w:rsid w:val="00711061"/>
    <w:rPr>
      <w:rFonts w:ascii="Arial" w:eastAsiaTheme="majorEastAsia" w:hAnsi="Arial" w:cstheme="majorBidi"/>
      <w:b/>
      <w:sz w:val="24"/>
      <w:lang w:val="en-GB" w:eastAsia="en-US"/>
    </w:rPr>
  </w:style>
  <w:style w:type="character" w:customStyle="1" w:styleId="Kop6Char">
    <w:name w:val="Kop 6 Char"/>
    <w:basedOn w:val="Standaardalinea-lettertype"/>
    <w:link w:val="Kop6"/>
    <w:rsid w:val="00711061"/>
    <w:rPr>
      <w:rFonts w:ascii="Arial" w:eastAsiaTheme="majorEastAsia" w:hAnsi="Arial" w:cstheme="majorBidi"/>
      <w:b/>
      <w:sz w:val="24"/>
      <w:lang w:val="en-GB" w:eastAsia="en-US"/>
    </w:rPr>
  </w:style>
  <w:style w:type="character" w:customStyle="1" w:styleId="Kop7Char">
    <w:name w:val="Kop 7 Char"/>
    <w:aliases w:val="7 Char,Para level 7 Char,h7 Char,heading 7 Char,71 Char,Para level 71 Char,h71 Char,heading 71 Char,72 Char,Para level 72 Char,h72 Char,heading 72 Char,73 Char,Para level 73 Char,h73 Char,heading 73 Char,74 Char,Para level 74 Char,h74 Char"/>
    <w:basedOn w:val="Standaardalinea-lettertype"/>
    <w:link w:val="Kop7"/>
    <w:rsid w:val="00711061"/>
    <w:rPr>
      <w:rFonts w:ascii="Arial" w:eastAsiaTheme="majorEastAsia" w:hAnsi="Arial" w:cstheme="majorBidi"/>
      <w:b/>
      <w:sz w:val="24"/>
      <w:lang w:val="en-GB" w:eastAsia="en-US"/>
    </w:rPr>
  </w:style>
  <w:style w:type="character" w:customStyle="1" w:styleId="Kop8Char">
    <w:name w:val="Kop 8 Char"/>
    <w:aliases w:val="8 Char,h8 Char,heading 8 Char,81 Char,h81 Char,heading 81 Char,82 Char,h82 Char,heading 82 Char,83 Char,h83 Char,heading 83 Char,84 Char,h84 Char,heading 84 Char,85 Char,h85 Char,heading 85 Char,86 Char,h86 Char,heading 86 Char,87 Char"/>
    <w:basedOn w:val="Standaardalinea-lettertype"/>
    <w:link w:val="Kop8"/>
    <w:rsid w:val="00711061"/>
    <w:rPr>
      <w:rFonts w:ascii="Arial" w:eastAsiaTheme="majorEastAsia" w:hAnsi="Arial" w:cstheme="majorBidi"/>
      <w:b/>
      <w:sz w:val="24"/>
      <w:lang w:val="en-GB" w:eastAsia="en-US"/>
    </w:rPr>
  </w:style>
  <w:style w:type="character" w:customStyle="1" w:styleId="Kop9Char">
    <w:name w:val="Kop 9 Char"/>
    <w:basedOn w:val="Standaardalinea-lettertype"/>
    <w:link w:val="Kop9"/>
    <w:rsid w:val="00711061"/>
    <w:rPr>
      <w:rFonts w:ascii="Arial" w:eastAsiaTheme="majorEastAsia" w:hAnsi="Arial" w:cstheme="majorBidi"/>
      <w:b/>
      <w:sz w:val="24"/>
      <w:lang w:val="en-GB" w:eastAsia="en-US"/>
    </w:rPr>
  </w:style>
  <w:style w:type="paragraph" w:styleId="Lijstalinea">
    <w:name w:val="List Paragraph"/>
    <w:basedOn w:val="Standaard"/>
    <w:uiPriority w:val="99"/>
    <w:rsid w:val="00C247A2"/>
    <w:pPr>
      <w:ind w:left="720"/>
      <w:contextualSpacing/>
    </w:pPr>
  </w:style>
  <w:style w:type="character" w:customStyle="1" w:styleId="Kop2Char1">
    <w:name w:val="Kop 2 Char1"/>
    <w:aliases w:val="2 Char,Para level 2 Char,h2 Char,heading 2 Char,Level 2 Char,hd2 Char,w2 Char,sub-sect Char,Titre 2 Char,l2 Char,l 2 Char,two Char,Memo 2 Char,21 Char,22 Char,23 Char,24 Char,211 Char,221 Char,231 Char,Sub Char,Module + Onder: (Enkel Char"/>
    <w:basedOn w:val="Standaardalinea-lettertype"/>
    <w:rsid w:val="00C247A2"/>
    <w:rPr>
      <w:rFonts w:ascii="Arial" w:hAnsi="Arial"/>
      <w:b/>
      <w:sz w:val="24"/>
      <w:lang w:val="en-GB" w:eastAsia="en-US"/>
    </w:rPr>
  </w:style>
  <w:style w:type="character" w:customStyle="1" w:styleId="Kop3Char1">
    <w:name w:val="Kop 3 Char1"/>
    <w:aliases w:val="Paragraaf Char"/>
    <w:basedOn w:val="Standaardalinea-lettertype"/>
    <w:rsid w:val="00C247A2"/>
    <w:rPr>
      <w:rFonts w:ascii="Arial" w:hAnsi="Arial"/>
      <w:b/>
      <w:sz w:val="22"/>
      <w:lang w:val="en-GB" w:eastAsia="en-US"/>
    </w:rPr>
  </w:style>
  <w:style w:type="character" w:customStyle="1" w:styleId="Kop4Char1">
    <w:name w:val="Kop 4 Char1"/>
    <w:aliases w:val="Sectie Char"/>
    <w:locked/>
    <w:rsid w:val="00C247A2"/>
    <w:rPr>
      <w:rFonts w:ascii="Arial" w:hAnsi="Arial"/>
      <w:b/>
      <w:sz w:val="24"/>
      <w:lang w:val="en-GB" w:eastAsia="en-US"/>
    </w:rPr>
  </w:style>
  <w:style w:type="paragraph" w:styleId="Koptekst">
    <w:name w:val="header"/>
    <w:aliases w:val="Header style"/>
    <w:basedOn w:val="Standaard"/>
    <w:link w:val="KoptekstChar"/>
    <w:rsid w:val="00C247A2"/>
    <w:pPr>
      <w:tabs>
        <w:tab w:val="center" w:pos="4153"/>
        <w:tab w:val="right" w:pos="8306"/>
      </w:tabs>
    </w:pPr>
  </w:style>
  <w:style w:type="character" w:customStyle="1" w:styleId="KoptekstChar">
    <w:name w:val="Koptekst Char"/>
    <w:aliases w:val="Header style Char"/>
    <w:basedOn w:val="Standaardalinea-lettertype"/>
    <w:link w:val="Koptekst"/>
    <w:rsid w:val="00C247A2"/>
    <w:rPr>
      <w:rFonts w:ascii="Arial" w:eastAsia="Times New Roman" w:hAnsi="Arial" w:cs="Times New Roman"/>
      <w:szCs w:val="20"/>
      <w:lang w:val="en-GB" w:eastAsia="en-US"/>
    </w:rPr>
  </w:style>
  <w:style w:type="paragraph" w:styleId="Voettekst">
    <w:name w:val="footer"/>
    <w:basedOn w:val="Standaard"/>
    <w:link w:val="VoettekstChar"/>
    <w:rsid w:val="00C247A2"/>
    <w:pPr>
      <w:tabs>
        <w:tab w:val="center" w:pos="4153"/>
        <w:tab w:val="right" w:pos="8306"/>
      </w:tabs>
    </w:pPr>
  </w:style>
  <w:style w:type="character" w:customStyle="1" w:styleId="VoettekstChar">
    <w:name w:val="Voettekst Char"/>
    <w:basedOn w:val="Standaardalinea-lettertype"/>
    <w:link w:val="Voettekst"/>
    <w:rsid w:val="00C247A2"/>
    <w:rPr>
      <w:rFonts w:ascii="Arial" w:eastAsia="Times New Roman" w:hAnsi="Arial" w:cs="Times New Roman"/>
      <w:szCs w:val="20"/>
      <w:lang w:val="en-GB" w:eastAsia="en-US"/>
    </w:rPr>
  </w:style>
  <w:style w:type="paragraph" w:customStyle="1" w:styleId="Abbreviations">
    <w:name w:val="Abbreviations"/>
    <w:basedOn w:val="Standaard"/>
    <w:rsid w:val="00C247A2"/>
    <w:pPr>
      <w:ind w:left="1134" w:hanging="1134"/>
    </w:pPr>
  </w:style>
  <w:style w:type="paragraph" w:customStyle="1" w:styleId="Appendix">
    <w:name w:val="Appendix"/>
    <w:basedOn w:val="Kop1"/>
    <w:next w:val="Standaard"/>
    <w:rsid w:val="00C247A2"/>
    <w:pPr>
      <w:ind w:left="1701" w:hanging="1701"/>
      <w:outlineLvl w:val="9"/>
    </w:pPr>
    <w:rPr>
      <w:rFonts w:eastAsia="Times New Roman" w:cs="Times New Roman"/>
      <w:bCs/>
    </w:rPr>
  </w:style>
  <w:style w:type="paragraph" w:styleId="Bijschrift">
    <w:name w:val="caption"/>
    <w:basedOn w:val="Standaard"/>
    <w:next w:val="Standaard"/>
    <w:rsid w:val="00C247A2"/>
    <w:pPr>
      <w:spacing w:before="120" w:after="240"/>
    </w:pPr>
    <w:rPr>
      <w:b/>
    </w:rPr>
  </w:style>
  <w:style w:type="paragraph" w:customStyle="1" w:styleId="CaptionCentre">
    <w:name w:val="CaptionCentre"/>
    <w:basedOn w:val="Bijschrift"/>
    <w:next w:val="Standaard"/>
    <w:rsid w:val="00C247A2"/>
    <w:pPr>
      <w:jc w:val="center"/>
    </w:pPr>
  </w:style>
  <w:style w:type="paragraph" w:customStyle="1" w:styleId="CaptionLeft">
    <w:name w:val="CaptionLeft"/>
    <w:basedOn w:val="Bijschrift"/>
    <w:next w:val="Standaard"/>
    <w:rsid w:val="00C247A2"/>
  </w:style>
  <w:style w:type="paragraph" w:customStyle="1" w:styleId="CaptionRight">
    <w:name w:val="CaptionRight"/>
    <w:basedOn w:val="Bijschrift"/>
    <w:next w:val="Standaard"/>
    <w:rsid w:val="00C247A2"/>
    <w:pPr>
      <w:jc w:val="right"/>
    </w:pPr>
  </w:style>
  <w:style w:type="paragraph" w:styleId="Afsluiting">
    <w:name w:val="Closing"/>
    <w:basedOn w:val="Standaard"/>
    <w:link w:val="AfsluitingChar"/>
    <w:rsid w:val="00C247A2"/>
    <w:pPr>
      <w:ind w:left="4252"/>
    </w:pPr>
  </w:style>
  <w:style w:type="character" w:customStyle="1" w:styleId="AfsluitingChar">
    <w:name w:val="Afsluiting Char"/>
    <w:basedOn w:val="Standaardalinea-lettertype"/>
    <w:link w:val="Afsluiting"/>
    <w:rsid w:val="00C247A2"/>
    <w:rPr>
      <w:rFonts w:ascii="Arial" w:eastAsia="Times New Roman" w:hAnsi="Arial" w:cs="Times New Roman"/>
      <w:szCs w:val="20"/>
      <w:lang w:val="en-GB" w:eastAsia="en-US"/>
    </w:rPr>
  </w:style>
  <w:style w:type="character" w:styleId="Verwijzingopmerking">
    <w:name w:val="annotation reference"/>
    <w:semiHidden/>
    <w:rsid w:val="00C247A2"/>
    <w:rPr>
      <w:sz w:val="16"/>
    </w:rPr>
  </w:style>
  <w:style w:type="paragraph" w:styleId="Tekstopmerking">
    <w:name w:val="annotation text"/>
    <w:basedOn w:val="Standaard"/>
    <w:link w:val="TekstopmerkingChar"/>
    <w:semiHidden/>
    <w:rsid w:val="00C247A2"/>
  </w:style>
  <w:style w:type="character" w:customStyle="1" w:styleId="TekstopmerkingChar">
    <w:name w:val="Tekst opmerking Char"/>
    <w:basedOn w:val="Standaardalinea-lettertype"/>
    <w:link w:val="Tekstopmerking"/>
    <w:semiHidden/>
    <w:rsid w:val="00C247A2"/>
    <w:rPr>
      <w:rFonts w:ascii="Arial" w:eastAsia="Times New Roman" w:hAnsi="Arial" w:cs="Times New Roman"/>
      <w:szCs w:val="20"/>
      <w:lang w:val="en-GB" w:eastAsia="en-US"/>
    </w:rPr>
  </w:style>
  <w:style w:type="character" w:styleId="Voetnootmarkering">
    <w:name w:val="footnote reference"/>
    <w:semiHidden/>
    <w:rsid w:val="00C247A2"/>
    <w:rPr>
      <w:position w:val="6"/>
      <w:sz w:val="16"/>
    </w:rPr>
  </w:style>
  <w:style w:type="paragraph" w:styleId="Voetnoottekst">
    <w:name w:val="footnote text"/>
    <w:basedOn w:val="Standaard"/>
    <w:link w:val="VoetnoottekstChar"/>
    <w:semiHidden/>
    <w:rsid w:val="00C247A2"/>
  </w:style>
  <w:style w:type="character" w:customStyle="1" w:styleId="VoetnoottekstChar">
    <w:name w:val="Voetnoottekst Char"/>
    <w:basedOn w:val="Standaardalinea-lettertype"/>
    <w:link w:val="Voetnoottekst"/>
    <w:semiHidden/>
    <w:rsid w:val="00C247A2"/>
    <w:rPr>
      <w:rFonts w:ascii="Arial" w:eastAsia="Times New Roman" w:hAnsi="Arial" w:cs="Times New Roman"/>
      <w:szCs w:val="20"/>
      <w:lang w:val="en-GB" w:eastAsia="en-US"/>
    </w:rPr>
  </w:style>
  <w:style w:type="paragraph" w:customStyle="1" w:styleId="Heading1noNr">
    <w:name w:val="Heading 1 no Nr."/>
    <w:basedOn w:val="Kop1"/>
    <w:next w:val="Standaard"/>
    <w:rsid w:val="00C247A2"/>
    <w:pPr>
      <w:outlineLvl w:val="9"/>
    </w:pPr>
    <w:rPr>
      <w:rFonts w:eastAsia="Times New Roman" w:cs="Times New Roman"/>
      <w:bCs/>
    </w:rPr>
  </w:style>
  <w:style w:type="paragraph" w:customStyle="1" w:styleId="Heading2noNr">
    <w:name w:val="Heading 2 no Nr."/>
    <w:basedOn w:val="Kop2"/>
    <w:next w:val="Standaard"/>
    <w:rsid w:val="00C247A2"/>
    <w:pPr>
      <w:outlineLvl w:val="9"/>
    </w:pPr>
  </w:style>
  <w:style w:type="paragraph" w:customStyle="1" w:styleId="Heading3noNr">
    <w:name w:val="Heading 3 no Nr."/>
    <w:basedOn w:val="Kop3"/>
    <w:next w:val="Standaard"/>
    <w:rsid w:val="00C247A2"/>
    <w:pPr>
      <w:outlineLvl w:val="9"/>
    </w:pPr>
  </w:style>
  <w:style w:type="paragraph" w:customStyle="1" w:styleId="Heading4noNr">
    <w:name w:val="Heading 4 no Nr."/>
    <w:basedOn w:val="Kop4"/>
    <w:next w:val="Standaard"/>
    <w:rsid w:val="00C247A2"/>
    <w:pPr>
      <w:outlineLvl w:val="9"/>
    </w:pPr>
  </w:style>
  <w:style w:type="paragraph" w:customStyle="1" w:styleId="Heading5noNr">
    <w:name w:val="Heading 5 no Nr."/>
    <w:basedOn w:val="Kop5"/>
    <w:next w:val="Standaard"/>
    <w:link w:val="Heading5noNrChar"/>
    <w:rsid w:val="00C247A2"/>
    <w:pPr>
      <w:outlineLvl w:val="9"/>
    </w:pPr>
  </w:style>
  <w:style w:type="paragraph" w:customStyle="1" w:styleId="Heading6noNr">
    <w:name w:val="Heading 6 no Nr."/>
    <w:basedOn w:val="Kop6"/>
    <w:next w:val="Standaard"/>
    <w:rsid w:val="00C247A2"/>
    <w:pPr>
      <w:outlineLvl w:val="9"/>
    </w:pPr>
  </w:style>
  <w:style w:type="paragraph" w:customStyle="1" w:styleId="Heading7noNr">
    <w:name w:val="Heading 7 no Nr."/>
    <w:basedOn w:val="Kop7"/>
    <w:next w:val="Standaard"/>
    <w:rsid w:val="00C247A2"/>
    <w:pPr>
      <w:outlineLvl w:val="9"/>
    </w:pPr>
  </w:style>
  <w:style w:type="paragraph" w:customStyle="1" w:styleId="Heading8noNr">
    <w:name w:val="Heading 8 no Nr."/>
    <w:basedOn w:val="Kop8"/>
    <w:next w:val="Standaard"/>
    <w:rsid w:val="00C247A2"/>
    <w:pPr>
      <w:outlineLvl w:val="9"/>
    </w:pPr>
  </w:style>
  <w:style w:type="paragraph" w:customStyle="1" w:styleId="Heading9noNr">
    <w:name w:val="Heading 9 no Nr."/>
    <w:basedOn w:val="Kop9"/>
    <w:next w:val="Standaard"/>
    <w:rsid w:val="00C247A2"/>
    <w:pPr>
      <w:outlineLvl w:val="9"/>
    </w:pPr>
  </w:style>
  <w:style w:type="paragraph" w:customStyle="1" w:styleId="Text">
    <w:name w:val="Text"/>
    <w:basedOn w:val="Standaard"/>
    <w:link w:val="TextChar"/>
    <w:rsid w:val="00C247A2"/>
  </w:style>
  <w:style w:type="character" w:customStyle="1" w:styleId="TextChar">
    <w:name w:val="Text Char"/>
    <w:link w:val="Text"/>
    <w:rsid w:val="00C247A2"/>
    <w:rPr>
      <w:rFonts w:ascii="Arial" w:eastAsia="Times New Roman" w:hAnsi="Arial" w:cs="Times New Roman"/>
      <w:szCs w:val="20"/>
      <w:lang w:val="en-GB" w:eastAsia="en-US"/>
    </w:rPr>
  </w:style>
  <w:style w:type="paragraph" w:customStyle="1" w:styleId="INDENT05">
    <w:name w:val="INDENT 0.5"/>
    <w:basedOn w:val="Text"/>
    <w:rsid w:val="00C247A2"/>
    <w:pPr>
      <w:keepNext/>
      <w:keepLines/>
      <w:ind w:left="284"/>
    </w:pPr>
  </w:style>
  <w:style w:type="paragraph" w:customStyle="1" w:styleId="INDENT1">
    <w:name w:val="INDENT 1"/>
    <w:basedOn w:val="INDENT05"/>
    <w:rsid w:val="00C247A2"/>
    <w:pPr>
      <w:ind w:left="567"/>
    </w:pPr>
  </w:style>
  <w:style w:type="paragraph" w:customStyle="1" w:styleId="INDENT15">
    <w:name w:val="INDENT 1.5"/>
    <w:basedOn w:val="INDENT05"/>
    <w:rsid w:val="00C247A2"/>
    <w:pPr>
      <w:ind w:left="851"/>
    </w:pPr>
  </w:style>
  <w:style w:type="paragraph" w:customStyle="1" w:styleId="INDENT2">
    <w:name w:val="INDENT 2"/>
    <w:basedOn w:val="INDENT05"/>
    <w:rsid w:val="00C247A2"/>
    <w:pPr>
      <w:ind w:left="1134"/>
    </w:pPr>
  </w:style>
  <w:style w:type="paragraph" w:customStyle="1" w:styleId="INDENT25">
    <w:name w:val="INDENT 2.5"/>
    <w:basedOn w:val="INDENT05"/>
    <w:rsid w:val="00C247A2"/>
    <w:pPr>
      <w:ind w:left="1418"/>
    </w:pPr>
  </w:style>
  <w:style w:type="paragraph" w:customStyle="1" w:styleId="INDENT3">
    <w:name w:val="INDENT 3"/>
    <w:basedOn w:val="INDENT2"/>
    <w:rsid w:val="00C247A2"/>
    <w:pPr>
      <w:ind w:left="1701"/>
    </w:pPr>
  </w:style>
  <w:style w:type="paragraph" w:styleId="Index1">
    <w:name w:val="index 1"/>
    <w:basedOn w:val="Standaard"/>
    <w:next w:val="Standaard"/>
    <w:uiPriority w:val="99"/>
    <w:semiHidden/>
    <w:rsid w:val="00C247A2"/>
  </w:style>
  <w:style w:type="paragraph" w:styleId="Index2">
    <w:name w:val="index 2"/>
    <w:basedOn w:val="Standaard"/>
    <w:next w:val="Standaard"/>
    <w:semiHidden/>
    <w:rsid w:val="00C247A2"/>
    <w:pPr>
      <w:ind w:left="283"/>
    </w:pPr>
  </w:style>
  <w:style w:type="paragraph" w:styleId="Index3">
    <w:name w:val="index 3"/>
    <w:basedOn w:val="Standaard"/>
    <w:next w:val="Standaard"/>
    <w:semiHidden/>
    <w:rsid w:val="00C247A2"/>
    <w:pPr>
      <w:ind w:left="566"/>
    </w:pPr>
  </w:style>
  <w:style w:type="paragraph" w:styleId="Index4">
    <w:name w:val="index 4"/>
    <w:basedOn w:val="Standaard"/>
    <w:next w:val="Standaard"/>
    <w:semiHidden/>
    <w:rsid w:val="00C247A2"/>
    <w:pPr>
      <w:ind w:left="849"/>
    </w:pPr>
  </w:style>
  <w:style w:type="paragraph" w:styleId="Index5">
    <w:name w:val="index 5"/>
    <w:basedOn w:val="Standaard"/>
    <w:next w:val="Standaard"/>
    <w:semiHidden/>
    <w:rsid w:val="00C247A2"/>
    <w:pPr>
      <w:ind w:left="1132"/>
    </w:pPr>
  </w:style>
  <w:style w:type="paragraph" w:styleId="Index6">
    <w:name w:val="index 6"/>
    <w:basedOn w:val="Standaard"/>
    <w:next w:val="Standaard"/>
    <w:semiHidden/>
    <w:rsid w:val="00C247A2"/>
    <w:pPr>
      <w:ind w:left="1415"/>
    </w:pPr>
  </w:style>
  <w:style w:type="paragraph" w:styleId="Index7">
    <w:name w:val="index 7"/>
    <w:basedOn w:val="Standaard"/>
    <w:next w:val="Standaard"/>
    <w:semiHidden/>
    <w:rsid w:val="00C247A2"/>
    <w:pPr>
      <w:ind w:left="1698"/>
    </w:pPr>
  </w:style>
  <w:style w:type="paragraph" w:styleId="Indexkop">
    <w:name w:val="index heading"/>
    <w:basedOn w:val="Standaard"/>
    <w:next w:val="Index1"/>
    <w:uiPriority w:val="99"/>
    <w:semiHidden/>
    <w:rsid w:val="00C247A2"/>
  </w:style>
  <w:style w:type="paragraph" w:customStyle="1" w:styleId="KWNposCentre">
    <w:name w:val="KWNposCentre"/>
    <w:basedOn w:val="Text"/>
    <w:next w:val="Text"/>
    <w:rsid w:val="00C247A2"/>
    <w:pPr>
      <w:keepNext/>
      <w:jc w:val="center"/>
    </w:pPr>
  </w:style>
  <w:style w:type="paragraph" w:customStyle="1" w:styleId="KWNposLeft">
    <w:name w:val="KWNposLeft"/>
    <w:basedOn w:val="Text"/>
    <w:next w:val="Text"/>
    <w:rsid w:val="00C247A2"/>
    <w:pPr>
      <w:keepNext/>
    </w:pPr>
  </w:style>
  <w:style w:type="paragraph" w:customStyle="1" w:styleId="KWNposRight">
    <w:name w:val="KWNposRight"/>
    <w:basedOn w:val="Text"/>
    <w:next w:val="Text"/>
    <w:rsid w:val="00C247A2"/>
    <w:pPr>
      <w:keepNext/>
      <w:jc w:val="right"/>
    </w:pPr>
  </w:style>
  <w:style w:type="character" w:styleId="Regelnummer">
    <w:name w:val="line number"/>
    <w:basedOn w:val="Standaardalinea-lettertype"/>
    <w:rsid w:val="00C247A2"/>
  </w:style>
  <w:style w:type="paragraph" w:styleId="Macrotekst">
    <w:name w:val="macro"/>
    <w:link w:val="MacrotekstChar"/>
    <w:semiHidden/>
    <w:rsid w:val="00C247A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overflowPunct w:val="0"/>
      <w:autoSpaceDE w:val="0"/>
      <w:autoSpaceDN w:val="0"/>
      <w:adjustRightInd w:val="0"/>
      <w:textAlignment w:val="baseline"/>
    </w:pPr>
    <w:rPr>
      <w:rFonts w:ascii="Arial" w:hAnsi="Arial"/>
      <w:b/>
      <w:lang w:val="en-GB" w:eastAsia="en-US"/>
    </w:rPr>
  </w:style>
  <w:style w:type="character" w:customStyle="1" w:styleId="MacrotekstChar">
    <w:name w:val="Macrotekst Char"/>
    <w:basedOn w:val="Standaardalinea-lettertype"/>
    <w:link w:val="Macrotekst"/>
    <w:semiHidden/>
    <w:rsid w:val="00C247A2"/>
    <w:rPr>
      <w:rFonts w:ascii="Arial" w:eastAsia="Times New Roman" w:hAnsi="Arial" w:cs="Times New Roman"/>
      <w:b/>
      <w:szCs w:val="20"/>
      <w:lang w:val="en-GB" w:eastAsia="en-US"/>
    </w:rPr>
  </w:style>
  <w:style w:type="paragraph" w:styleId="Standaardinspringing">
    <w:name w:val="Normal Indent"/>
    <w:basedOn w:val="Standaard"/>
    <w:rsid w:val="00C247A2"/>
    <w:pPr>
      <w:ind w:left="284"/>
    </w:pPr>
  </w:style>
  <w:style w:type="character" w:styleId="Paginanummer">
    <w:name w:val="page number"/>
    <w:basedOn w:val="Standaardalinea-lettertype"/>
    <w:rsid w:val="00C247A2"/>
  </w:style>
  <w:style w:type="paragraph" w:customStyle="1" w:styleId="PosCentre">
    <w:name w:val="PosCentre"/>
    <w:basedOn w:val="Text"/>
    <w:next w:val="Text"/>
    <w:rsid w:val="00C247A2"/>
    <w:pPr>
      <w:jc w:val="center"/>
    </w:pPr>
  </w:style>
  <w:style w:type="paragraph" w:customStyle="1" w:styleId="PosLeft">
    <w:name w:val="PosLeft"/>
    <w:basedOn w:val="Text"/>
    <w:next w:val="Text"/>
    <w:rsid w:val="00C247A2"/>
  </w:style>
  <w:style w:type="paragraph" w:customStyle="1" w:styleId="PosRight">
    <w:name w:val="PosRight"/>
    <w:basedOn w:val="Text"/>
    <w:next w:val="Text"/>
    <w:rsid w:val="00C247A2"/>
    <w:pPr>
      <w:jc w:val="right"/>
    </w:pPr>
  </w:style>
  <w:style w:type="paragraph" w:customStyle="1" w:styleId="References">
    <w:name w:val="References"/>
    <w:basedOn w:val="Abbreviations"/>
    <w:rsid w:val="00C247A2"/>
    <w:pPr>
      <w:numPr>
        <w:numId w:val="1"/>
      </w:numPr>
    </w:pPr>
    <w:rPr>
      <w:lang w:val="en-US"/>
    </w:rPr>
  </w:style>
  <w:style w:type="paragraph" w:styleId="Ondertitel">
    <w:name w:val="Subtitle"/>
    <w:basedOn w:val="Standaard"/>
    <w:link w:val="OndertitelChar"/>
    <w:rsid w:val="00C247A2"/>
    <w:pPr>
      <w:spacing w:after="60"/>
      <w:jc w:val="center"/>
    </w:pPr>
    <w:rPr>
      <w:i/>
      <w:sz w:val="24"/>
    </w:rPr>
  </w:style>
  <w:style w:type="character" w:customStyle="1" w:styleId="OndertitelChar">
    <w:name w:val="Ondertitel Char"/>
    <w:basedOn w:val="Standaardalinea-lettertype"/>
    <w:link w:val="Ondertitel"/>
    <w:rsid w:val="00C247A2"/>
    <w:rPr>
      <w:rFonts w:ascii="Arial" w:eastAsia="Times New Roman" w:hAnsi="Arial" w:cs="Times New Roman"/>
      <w:i/>
      <w:sz w:val="24"/>
      <w:szCs w:val="20"/>
      <w:lang w:val="en-GB" w:eastAsia="en-US"/>
    </w:rPr>
  </w:style>
  <w:style w:type="paragraph" w:customStyle="1" w:styleId="zAdmText">
    <w:name w:val="z_AdmText"/>
    <w:basedOn w:val="Standaard"/>
    <w:rsid w:val="00C247A2"/>
    <w:rPr>
      <w:noProof/>
    </w:rPr>
  </w:style>
  <w:style w:type="paragraph" w:styleId="Lijstmetafbeeldingen">
    <w:name w:val="table of figures"/>
    <w:basedOn w:val="zAdmText"/>
    <w:next w:val="Text"/>
    <w:uiPriority w:val="99"/>
    <w:rsid w:val="00C247A2"/>
    <w:pPr>
      <w:tabs>
        <w:tab w:val="right" w:pos="9355"/>
      </w:tabs>
      <w:ind w:left="400" w:right="566" w:hanging="400"/>
    </w:pPr>
  </w:style>
  <w:style w:type="paragraph" w:customStyle="1" w:styleId="TextBold">
    <w:name w:val="TextBold"/>
    <w:basedOn w:val="Text"/>
    <w:next w:val="Text"/>
    <w:rsid w:val="00C247A2"/>
    <w:rPr>
      <w:b/>
    </w:rPr>
  </w:style>
  <w:style w:type="paragraph" w:customStyle="1" w:styleId="TextList1">
    <w:name w:val="TextList1"/>
    <w:basedOn w:val="Text"/>
    <w:rsid w:val="00C247A2"/>
    <w:pPr>
      <w:spacing w:before="120"/>
    </w:pPr>
  </w:style>
  <w:style w:type="paragraph" w:customStyle="1" w:styleId="TextList2">
    <w:name w:val="TextList2"/>
    <w:basedOn w:val="Text"/>
    <w:rsid w:val="00C247A2"/>
    <w:pPr>
      <w:tabs>
        <w:tab w:val="left" w:pos="142"/>
        <w:tab w:val="decimal" w:pos="1559"/>
      </w:tabs>
      <w:spacing w:before="120"/>
    </w:pPr>
  </w:style>
  <w:style w:type="paragraph" w:customStyle="1" w:styleId="TextListAutoNum">
    <w:name w:val="TextListAutoNum"/>
    <w:basedOn w:val="Text"/>
    <w:rsid w:val="00C247A2"/>
    <w:pPr>
      <w:spacing w:before="120"/>
      <w:ind w:left="284" w:hanging="284"/>
    </w:pPr>
  </w:style>
  <w:style w:type="paragraph" w:styleId="Inhopg1">
    <w:name w:val="toc 1"/>
    <w:basedOn w:val="zAdmText"/>
    <w:uiPriority w:val="39"/>
    <w:rsid w:val="00C247A2"/>
    <w:pPr>
      <w:tabs>
        <w:tab w:val="right" w:leader="dot" w:pos="9355"/>
      </w:tabs>
      <w:spacing w:before="240"/>
      <w:ind w:left="567" w:right="566" w:hanging="567"/>
    </w:pPr>
    <w:rPr>
      <w:b/>
    </w:rPr>
  </w:style>
  <w:style w:type="paragraph" w:styleId="Inhopg2">
    <w:name w:val="toc 2"/>
    <w:basedOn w:val="Inhopg1"/>
    <w:uiPriority w:val="39"/>
    <w:rsid w:val="00C247A2"/>
    <w:pPr>
      <w:spacing w:before="0"/>
      <w:ind w:left="1134"/>
    </w:pPr>
    <w:rPr>
      <w:b w:val="0"/>
      <w:sz w:val="20"/>
    </w:rPr>
  </w:style>
  <w:style w:type="paragraph" w:styleId="Inhopg3">
    <w:name w:val="toc 3"/>
    <w:basedOn w:val="Inhopg2"/>
    <w:uiPriority w:val="39"/>
    <w:rsid w:val="00C247A2"/>
    <w:pPr>
      <w:tabs>
        <w:tab w:val="right" w:pos="10080"/>
      </w:tabs>
      <w:ind w:left="1440" w:right="562" w:hanging="720"/>
    </w:pPr>
  </w:style>
  <w:style w:type="paragraph" w:styleId="Inhopg4">
    <w:name w:val="toc 4"/>
    <w:basedOn w:val="Inhopg2"/>
    <w:uiPriority w:val="39"/>
    <w:rsid w:val="00C247A2"/>
    <w:pPr>
      <w:ind w:left="1728" w:right="562" w:hanging="864"/>
    </w:pPr>
  </w:style>
  <w:style w:type="paragraph" w:styleId="Inhopg5">
    <w:name w:val="toc 5"/>
    <w:basedOn w:val="Inhopg2"/>
    <w:uiPriority w:val="39"/>
    <w:rsid w:val="00C247A2"/>
    <w:pPr>
      <w:ind w:left="1701"/>
    </w:pPr>
  </w:style>
  <w:style w:type="paragraph" w:styleId="Inhopg6">
    <w:name w:val="toc 6"/>
    <w:basedOn w:val="Inhopg2"/>
    <w:uiPriority w:val="39"/>
    <w:rsid w:val="00C247A2"/>
    <w:pPr>
      <w:ind w:left="1701"/>
    </w:pPr>
  </w:style>
  <w:style w:type="paragraph" w:styleId="Inhopg7">
    <w:name w:val="toc 7"/>
    <w:basedOn w:val="Inhopg2"/>
    <w:uiPriority w:val="39"/>
    <w:rsid w:val="00C247A2"/>
    <w:pPr>
      <w:ind w:left="1701"/>
    </w:pPr>
  </w:style>
  <w:style w:type="paragraph" w:styleId="Inhopg8">
    <w:name w:val="toc 8"/>
    <w:basedOn w:val="Inhopg2"/>
    <w:uiPriority w:val="39"/>
    <w:rsid w:val="00C247A2"/>
    <w:pPr>
      <w:ind w:left="2268"/>
    </w:pPr>
  </w:style>
  <w:style w:type="paragraph" w:styleId="Inhopg9">
    <w:name w:val="toc 9"/>
    <w:basedOn w:val="Inhopg2"/>
    <w:next w:val="Standaard"/>
    <w:uiPriority w:val="39"/>
    <w:rsid w:val="00C247A2"/>
    <w:pPr>
      <w:ind w:left="2268"/>
    </w:pPr>
  </w:style>
  <w:style w:type="paragraph" w:customStyle="1" w:styleId="TOCtitle">
    <w:name w:val="TOCtitle"/>
    <w:basedOn w:val="Heading1noNr"/>
    <w:rsid w:val="00C247A2"/>
    <w:pPr>
      <w:pBdr>
        <w:bottom w:val="double" w:sz="6" w:space="1" w:color="0000FF"/>
      </w:pBdr>
    </w:pPr>
    <w:rPr>
      <w:spacing w:val="20"/>
    </w:rPr>
  </w:style>
  <w:style w:type="paragraph" w:customStyle="1" w:styleId="zAdmAdrLabel">
    <w:name w:val="z_AdmAdrLabel"/>
    <w:basedOn w:val="zAdmText"/>
    <w:rsid w:val="00C247A2"/>
  </w:style>
  <w:style w:type="paragraph" w:customStyle="1" w:styleId="zAdmChapterTitle">
    <w:name w:val="z_AdmChapterTitle"/>
    <w:basedOn w:val="Kop1"/>
    <w:next w:val="Text"/>
    <w:rsid w:val="00C247A2"/>
    <w:pPr>
      <w:outlineLvl w:val="9"/>
    </w:pPr>
    <w:rPr>
      <w:rFonts w:eastAsia="Times New Roman" w:cs="Times New Roman"/>
      <w:bCs/>
      <w:sz w:val="40"/>
    </w:rPr>
  </w:style>
  <w:style w:type="paragraph" w:customStyle="1" w:styleId="zAdmCompAddress">
    <w:name w:val="z_AdmCompAddress"/>
    <w:basedOn w:val="zAdmText"/>
    <w:rsid w:val="00C247A2"/>
    <w:pPr>
      <w:spacing w:line="240" w:lineRule="atLeast"/>
    </w:pPr>
    <w:rPr>
      <w:sz w:val="14"/>
    </w:rPr>
  </w:style>
  <w:style w:type="paragraph" w:customStyle="1" w:styleId="zAdmCompBU">
    <w:name w:val="z_AdmCompBU"/>
    <w:basedOn w:val="Standaard"/>
    <w:next w:val="Standaard"/>
    <w:rsid w:val="00C247A2"/>
    <w:pPr>
      <w:spacing w:before="240" w:line="240" w:lineRule="atLeast"/>
    </w:pPr>
    <w:rPr>
      <w:b/>
      <w:noProof/>
      <w:sz w:val="18"/>
    </w:rPr>
  </w:style>
  <w:style w:type="paragraph" w:customStyle="1" w:styleId="zAdmDate">
    <w:name w:val="z_AdmDate"/>
    <w:basedOn w:val="Standaard"/>
    <w:rsid w:val="00C247A2"/>
  </w:style>
  <w:style w:type="paragraph" w:customStyle="1" w:styleId="zAdmDateCel">
    <w:name w:val="z_AdmDateCel"/>
    <w:basedOn w:val="zAdmDate"/>
    <w:rsid w:val="00C247A2"/>
    <w:pPr>
      <w:ind w:left="57"/>
    </w:pPr>
  </w:style>
  <w:style w:type="paragraph" w:customStyle="1" w:styleId="zAdmDateHidden">
    <w:name w:val="z_AdmDateHidden"/>
    <w:basedOn w:val="zAdmDate"/>
    <w:rsid w:val="00C247A2"/>
    <w:pPr>
      <w:spacing w:line="11" w:lineRule="exact"/>
    </w:pPr>
    <w:rPr>
      <w:vanish/>
      <w:lang w:val="nl-NL"/>
    </w:rPr>
  </w:style>
  <w:style w:type="paragraph" w:customStyle="1" w:styleId="zAdmLeft">
    <w:name w:val="z_AdmLeft"/>
    <w:basedOn w:val="zAdmText"/>
    <w:rsid w:val="00C247A2"/>
    <w:pPr>
      <w:spacing w:after="120"/>
      <w:jc w:val="right"/>
    </w:pPr>
  </w:style>
  <w:style w:type="paragraph" w:customStyle="1" w:styleId="zAdmLeft1">
    <w:name w:val="z_AdmLeft1"/>
    <w:basedOn w:val="zAdmLeft"/>
    <w:rsid w:val="00C247A2"/>
    <w:pPr>
      <w:spacing w:after="480"/>
    </w:pPr>
  </w:style>
  <w:style w:type="paragraph" w:customStyle="1" w:styleId="zAdmLeft8pt">
    <w:name w:val="z_AdmLeft8pt"/>
    <w:basedOn w:val="zAdmLeft"/>
    <w:rsid w:val="00C247A2"/>
    <w:pPr>
      <w:spacing w:before="40" w:after="40"/>
    </w:pPr>
    <w:rPr>
      <w:rFonts w:ascii="Arial Narrow" w:hAnsi="Arial Narrow"/>
      <w:sz w:val="16"/>
    </w:rPr>
  </w:style>
  <w:style w:type="paragraph" w:customStyle="1" w:styleId="zAdmNameLeft">
    <w:name w:val="z_AdmNameLeft"/>
    <w:basedOn w:val="zAdmLeft"/>
    <w:rsid w:val="00C247A2"/>
    <w:pPr>
      <w:spacing w:before="480"/>
    </w:pPr>
  </w:style>
  <w:style w:type="paragraph" w:customStyle="1" w:styleId="zAdmRight">
    <w:name w:val="z_AdmRight"/>
    <w:basedOn w:val="zAdmLeft"/>
    <w:rsid w:val="00C247A2"/>
    <w:pPr>
      <w:spacing w:after="0"/>
      <w:jc w:val="left"/>
    </w:pPr>
  </w:style>
  <w:style w:type="paragraph" w:customStyle="1" w:styleId="zAdmNameRight">
    <w:name w:val="z_AdmNameRight"/>
    <w:basedOn w:val="zAdmRight"/>
    <w:rsid w:val="00C247A2"/>
    <w:pPr>
      <w:spacing w:before="480"/>
    </w:pPr>
  </w:style>
  <w:style w:type="paragraph" w:customStyle="1" w:styleId="zAdmNameRightOK">
    <w:name w:val="z_AdmNameRightOK"/>
    <w:basedOn w:val="zAdmNameRight"/>
    <w:rsid w:val="00C247A2"/>
  </w:style>
  <w:style w:type="paragraph" w:customStyle="1" w:styleId="zAdmNameSign">
    <w:name w:val="z_AdmNameSign"/>
    <w:basedOn w:val="zAdmText"/>
    <w:rsid w:val="00C247A2"/>
    <w:pPr>
      <w:tabs>
        <w:tab w:val="left" w:pos="4962"/>
        <w:tab w:val="right" w:pos="9214"/>
      </w:tabs>
      <w:spacing w:before="480"/>
    </w:pPr>
    <w:rPr>
      <w:b/>
    </w:rPr>
  </w:style>
  <w:style w:type="paragraph" w:customStyle="1" w:styleId="zAdmRight1">
    <w:name w:val="z_AdmRight1"/>
    <w:basedOn w:val="zAdmLeft1"/>
    <w:rsid w:val="00C247A2"/>
    <w:pPr>
      <w:jc w:val="left"/>
    </w:pPr>
  </w:style>
  <w:style w:type="paragraph" w:customStyle="1" w:styleId="zAdmRight8pt">
    <w:name w:val="z_AdmRight8pt"/>
    <w:basedOn w:val="zAdmNameRight"/>
    <w:rsid w:val="00C247A2"/>
    <w:pPr>
      <w:spacing w:before="40" w:after="40"/>
    </w:pPr>
    <w:rPr>
      <w:rFonts w:ascii="Arial Narrow" w:hAnsi="Arial Narrow"/>
      <w:sz w:val="16"/>
    </w:rPr>
  </w:style>
  <w:style w:type="paragraph" w:customStyle="1" w:styleId="zAdmRightTab">
    <w:name w:val="z_AdmRightTab"/>
    <w:basedOn w:val="zAdmRight"/>
    <w:rsid w:val="00C247A2"/>
    <w:pPr>
      <w:tabs>
        <w:tab w:val="left" w:pos="2552"/>
      </w:tabs>
    </w:pPr>
  </w:style>
  <w:style w:type="paragraph" w:customStyle="1" w:styleId="zAdmSpecial">
    <w:name w:val="z_AdmSpecial"/>
    <w:basedOn w:val="zAdmText"/>
    <w:rsid w:val="00C247A2"/>
    <w:pPr>
      <w:spacing w:before="400"/>
    </w:pPr>
    <w:rPr>
      <w:rFonts w:ascii="Monotype Corsiva" w:hAnsi="Monotype Corsiva"/>
      <w:b/>
      <w:i/>
      <w:sz w:val="30"/>
    </w:rPr>
  </w:style>
  <w:style w:type="paragraph" w:customStyle="1" w:styleId="zAdmText11ptB">
    <w:name w:val="z_AdmText11ptB"/>
    <w:basedOn w:val="zAdmText"/>
    <w:rsid w:val="00C247A2"/>
    <w:pPr>
      <w:ind w:left="57"/>
    </w:pPr>
    <w:rPr>
      <w:b/>
    </w:rPr>
  </w:style>
  <w:style w:type="paragraph" w:customStyle="1" w:styleId="zAdmText9ptB">
    <w:name w:val="z_AdmText9ptB"/>
    <w:basedOn w:val="zAdmText"/>
    <w:rsid w:val="00C247A2"/>
    <w:pPr>
      <w:spacing w:before="40" w:after="40"/>
      <w:jc w:val="right"/>
    </w:pPr>
    <w:rPr>
      <w:b/>
      <w:sz w:val="18"/>
    </w:rPr>
  </w:style>
  <w:style w:type="paragraph" w:customStyle="1" w:styleId="zAdmTextCel">
    <w:name w:val="z_AdmTextCel"/>
    <w:basedOn w:val="zAdmText"/>
    <w:rsid w:val="00C247A2"/>
    <w:pPr>
      <w:ind w:left="57"/>
    </w:pPr>
  </w:style>
  <w:style w:type="paragraph" w:customStyle="1" w:styleId="zAdmTextCelLast">
    <w:name w:val="z_AdmTextCelLast"/>
    <w:basedOn w:val="zAdmTextCel"/>
    <w:rsid w:val="00C247A2"/>
    <w:pPr>
      <w:spacing w:after="480"/>
    </w:pPr>
  </w:style>
  <w:style w:type="paragraph" w:customStyle="1" w:styleId="zAdmTextDummy">
    <w:name w:val="z_AdmTextDummy"/>
    <w:basedOn w:val="zAdmText"/>
    <w:rsid w:val="00C247A2"/>
    <w:pPr>
      <w:spacing w:line="20" w:lineRule="exact"/>
    </w:pPr>
    <w:rPr>
      <w:sz w:val="8"/>
    </w:rPr>
  </w:style>
  <w:style w:type="paragraph" w:customStyle="1" w:styleId="zAdmTextDummy1">
    <w:name w:val="z_AdmTextDummy1"/>
    <w:basedOn w:val="zAdmTextDummy"/>
    <w:rsid w:val="00C247A2"/>
    <w:pPr>
      <w:ind w:left="-709"/>
    </w:pPr>
  </w:style>
  <w:style w:type="paragraph" w:customStyle="1" w:styleId="zAdmTextHidden">
    <w:name w:val="z_AdmTextHidden"/>
    <w:basedOn w:val="zAdmTextDummy"/>
    <w:rsid w:val="00C247A2"/>
    <w:pPr>
      <w:spacing w:line="11" w:lineRule="exact"/>
    </w:pPr>
    <w:rPr>
      <w:vanish/>
      <w:sz w:val="16"/>
    </w:rPr>
  </w:style>
  <w:style w:type="paragraph" w:customStyle="1" w:styleId="zAdmTextLeft">
    <w:name w:val="z_AdmTextLeft"/>
    <w:basedOn w:val="zAdmText"/>
    <w:rsid w:val="00C247A2"/>
    <w:pPr>
      <w:jc w:val="right"/>
    </w:pPr>
  </w:style>
  <w:style w:type="paragraph" w:customStyle="1" w:styleId="zAdmTextOff">
    <w:name w:val="z_AdmTextOff"/>
    <w:basedOn w:val="zAdmLeft"/>
    <w:rsid w:val="00C247A2"/>
    <w:pPr>
      <w:spacing w:after="0"/>
    </w:pPr>
    <w:rPr>
      <w:b/>
    </w:rPr>
  </w:style>
  <w:style w:type="paragraph" w:customStyle="1" w:styleId="zAdmTextOK">
    <w:name w:val="z_AdmTextOK"/>
    <w:basedOn w:val="zAdmText"/>
    <w:rsid w:val="00C247A2"/>
  </w:style>
  <w:style w:type="paragraph" w:customStyle="1" w:styleId="zAdmTname">
    <w:name w:val="z_AdmTname"/>
    <w:basedOn w:val="zAdmText"/>
    <w:rsid w:val="00C247A2"/>
    <w:pPr>
      <w:spacing w:before="360"/>
    </w:pPr>
    <w:rPr>
      <w:b/>
      <w:sz w:val="40"/>
    </w:rPr>
  </w:style>
  <w:style w:type="paragraph" w:customStyle="1" w:styleId="zCompanyName1">
    <w:name w:val="z_CompanyName1"/>
    <w:basedOn w:val="Standaard"/>
    <w:rsid w:val="00C247A2"/>
    <w:pPr>
      <w:spacing w:before="200"/>
    </w:pPr>
    <w:rPr>
      <w:b/>
      <w:noProof/>
      <w:sz w:val="16"/>
    </w:rPr>
  </w:style>
  <w:style w:type="paragraph" w:customStyle="1" w:styleId="zCompanyName2">
    <w:name w:val="z_CompanyName2"/>
    <w:basedOn w:val="zCompanyName1"/>
    <w:rsid w:val="00C247A2"/>
    <w:pPr>
      <w:spacing w:line="160" w:lineRule="atLeast"/>
      <w:jc w:val="right"/>
    </w:pPr>
    <w:rPr>
      <w:sz w:val="12"/>
    </w:rPr>
  </w:style>
  <w:style w:type="paragraph" w:customStyle="1" w:styleId="zCopyright">
    <w:name w:val="z_Copyright"/>
    <w:basedOn w:val="zAdmText"/>
    <w:rsid w:val="00C247A2"/>
    <w:pPr>
      <w:spacing w:before="120" w:line="120" w:lineRule="exact"/>
    </w:pPr>
    <w:rPr>
      <w:sz w:val="10"/>
    </w:rPr>
  </w:style>
  <w:style w:type="paragraph" w:customStyle="1" w:styleId="zExtraText">
    <w:name w:val="z_ExtraText"/>
    <w:basedOn w:val="zAdmText"/>
    <w:rsid w:val="00C247A2"/>
    <w:rPr>
      <w:b/>
    </w:rPr>
  </w:style>
  <w:style w:type="paragraph" w:customStyle="1" w:styleId="zFooterText">
    <w:name w:val="z_FooterText"/>
    <w:basedOn w:val="zAdmText"/>
    <w:rsid w:val="00C247A2"/>
    <w:pPr>
      <w:tabs>
        <w:tab w:val="left" w:pos="851"/>
        <w:tab w:val="left" w:pos="993"/>
        <w:tab w:val="left" w:pos="4820"/>
        <w:tab w:val="left" w:pos="5670"/>
        <w:tab w:val="left" w:pos="5812"/>
        <w:tab w:val="right" w:pos="9356"/>
      </w:tabs>
      <w:spacing w:line="160" w:lineRule="exact"/>
    </w:pPr>
    <w:rPr>
      <w:b/>
      <w:sz w:val="16"/>
    </w:rPr>
  </w:style>
  <w:style w:type="paragraph" w:customStyle="1" w:styleId="zFooterText1">
    <w:name w:val="z_FooterText1"/>
    <w:basedOn w:val="zAdmText"/>
    <w:rsid w:val="00C247A2"/>
    <w:pPr>
      <w:spacing w:line="160" w:lineRule="exact"/>
    </w:pPr>
    <w:rPr>
      <w:sz w:val="16"/>
    </w:rPr>
  </w:style>
  <w:style w:type="paragraph" w:customStyle="1" w:styleId="zFooterText2">
    <w:name w:val="z_FooterText2"/>
    <w:basedOn w:val="zAdmText"/>
    <w:rsid w:val="00C247A2"/>
    <w:rPr>
      <w:sz w:val="16"/>
    </w:rPr>
  </w:style>
  <w:style w:type="paragraph" w:customStyle="1" w:styleId="zHeaderL">
    <w:name w:val="z_HeaderL"/>
    <w:basedOn w:val="Standaard"/>
    <w:rsid w:val="00C247A2"/>
    <w:pPr>
      <w:pBdr>
        <w:top w:val="double" w:sz="6" w:space="1" w:color="auto" w:shadow="1"/>
        <w:left w:val="double" w:sz="6" w:space="1" w:color="auto" w:shadow="1"/>
        <w:bottom w:val="double" w:sz="6" w:space="1" w:color="auto" w:shadow="1"/>
        <w:right w:val="double" w:sz="6" w:space="1" w:color="auto" w:shadow="1"/>
      </w:pBdr>
      <w:shd w:val="clear" w:color="auto" w:fill="FFFF00"/>
      <w:jc w:val="center"/>
    </w:pPr>
    <w:rPr>
      <w:b/>
      <w:noProof/>
    </w:rPr>
  </w:style>
  <w:style w:type="paragraph" w:customStyle="1" w:styleId="zHeaderL2">
    <w:name w:val="z_HeaderL2"/>
    <w:basedOn w:val="zHeaderL"/>
    <w:rsid w:val="00C247A2"/>
    <w:pPr>
      <w:pBdr>
        <w:top w:val="single" w:sz="12" w:space="1" w:color="auto"/>
        <w:left w:val="single" w:sz="12" w:space="1" w:color="auto"/>
        <w:bottom w:val="single" w:sz="12" w:space="1" w:color="auto"/>
        <w:right w:val="single" w:sz="12" w:space="1" w:color="auto"/>
      </w:pBdr>
      <w:shd w:val="clear" w:color="auto" w:fill="auto"/>
    </w:pPr>
    <w:rPr>
      <w:sz w:val="18"/>
    </w:rPr>
  </w:style>
  <w:style w:type="paragraph" w:customStyle="1" w:styleId="zHeaderL3">
    <w:name w:val="z_HeaderL3"/>
    <w:basedOn w:val="zHeaderL"/>
    <w:rsid w:val="00C247A2"/>
    <w:pPr>
      <w:pBdr>
        <w:top w:val="single" w:sz="6" w:space="1" w:color="auto"/>
        <w:left w:val="single" w:sz="6" w:space="1" w:color="auto"/>
        <w:bottom w:val="single" w:sz="6" w:space="1" w:color="auto"/>
        <w:right w:val="single" w:sz="6" w:space="1" w:color="auto"/>
      </w:pBdr>
      <w:shd w:val="clear" w:color="auto" w:fill="auto"/>
    </w:pPr>
    <w:rPr>
      <w:sz w:val="16"/>
    </w:rPr>
  </w:style>
  <w:style w:type="paragraph" w:customStyle="1" w:styleId="zHeaderL4">
    <w:name w:val="z_HeaderL4"/>
    <w:basedOn w:val="zAdmText"/>
    <w:rsid w:val="00C247A2"/>
    <w:pPr>
      <w:framePr w:w="4253" w:wrap="around" w:vAnchor="page" w:hAnchor="page" w:x="5103" w:y="2269"/>
      <w:spacing w:line="240" w:lineRule="atLeast"/>
      <w:jc w:val="center"/>
    </w:pPr>
    <w:rPr>
      <w:b/>
      <w:i/>
      <w:spacing w:val="60"/>
      <w:sz w:val="30"/>
    </w:rPr>
  </w:style>
  <w:style w:type="paragraph" w:customStyle="1" w:styleId="zHeaderR">
    <w:name w:val="z_HeaderR"/>
    <w:basedOn w:val="zAdmText"/>
    <w:rsid w:val="00C247A2"/>
    <w:pPr>
      <w:tabs>
        <w:tab w:val="left" w:pos="255"/>
      </w:tabs>
      <w:spacing w:line="800" w:lineRule="atLeast"/>
      <w:jc w:val="right"/>
    </w:pPr>
    <w:rPr>
      <w:rFonts w:ascii="Frugal Sans" w:hAnsi="Frugal Sans"/>
      <w:b/>
    </w:rPr>
  </w:style>
  <w:style w:type="paragraph" w:customStyle="1" w:styleId="zHeaderR2">
    <w:name w:val="z_HeaderR2"/>
    <w:basedOn w:val="zHeaderR"/>
    <w:rsid w:val="00C247A2"/>
    <w:pPr>
      <w:framePr w:w="2155" w:wrap="auto" w:hAnchor="text" w:x="9299"/>
      <w:spacing w:line="240" w:lineRule="auto"/>
    </w:pPr>
    <w:rPr>
      <w:sz w:val="12"/>
    </w:rPr>
  </w:style>
  <w:style w:type="paragraph" w:customStyle="1" w:styleId="zHeaderRname">
    <w:name w:val="z_HeaderRname"/>
    <w:basedOn w:val="zHeaderR"/>
    <w:rsid w:val="00C247A2"/>
    <w:pPr>
      <w:tabs>
        <w:tab w:val="clear" w:pos="255"/>
        <w:tab w:val="left" w:pos="1928"/>
      </w:tabs>
      <w:spacing w:line="480" w:lineRule="atLeast"/>
      <w:jc w:val="left"/>
    </w:pPr>
    <w:rPr>
      <w:sz w:val="18"/>
    </w:rPr>
  </w:style>
  <w:style w:type="paragraph" w:customStyle="1" w:styleId="zKvKTxt">
    <w:name w:val="z_KvKTxt"/>
    <w:basedOn w:val="Standaard"/>
    <w:rsid w:val="00C247A2"/>
    <w:pPr>
      <w:spacing w:before="120" w:line="120" w:lineRule="exact"/>
    </w:pPr>
    <w:rPr>
      <w:noProof/>
      <w:sz w:val="10"/>
    </w:rPr>
  </w:style>
  <w:style w:type="paragraph" w:customStyle="1" w:styleId="zLineFull">
    <w:name w:val="z_LineFull"/>
    <w:basedOn w:val="zAdmText"/>
    <w:rsid w:val="00C247A2"/>
    <w:pPr>
      <w:tabs>
        <w:tab w:val="right" w:leader="underscore" w:pos="9412"/>
      </w:tabs>
      <w:spacing w:line="20" w:lineRule="exact"/>
      <w:ind w:left="-57"/>
    </w:pPr>
    <w:rPr>
      <w:sz w:val="16"/>
    </w:rPr>
  </w:style>
  <w:style w:type="paragraph" w:customStyle="1" w:styleId="zList">
    <w:name w:val="z_List"/>
    <w:basedOn w:val="Standaard"/>
    <w:rsid w:val="00C247A2"/>
    <w:pPr>
      <w:tabs>
        <w:tab w:val="left" w:pos="1985"/>
        <w:tab w:val="left" w:pos="7372"/>
      </w:tabs>
      <w:ind w:left="1701" w:hanging="1701"/>
    </w:pPr>
  </w:style>
  <w:style w:type="paragraph" w:customStyle="1" w:styleId="zLogo1">
    <w:name w:val="z_Logo1"/>
    <w:basedOn w:val="zAdmText"/>
    <w:rsid w:val="00C247A2"/>
    <w:pPr>
      <w:jc w:val="right"/>
    </w:pPr>
  </w:style>
  <w:style w:type="paragraph" w:customStyle="1" w:styleId="zLogo2">
    <w:name w:val="z_Logo2"/>
    <w:basedOn w:val="zLogo1"/>
    <w:rsid w:val="00C247A2"/>
  </w:style>
  <w:style w:type="paragraph" w:customStyle="1" w:styleId="zSubTitle">
    <w:name w:val="z_SubTitle"/>
    <w:basedOn w:val="zAdmText"/>
    <w:rsid w:val="00C247A2"/>
    <w:pPr>
      <w:spacing w:before="720"/>
      <w:jc w:val="center"/>
    </w:pPr>
    <w:rPr>
      <w:b/>
      <w:sz w:val="30"/>
    </w:rPr>
  </w:style>
  <w:style w:type="paragraph" w:customStyle="1" w:styleId="zTitle">
    <w:name w:val="z_Title"/>
    <w:basedOn w:val="zAdmText"/>
    <w:rsid w:val="00C247A2"/>
    <w:pPr>
      <w:spacing w:before="2540" w:after="720" w:line="480" w:lineRule="atLeast"/>
      <w:jc w:val="center"/>
    </w:pPr>
    <w:rPr>
      <w:b/>
      <w:spacing w:val="60"/>
      <w:sz w:val="40"/>
    </w:rPr>
  </w:style>
  <w:style w:type="paragraph" w:customStyle="1" w:styleId="zTOCtext">
    <w:name w:val="z_TOCtext"/>
    <w:basedOn w:val="zAdmText"/>
    <w:rsid w:val="00C247A2"/>
    <w:pPr>
      <w:jc w:val="right"/>
    </w:pPr>
  </w:style>
  <w:style w:type="paragraph" w:customStyle="1" w:styleId="zVolume">
    <w:name w:val="z_Volume"/>
    <w:basedOn w:val="zAdmText"/>
    <w:rsid w:val="00C247A2"/>
    <w:pPr>
      <w:spacing w:before="960" w:after="960"/>
      <w:jc w:val="right"/>
    </w:pPr>
    <w:rPr>
      <w:b/>
    </w:rPr>
  </w:style>
  <w:style w:type="paragraph" w:customStyle="1" w:styleId="zVolumeNumber">
    <w:name w:val="z_VolumeNumber"/>
    <w:basedOn w:val="zVolume"/>
    <w:rsid w:val="00C247A2"/>
    <w:pPr>
      <w:jc w:val="left"/>
    </w:pPr>
  </w:style>
  <w:style w:type="paragraph" w:styleId="Lijstopsomteken">
    <w:name w:val="List Bullet"/>
    <w:basedOn w:val="Standaard"/>
    <w:autoRedefine/>
    <w:rsid w:val="00C247A2"/>
    <w:rPr>
      <w:rFonts w:cs="Arial"/>
      <w:b/>
      <w:bCs/>
      <w:sz w:val="19"/>
      <w:szCs w:val="19"/>
    </w:rPr>
  </w:style>
  <w:style w:type="paragraph" w:styleId="Lijstopsomteken2">
    <w:name w:val="List Bullet 2"/>
    <w:basedOn w:val="Standaard"/>
    <w:autoRedefine/>
    <w:rsid w:val="00C247A2"/>
    <w:pPr>
      <w:ind w:left="283"/>
      <w:jc w:val="both"/>
    </w:pPr>
    <w:rPr>
      <w:rFonts w:cs="Arial"/>
      <w:color w:val="333333"/>
      <w:szCs w:val="14"/>
    </w:rPr>
  </w:style>
  <w:style w:type="paragraph" w:styleId="Lijstopsomteken4">
    <w:name w:val="List Bullet 4"/>
    <w:basedOn w:val="Standaard"/>
    <w:autoRedefine/>
    <w:rsid w:val="00C247A2"/>
    <w:pPr>
      <w:numPr>
        <w:numId w:val="5"/>
      </w:numPr>
    </w:pPr>
  </w:style>
  <w:style w:type="paragraph" w:styleId="Bloktekst">
    <w:name w:val="Block Text"/>
    <w:basedOn w:val="Standaard"/>
    <w:rsid w:val="00C247A2"/>
    <w:pPr>
      <w:pBdr>
        <w:top w:val="single" w:sz="6" w:space="1" w:color="auto"/>
        <w:left w:val="single" w:sz="6" w:space="1" w:color="auto"/>
        <w:bottom w:val="single" w:sz="6" w:space="1" w:color="auto"/>
        <w:right w:val="single" w:sz="6" w:space="1" w:color="auto"/>
      </w:pBdr>
      <w:ind w:left="567" w:right="708"/>
      <w:jc w:val="center"/>
    </w:pPr>
    <w:rPr>
      <w:b/>
      <w:noProof/>
      <w:color w:val="FF0000"/>
      <w:sz w:val="24"/>
      <w:lang w:val="en-US"/>
    </w:rPr>
  </w:style>
  <w:style w:type="paragraph" w:customStyle="1" w:styleId="Standaardinspringing1">
    <w:name w:val="Standaardinspringing1"/>
    <w:basedOn w:val="Standaard"/>
    <w:rsid w:val="00C247A2"/>
    <w:pPr>
      <w:ind w:left="1134"/>
    </w:pPr>
    <w:rPr>
      <w:rFonts w:ascii="Times New Roman" w:hAnsi="Times New Roman"/>
      <w:sz w:val="24"/>
    </w:rPr>
  </w:style>
  <w:style w:type="character" w:styleId="Hyperlink">
    <w:name w:val="Hyperlink"/>
    <w:rsid w:val="00C247A2"/>
    <w:rPr>
      <w:color w:val="0000FF"/>
      <w:u w:val="single"/>
    </w:rPr>
  </w:style>
  <w:style w:type="character" w:styleId="GevolgdeHyperlink">
    <w:name w:val="FollowedHyperlink"/>
    <w:rsid w:val="00C247A2"/>
    <w:rPr>
      <w:color w:val="800080"/>
      <w:u w:val="single"/>
    </w:rPr>
  </w:style>
  <w:style w:type="paragraph" w:styleId="Lijst2">
    <w:name w:val="List 2"/>
    <w:basedOn w:val="Standaard"/>
    <w:rsid w:val="00C247A2"/>
    <w:pPr>
      <w:ind w:left="566" w:hanging="283"/>
    </w:pPr>
  </w:style>
  <w:style w:type="paragraph" w:styleId="Plattetekst">
    <w:name w:val="Body Text"/>
    <w:basedOn w:val="Standaard"/>
    <w:link w:val="PlattetekstChar"/>
    <w:rsid w:val="00C247A2"/>
    <w:pPr>
      <w:spacing w:after="120"/>
    </w:pPr>
  </w:style>
  <w:style w:type="character" w:customStyle="1" w:styleId="PlattetekstChar">
    <w:name w:val="Platte tekst Char"/>
    <w:basedOn w:val="Standaardalinea-lettertype"/>
    <w:link w:val="Plattetekst"/>
    <w:rsid w:val="00C247A2"/>
    <w:rPr>
      <w:rFonts w:ascii="Arial" w:eastAsia="Times New Roman" w:hAnsi="Arial" w:cs="Times New Roman"/>
      <w:szCs w:val="20"/>
      <w:lang w:val="en-GB" w:eastAsia="en-US"/>
    </w:rPr>
  </w:style>
  <w:style w:type="paragraph" w:styleId="Plattetekstinspringen">
    <w:name w:val="Body Text Indent"/>
    <w:basedOn w:val="Standaard"/>
    <w:link w:val="PlattetekstinspringenChar"/>
    <w:rsid w:val="00C247A2"/>
    <w:pPr>
      <w:spacing w:after="120"/>
      <w:ind w:left="283"/>
    </w:pPr>
  </w:style>
  <w:style w:type="character" w:customStyle="1" w:styleId="PlattetekstinspringenChar">
    <w:name w:val="Platte tekst inspringen Char"/>
    <w:basedOn w:val="Standaardalinea-lettertype"/>
    <w:link w:val="Plattetekstinspringen"/>
    <w:rsid w:val="00C247A2"/>
    <w:rPr>
      <w:rFonts w:ascii="Arial" w:eastAsia="Times New Roman" w:hAnsi="Arial" w:cs="Times New Roman"/>
      <w:szCs w:val="20"/>
      <w:lang w:val="en-GB" w:eastAsia="en-US"/>
    </w:rPr>
  </w:style>
  <w:style w:type="paragraph" w:styleId="Tekstzonderopmaak">
    <w:name w:val="Plain Text"/>
    <w:basedOn w:val="Standaard"/>
    <w:link w:val="TekstzonderopmaakChar"/>
    <w:rsid w:val="00C247A2"/>
    <w:rPr>
      <w:rFonts w:ascii="Courier New" w:hAnsi="Courier New" w:cs="Courier New"/>
      <w:sz w:val="20"/>
    </w:rPr>
  </w:style>
  <w:style w:type="character" w:customStyle="1" w:styleId="TekstzonderopmaakChar">
    <w:name w:val="Tekst zonder opmaak Char"/>
    <w:basedOn w:val="Standaardalinea-lettertype"/>
    <w:link w:val="Tekstzonderopmaak"/>
    <w:rsid w:val="00C247A2"/>
    <w:rPr>
      <w:rFonts w:ascii="Courier New" w:eastAsia="Times New Roman" w:hAnsi="Courier New" w:cs="Courier New"/>
      <w:sz w:val="20"/>
      <w:szCs w:val="20"/>
      <w:lang w:val="en-GB" w:eastAsia="en-US"/>
    </w:rPr>
  </w:style>
  <w:style w:type="character" w:customStyle="1" w:styleId="PersonalComposeStyle">
    <w:name w:val="Personal Compose Style"/>
    <w:rsid w:val="00C247A2"/>
    <w:rPr>
      <w:rFonts w:ascii="Arial" w:hAnsi="Arial" w:cs="Arial"/>
      <w:color w:val="auto"/>
      <w:sz w:val="20"/>
    </w:rPr>
  </w:style>
  <w:style w:type="character" w:customStyle="1" w:styleId="PersonalReplyStyle">
    <w:name w:val="Personal Reply Style"/>
    <w:rsid w:val="00C247A2"/>
    <w:rPr>
      <w:rFonts w:ascii="Arial" w:hAnsi="Arial" w:cs="Arial"/>
      <w:color w:val="auto"/>
      <w:sz w:val="20"/>
    </w:rPr>
  </w:style>
  <w:style w:type="paragraph" w:styleId="Plattetekstinspringen2">
    <w:name w:val="Body Text Indent 2"/>
    <w:basedOn w:val="Standaard"/>
    <w:link w:val="Plattetekstinspringen2Char"/>
    <w:rsid w:val="00C247A2"/>
    <w:pPr>
      <w:spacing w:after="120" w:line="480" w:lineRule="auto"/>
      <w:ind w:left="283"/>
    </w:pPr>
  </w:style>
  <w:style w:type="character" w:customStyle="1" w:styleId="Plattetekstinspringen2Char">
    <w:name w:val="Platte tekst inspringen 2 Char"/>
    <w:basedOn w:val="Standaardalinea-lettertype"/>
    <w:link w:val="Plattetekstinspringen2"/>
    <w:rsid w:val="00C247A2"/>
    <w:rPr>
      <w:rFonts w:ascii="Arial" w:eastAsia="Times New Roman" w:hAnsi="Arial" w:cs="Times New Roman"/>
      <w:szCs w:val="20"/>
      <w:lang w:val="en-GB" w:eastAsia="en-US"/>
    </w:rPr>
  </w:style>
  <w:style w:type="paragraph" w:customStyle="1" w:styleId="Default">
    <w:name w:val="Default"/>
    <w:rsid w:val="00C247A2"/>
    <w:pPr>
      <w:autoSpaceDE w:val="0"/>
      <w:autoSpaceDN w:val="0"/>
      <w:adjustRightInd w:val="0"/>
    </w:pPr>
    <w:rPr>
      <w:color w:val="000000"/>
      <w:sz w:val="24"/>
      <w:szCs w:val="24"/>
      <w:lang w:val="en-US" w:eastAsia="en-US"/>
    </w:rPr>
  </w:style>
  <w:style w:type="paragraph" w:styleId="Plattetekst2">
    <w:name w:val="Body Text 2"/>
    <w:basedOn w:val="Standaard"/>
    <w:link w:val="Plattetekst2Char"/>
    <w:rsid w:val="00C247A2"/>
    <w:pPr>
      <w:spacing w:after="120" w:line="480" w:lineRule="auto"/>
    </w:pPr>
  </w:style>
  <w:style w:type="character" w:customStyle="1" w:styleId="Plattetekst2Char">
    <w:name w:val="Platte tekst 2 Char"/>
    <w:basedOn w:val="Standaardalinea-lettertype"/>
    <w:link w:val="Plattetekst2"/>
    <w:rsid w:val="00C247A2"/>
    <w:rPr>
      <w:rFonts w:ascii="Arial" w:eastAsia="Times New Roman" w:hAnsi="Arial" w:cs="Times New Roman"/>
      <w:szCs w:val="20"/>
      <w:lang w:val="en-GB" w:eastAsia="en-US"/>
    </w:rPr>
  </w:style>
  <w:style w:type="character" w:styleId="Nadruk">
    <w:name w:val="Emphasis"/>
    <w:rsid w:val="00C247A2"/>
    <w:rPr>
      <w:i/>
      <w:iCs/>
    </w:rPr>
  </w:style>
  <w:style w:type="paragraph" w:styleId="Plattetekst3">
    <w:name w:val="Body Text 3"/>
    <w:basedOn w:val="Standaard"/>
    <w:link w:val="Plattetekst3Char"/>
    <w:rsid w:val="00C247A2"/>
    <w:pPr>
      <w:spacing w:after="120"/>
    </w:pPr>
    <w:rPr>
      <w:sz w:val="16"/>
      <w:szCs w:val="16"/>
    </w:rPr>
  </w:style>
  <w:style w:type="character" w:customStyle="1" w:styleId="Plattetekst3Char">
    <w:name w:val="Platte tekst 3 Char"/>
    <w:basedOn w:val="Standaardalinea-lettertype"/>
    <w:link w:val="Plattetekst3"/>
    <w:rsid w:val="00C247A2"/>
    <w:rPr>
      <w:rFonts w:ascii="Arial" w:eastAsia="Times New Roman" w:hAnsi="Arial" w:cs="Times New Roman"/>
      <w:sz w:val="16"/>
      <w:szCs w:val="16"/>
      <w:lang w:val="en-GB" w:eastAsia="en-US"/>
    </w:rPr>
  </w:style>
  <w:style w:type="paragraph" w:styleId="Platteteksteersteinspringing">
    <w:name w:val="Body Text First Indent"/>
    <w:basedOn w:val="Plattetekst"/>
    <w:link w:val="PlatteteksteersteinspringingChar"/>
    <w:rsid w:val="00C247A2"/>
    <w:pPr>
      <w:ind w:firstLine="210"/>
    </w:pPr>
  </w:style>
  <w:style w:type="character" w:customStyle="1" w:styleId="PlatteteksteersteinspringingChar">
    <w:name w:val="Platte tekst eerste inspringing Char"/>
    <w:basedOn w:val="PlattetekstChar"/>
    <w:link w:val="Platteteksteersteinspringing"/>
    <w:rsid w:val="00C247A2"/>
    <w:rPr>
      <w:rFonts w:ascii="Arial" w:eastAsia="Times New Roman" w:hAnsi="Arial" w:cs="Times New Roman"/>
      <w:szCs w:val="20"/>
      <w:lang w:val="en-GB" w:eastAsia="en-US"/>
    </w:rPr>
  </w:style>
  <w:style w:type="paragraph" w:styleId="Platteteksteersteinspringing2">
    <w:name w:val="Body Text First Indent 2"/>
    <w:basedOn w:val="Plattetekstinspringen"/>
    <w:link w:val="Platteteksteersteinspringing2Char"/>
    <w:rsid w:val="00C247A2"/>
    <w:pPr>
      <w:ind w:firstLine="210"/>
    </w:pPr>
  </w:style>
  <w:style w:type="character" w:customStyle="1" w:styleId="Platteteksteersteinspringing2Char">
    <w:name w:val="Platte tekst eerste inspringing 2 Char"/>
    <w:basedOn w:val="PlattetekstinspringenChar"/>
    <w:link w:val="Platteteksteersteinspringing2"/>
    <w:rsid w:val="00C247A2"/>
    <w:rPr>
      <w:rFonts w:ascii="Arial" w:eastAsia="Times New Roman" w:hAnsi="Arial" w:cs="Times New Roman"/>
      <w:szCs w:val="20"/>
      <w:lang w:val="en-GB" w:eastAsia="en-US"/>
    </w:rPr>
  </w:style>
  <w:style w:type="paragraph" w:styleId="Plattetekstinspringen3">
    <w:name w:val="Body Text Indent 3"/>
    <w:basedOn w:val="Standaard"/>
    <w:link w:val="Plattetekstinspringen3Char"/>
    <w:rsid w:val="00C247A2"/>
    <w:pPr>
      <w:spacing w:after="120"/>
      <w:ind w:left="283"/>
    </w:pPr>
    <w:rPr>
      <w:sz w:val="16"/>
      <w:szCs w:val="16"/>
    </w:rPr>
  </w:style>
  <w:style w:type="character" w:customStyle="1" w:styleId="Plattetekstinspringen3Char">
    <w:name w:val="Platte tekst inspringen 3 Char"/>
    <w:basedOn w:val="Standaardalinea-lettertype"/>
    <w:link w:val="Plattetekstinspringen3"/>
    <w:rsid w:val="00C247A2"/>
    <w:rPr>
      <w:rFonts w:ascii="Arial" w:eastAsia="Times New Roman" w:hAnsi="Arial" w:cs="Times New Roman"/>
      <w:sz w:val="16"/>
      <w:szCs w:val="16"/>
      <w:lang w:val="en-GB" w:eastAsia="en-US"/>
    </w:rPr>
  </w:style>
  <w:style w:type="paragraph" w:customStyle="1" w:styleId="CaptionTable">
    <w:name w:val="Caption Table"/>
    <w:basedOn w:val="Bijschrift"/>
    <w:rsid w:val="00C247A2"/>
    <w:pPr>
      <w:overflowPunct/>
      <w:autoSpaceDE/>
      <w:autoSpaceDN/>
      <w:adjustRightInd/>
      <w:jc w:val="center"/>
      <w:textAlignment w:val="auto"/>
    </w:pPr>
  </w:style>
  <w:style w:type="paragraph" w:styleId="Datum">
    <w:name w:val="Date"/>
    <w:basedOn w:val="Standaard"/>
    <w:next w:val="Standaard"/>
    <w:link w:val="DatumChar"/>
    <w:rsid w:val="00C247A2"/>
  </w:style>
  <w:style w:type="character" w:customStyle="1" w:styleId="DatumChar">
    <w:name w:val="Datum Char"/>
    <w:basedOn w:val="Standaardalinea-lettertype"/>
    <w:link w:val="Datum"/>
    <w:rsid w:val="00C247A2"/>
    <w:rPr>
      <w:rFonts w:ascii="Arial" w:eastAsia="Times New Roman" w:hAnsi="Arial" w:cs="Times New Roman"/>
      <w:szCs w:val="20"/>
      <w:lang w:val="en-GB" w:eastAsia="en-US"/>
    </w:rPr>
  </w:style>
  <w:style w:type="paragraph" w:styleId="Documentstructuur">
    <w:name w:val="Document Map"/>
    <w:basedOn w:val="Standaard"/>
    <w:link w:val="DocumentstructuurChar"/>
    <w:semiHidden/>
    <w:rsid w:val="00C247A2"/>
    <w:pPr>
      <w:shd w:val="clear" w:color="auto" w:fill="000080"/>
    </w:pPr>
    <w:rPr>
      <w:rFonts w:ascii="Tahoma" w:hAnsi="Tahoma" w:cs="Tahoma"/>
    </w:rPr>
  </w:style>
  <w:style w:type="character" w:customStyle="1" w:styleId="DocumentstructuurChar">
    <w:name w:val="Documentstructuur Char"/>
    <w:basedOn w:val="Standaardalinea-lettertype"/>
    <w:link w:val="Documentstructuur"/>
    <w:semiHidden/>
    <w:rsid w:val="00C247A2"/>
    <w:rPr>
      <w:rFonts w:ascii="Tahoma" w:eastAsia="Times New Roman" w:hAnsi="Tahoma" w:cs="Tahoma"/>
      <w:szCs w:val="20"/>
      <w:shd w:val="clear" w:color="auto" w:fill="000080"/>
      <w:lang w:val="en-GB" w:eastAsia="en-US"/>
    </w:rPr>
  </w:style>
  <w:style w:type="paragraph" w:styleId="E-mailhandtekening">
    <w:name w:val="E-mail Signature"/>
    <w:basedOn w:val="Standaard"/>
    <w:link w:val="E-mailhandtekeningChar"/>
    <w:rsid w:val="00C247A2"/>
  </w:style>
  <w:style w:type="character" w:customStyle="1" w:styleId="E-mailhandtekeningChar">
    <w:name w:val="E-mailhandtekening Char"/>
    <w:basedOn w:val="Standaardalinea-lettertype"/>
    <w:link w:val="E-mailhandtekening"/>
    <w:rsid w:val="00C247A2"/>
    <w:rPr>
      <w:rFonts w:ascii="Arial" w:eastAsia="Times New Roman" w:hAnsi="Arial" w:cs="Times New Roman"/>
      <w:szCs w:val="20"/>
      <w:lang w:val="en-GB" w:eastAsia="en-US"/>
    </w:rPr>
  </w:style>
  <w:style w:type="paragraph" w:styleId="Eindnoottekst">
    <w:name w:val="endnote text"/>
    <w:basedOn w:val="Standaard"/>
    <w:link w:val="EindnoottekstChar"/>
    <w:semiHidden/>
    <w:rsid w:val="00C247A2"/>
    <w:rPr>
      <w:sz w:val="20"/>
    </w:rPr>
  </w:style>
  <w:style w:type="character" w:customStyle="1" w:styleId="EindnoottekstChar">
    <w:name w:val="Eindnoottekst Char"/>
    <w:basedOn w:val="Standaardalinea-lettertype"/>
    <w:link w:val="Eindnoottekst"/>
    <w:semiHidden/>
    <w:rsid w:val="00C247A2"/>
    <w:rPr>
      <w:rFonts w:ascii="Arial" w:eastAsia="Times New Roman" w:hAnsi="Arial" w:cs="Times New Roman"/>
      <w:sz w:val="20"/>
      <w:szCs w:val="20"/>
      <w:lang w:val="en-GB" w:eastAsia="en-US"/>
    </w:rPr>
  </w:style>
  <w:style w:type="paragraph" w:styleId="Adresenvelop">
    <w:name w:val="envelope address"/>
    <w:basedOn w:val="Standaard"/>
    <w:rsid w:val="00C247A2"/>
    <w:pPr>
      <w:framePr w:w="7920" w:h="1980" w:hRule="exact" w:hSpace="180" w:wrap="auto" w:hAnchor="page" w:xAlign="center" w:yAlign="bottom"/>
      <w:ind w:left="2880"/>
    </w:pPr>
    <w:rPr>
      <w:rFonts w:cs="Arial"/>
      <w:sz w:val="24"/>
      <w:szCs w:val="24"/>
    </w:rPr>
  </w:style>
  <w:style w:type="paragraph" w:styleId="Afzender">
    <w:name w:val="envelope return"/>
    <w:basedOn w:val="Standaard"/>
    <w:rsid w:val="00C247A2"/>
    <w:rPr>
      <w:rFonts w:cs="Arial"/>
      <w:sz w:val="20"/>
    </w:rPr>
  </w:style>
  <w:style w:type="character" w:customStyle="1" w:styleId="geo-decgeo">
    <w:name w:val="geo-dec geo"/>
    <w:basedOn w:val="Standaardalinea-lettertype"/>
    <w:rsid w:val="00C247A2"/>
  </w:style>
  <w:style w:type="character" w:customStyle="1" w:styleId="geo-dms1">
    <w:name w:val="geo-dms1"/>
    <w:rsid w:val="00C247A2"/>
    <w:rPr>
      <w:vanish w:val="0"/>
      <w:webHidden w:val="0"/>
    </w:rPr>
  </w:style>
  <w:style w:type="character" w:customStyle="1" w:styleId="geo-multi-punct1">
    <w:name w:val="geo-multi-punct1"/>
    <w:rsid w:val="00C247A2"/>
    <w:rPr>
      <w:vanish/>
      <w:webHidden w:val="0"/>
    </w:rPr>
  </w:style>
  <w:style w:type="paragraph" w:styleId="HTML-adres">
    <w:name w:val="HTML Address"/>
    <w:basedOn w:val="Standaard"/>
    <w:link w:val="HTML-adresChar"/>
    <w:rsid w:val="00C247A2"/>
    <w:rPr>
      <w:i/>
      <w:iCs/>
    </w:rPr>
  </w:style>
  <w:style w:type="character" w:customStyle="1" w:styleId="HTML-adresChar">
    <w:name w:val="HTML-adres Char"/>
    <w:basedOn w:val="Standaardalinea-lettertype"/>
    <w:link w:val="HTML-adres"/>
    <w:rsid w:val="00C247A2"/>
    <w:rPr>
      <w:rFonts w:ascii="Arial" w:eastAsia="Times New Roman" w:hAnsi="Arial" w:cs="Times New Roman"/>
      <w:i/>
      <w:iCs/>
      <w:szCs w:val="20"/>
      <w:lang w:val="en-GB" w:eastAsia="en-US"/>
    </w:rPr>
  </w:style>
  <w:style w:type="paragraph" w:styleId="HTML-voorafopgemaakt">
    <w:name w:val="HTML Preformatted"/>
    <w:basedOn w:val="Standaard"/>
    <w:link w:val="HTML-voorafopgemaaktChar"/>
    <w:rsid w:val="00C247A2"/>
    <w:rPr>
      <w:rFonts w:ascii="Courier New" w:hAnsi="Courier New" w:cs="Courier New"/>
      <w:sz w:val="20"/>
    </w:rPr>
  </w:style>
  <w:style w:type="character" w:customStyle="1" w:styleId="HTML-voorafopgemaaktChar">
    <w:name w:val="HTML - vooraf opgemaakt Char"/>
    <w:basedOn w:val="Standaardalinea-lettertype"/>
    <w:link w:val="HTML-voorafopgemaakt"/>
    <w:rsid w:val="00C247A2"/>
    <w:rPr>
      <w:rFonts w:ascii="Courier New" w:eastAsia="Times New Roman" w:hAnsi="Courier New" w:cs="Courier New"/>
      <w:sz w:val="20"/>
      <w:szCs w:val="20"/>
      <w:lang w:val="en-GB" w:eastAsia="en-US"/>
    </w:rPr>
  </w:style>
  <w:style w:type="paragraph" w:styleId="Index8">
    <w:name w:val="index 8"/>
    <w:basedOn w:val="Standaard"/>
    <w:next w:val="Standaard"/>
    <w:autoRedefine/>
    <w:semiHidden/>
    <w:rsid w:val="00C247A2"/>
    <w:pPr>
      <w:ind w:left="1760" w:hanging="220"/>
    </w:pPr>
  </w:style>
  <w:style w:type="paragraph" w:styleId="Index9">
    <w:name w:val="index 9"/>
    <w:basedOn w:val="Standaard"/>
    <w:next w:val="Standaard"/>
    <w:autoRedefine/>
    <w:semiHidden/>
    <w:rsid w:val="00C247A2"/>
    <w:pPr>
      <w:ind w:left="1980" w:hanging="220"/>
    </w:pPr>
  </w:style>
  <w:style w:type="character" w:customStyle="1" w:styleId="latitude1">
    <w:name w:val="latitude1"/>
    <w:basedOn w:val="Standaardalinea-lettertype"/>
    <w:rsid w:val="00C247A2"/>
  </w:style>
  <w:style w:type="paragraph" w:styleId="Lijst">
    <w:name w:val="List"/>
    <w:basedOn w:val="Standaard"/>
    <w:rsid w:val="00C247A2"/>
    <w:pPr>
      <w:ind w:left="283" w:hanging="283"/>
    </w:pPr>
  </w:style>
  <w:style w:type="paragraph" w:styleId="Lijst3">
    <w:name w:val="List 3"/>
    <w:basedOn w:val="Standaard"/>
    <w:rsid w:val="00C247A2"/>
    <w:pPr>
      <w:ind w:left="849" w:hanging="283"/>
    </w:pPr>
  </w:style>
  <w:style w:type="paragraph" w:styleId="Lijst4">
    <w:name w:val="List 4"/>
    <w:basedOn w:val="Standaard"/>
    <w:rsid w:val="00C247A2"/>
    <w:pPr>
      <w:ind w:left="1132" w:hanging="283"/>
    </w:pPr>
  </w:style>
  <w:style w:type="paragraph" w:styleId="Lijst5">
    <w:name w:val="List 5"/>
    <w:basedOn w:val="Standaard"/>
    <w:rsid w:val="00C247A2"/>
    <w:pPr>
      <w:ind w:left="1415" w:hanging="283"/>
    </w:pPr>
  </w:style>
  <w:style w:type="paragraph" w:styleId="Lijstopsomteken3">
    <w:name w:val="List Bullet 3"/>
    <w:basedOn w:val="Standaard"/>
    <w:autoRedefine/>
    <w:rsid w:val="00C247A2"/>
    <w:pPr>
      <w:numPr>
        <w:numId w:val="4"/>
      </w:numPr>
    </w:pPr>
  </w:style>
  <w:style w:type="paragraph" w:styleId="Lijstopsomteken5">
    <w:name w:val="List Bullet 5"/>
    <w:basedOn w:val="Standaard"/>
    <w:autoRedefine/>
    <w:rsid w:val="00C247A2"/>
    <w:pPr>
      <w:numPr>
        <w:numId w:val="6"/>
      </w:numPr>
    </w:pPr>
  </w:style>
  <w:style w:type="paragraph" w:styleId="Lijstvoortzetting">
    <w:name w:val="List Continue"/>
    <w:basedOn w:val="Standaard"/>
    <w:rsid w:val="00C247A2"/>
    <w:pPr>
      <w:spacing w:after="120"/>
      <w:ind w:left="283"/>
    </w:pPr>
  </w:style>
  <w:style w:type="paragraph" w:styleId="Lijstvoortzetting2">
    <w:name w:val="List Continue 2"/>
    <w:basedOn w:val="Standaard"/>
    <w:rsid w:val="00C247A2"/>
    <w:pPr>
      <w:spacing w:after="120"/>
      <w:ind w:left="566"/>
    </w:pPr>
  </w:style>
  <w:style w:type="paragraph" w:styleId="Lijstvoortzetting3">
    <w:name w:val="List Continue 3"/>
    <w:basedOn w:val="Standaard"/>
    <w:rsid w:val="00C247A2"/>
    <w:pPr>
      <w:spacing w:after="120"/>
      <w:ind w:left="849"/>
    </w:pPr>
  </w:style>
  <w:style w:type="paragraph" w:styleId="Lijstvoortzetting4">
    <w:name w:val="List Continue 4"/>
    <w:basedOn w:val="Standaard"/>
    <w:rsid w:val="00C247A2"/>
    <w:pPr>
      <w:spacing w:after="120"/>
      <w:ind w:left="1132"/>
    </w:pPr>
  </w:style>
  <w:style w:type="paragraph" w:styleId="Lijstvoortzetting5">
    <w:name w:val="List Continue 5"/>
    <w:basedOn w:val="Standaard"/>
    <w:rsid w:val="00C247A2"/>
    <w:pPr>
      <w:spacing w:after="120"/>
      <w:ind w:left="1415"/>
    </w:pPr>
  </w:style>
  <w:style w:type="paragraph" w:styleId="Lijstnummering">
    <w:name w:val="List Number"/>
    <w:basedOn w:val="Standaard"/>
    <w:rsid w:val="00C247A2"/>
    <w:pPr>
      <w:numPr>
        <w:numId w:val="11"/>
      </w:numPr>
    </w:pPr>
    <w:rPr>
      <w:b/>
      <w:bCs/>
    </w:rPr>
  </w:style>
  <w:style w:type="paragraph" w:styleId="Lijstnummering2">
    <w:name w:val="List Number 2"/>
    <w:basedOn w:val="Standaard"/>
    <w:rsid w:val="00C247A2"/>
    <w:pPr>
      <w:numPr>
        <w:numId w:val="7"/>
      </w:numPr>
    </w:pPr>
  </w:style>
  <w:style w:type="paragraph" w:styleId="Lijstnummering3">
    <w:name w:val="List Number 3"/>
    <w:basedOn w:val="Standaard"/>
    <w:rsid w:val="00C247A2"/>
    <w:pPr>
      <w:numPr>
        <w:numId w:val="8"/>
      </w:numPr>
    </w:pPr>
  </w:style>
  <w:style w:type="paragraph" w:styleId="Lijstnummering4">
    <w:name w:val="List Number 4"/>
    <w:basedOn w:val="Standaard"/>
    <w:rsid w:val="00C247A2"/>
    <w:pPr>
      <w:numPr>
        <w:numId w:val="9"/>
      </w:numPr>
    </w:pPr>
  </w:style>
  <w:style w:type="paragraph" w:styleId="Lijstnummering5">
    <w:name w:val="List Number 5"/>
    <w:basedOn w:val="Standaard"/>
    <w:rsid w:val="00C247A2"/>
    <w:pPr>
      <w:numPr>
        <w:numId w:val="10"/>
      </w:numPr>
    </w:pPr>
  </w:style>
  <w:style w:type="character" w:customStyle="1" w:styleId="longitude1">
    <w:name w:val="longitude1"/>
    <w:basedOn w:val="Standaardalinea-lettertype"/>
    <w:rsid w:val="00C247A2"/>
  </w:style>
  <w:style w:type="paragraph" w:styleId="Berichtkop">
    <w:name w:val="Message Header"/>
    <w:basedOn w:val="Standaard"/>
    <w:link w:val="BerichtkopChar"/>
    <w:rsid w:val="00C247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BerichtkopChar">
    <w:name w:val="Berichtkop Char"/>
    <w:basedOn w:val="Standaardalinea-lettertype"/>
    <w:link w:val="Berichtkop"/>
    <w:rsid w:val="00C247A2"/>
    <w:rPr>
      <w:rFonts w:ascii="Arial" w:eastAsia="Times New Roman" w:hAnsi="Arial" w:cs="Arial"/>
      <w:sz w:val="24"/>
      <w:szCs w:val="24"/>
      <w:shd w:val="pct20" w:color="auto" w:fill="auto"/>
      <w:lang w:val="en-GB" w:eastAsia="en-US"/>
    </w:rPr>
  </w:style>
  <w:style w:type="paragraph" w:styleId="Normaalweb">
    <w:name w:val="Normal (Web)"/>
    <w:basedOn w:val="Standaard"/>
    <w:rsid w:val="00C247A2"/>
    <w:rPr>
      <w:rFonts w:ascii="Times New Roman" w:hAnsi="Times New Roman"/>
      <w:sz w:val="24"/>
      <w:szCs w:val="24"/>
    </w:rPr>
  </w:style>
  <w:style w:type="paragraph" w:styleId="Notitiekop">
    <w:name w:val="Note Heading"/>
    <w:basedOn w:val="Standaard"/>
    <w:next w:val="Standaard"/>
    <w:link w:val="NotitiekopChar"/>
    <w:rsid w:val="00C247A2"/>
  </w:style>
  <w:style w:type="character" w:customStyle="1" w:styleId="NotitiekopChar">
    <w:name w:val="Notitiekop Char"/>
    <w:basedOn w:val="Standaardalinea-lettertype"/>
    <w:link w:val="Notitiekop"/>
    <w:rsid w:val="00C247A2"/>
    <w:rPr>
      <w:rFonts w:ascii="Arial" w:eastAsia="Times New Roman" w:hAnsi="Arial" w:cs="Times New Roman"/>
      <w:szCs w:val="20"/>
      <w:lang w:val="en-GB" w:eastAsia="en-US"/>
    </w:rPr>
  </w:style>
  <w:style w:type="character" w:customStyle="1" w:styleId="plainlinksneverexpand1">
    <w:name w:val="plainlinksneverexpand1"/>
    <w:basedOn w:val="Standaardalinea-lettertype"/>
    <w:rsid w:val="00C247A2"/>
  </w:style>
  <w:style w:type="paragraph" w:styleId="Aanhef">
    <w:name w:val="Salutation"/>
    <w:basedOn w:val="Standaard"/>
    <w:next w:val="Standaard"/>
    <w:link w:val="AanhefChar"/>
    <w:rsid w:val="00C247A2"/>
  </w:style>
  <w:style w:type="character" w:customStyle="1" w:styleId="AanhefChar">
    <w:name w:val="Aanhef Char"/>
    <w:basedOn w:val="Standaardalinea-lettertype"/>
    <w:link w:val="Aanhef"/>
    <w:rsid w:val="00C247A2"/>
    <w:rPr>
      <w:rFonts w:ascii="Arial" w:eastAsia="Times New Roman" w:hAnsi="Arial" w:cs="Times New Roman"/>
      <w:szCs w:val="20"/>
      <w:lang w:val="en-GB" w:eastAsia="en-US"/>
    </w:rPr>
  </w:style>
  <w:style w:type="paragraph" w:styleId="Handtekening">
    <w:name w:val="Signature"/>
    <w:basedOn w:val="Standaard"/>
    <w:link w:val="HandtekeningChar"/>
    <w:rsid w:val="00C247A2"/>
    <w:pPr>
      <w:ind w:left="4252"/>
    </w:pPr>
  </w:style>
  <w:style w:type="character" w:customStyle="1" w:styleId="HandtekeningChar">
    <w:name w:val="Handtekening Char"/>
    <w:basedOn w:val="Standaardalinea-lettertype"/>
    <w:link w:val="Handtekening"/>
    <w:rsid w:val="00C247A2"/>
    <w:rPr>
      <w:rFonts w:ascii="Arial" w:eastAsia="Times New Roman" w:hAnsi="Arial" w:cs="Times New Roman"/>
      <w:szCs w:val="20"/>
      <w:lang w:val="en-GB" w:eastAsia="en-US"/>
    </w:rPr>
  </w:style>
  <w:style w:type="paragraph" w:styleId="Bronvermelding">
    <w:name w:val="table of authorities"/>
    <w:basedOn w:val="Standaard"/>
    <w:next w:val="Standaard"/>
    <w:semiHidden/>
    <w:rsid w:val="00C247A2"/>
    <w:pPr>
      <w:ind w:left="220" w:hanging="220"/>
    </w:pPr>
  </w:style>
  <w:style w:type="paragraph" w:styleId="Titel">
    <w:name w:val="Title"/>
    <w:aliases w:val="Kop 4l,onderdeel"/>
    <w:basedOn w:val="Standaard"/>
    <w:link w:val="TitelChar"/>
    <w:rsid w:val="00C247A2"/>
    <w:pPr>
      <w:spacing w:before="240" w:after="60"/>
      <w:jc w:val="center"/>
      <w:outlineLvl w:val="0"/>
    </w:pPr>
    <w:rPr>
      <w:rFonts w:cs="Arial"/>
      <w:b/>
      <w:bCs/>
      <w:kern w:val="28"/>
      <w:sz w:val="32"/>
      <w:szCs w:val="32"/>
    </w:rPr>
  </w:style>
  <w:style w:type="character" w:customStyle="1" w:styleId="TitelChar">
    <w:name w:val="Titel Char"/>
    <w:aliases w:val="Kop 4l Char,onderdeel Char"/>
    <w:basedOn w:val="Standaardalinea-lettertype"/>
    <w:link w:val="Titel"/>
    <w:rsid w:val="00C247A2"/>
    <w:rPr>
      <w:rFonts w:ascii="Arial" w:eastAsia="Times New Roman" w:hAnsi="Arial" w:cs="Arial"/>
      <w:b/>
      <w:bCs/>
      <w:kern w:val="28"/>
      <w:sz w:val="32"/>
      <w:szCs w:val="32"/>
      <w:lang w:val="en-GB" w:eastAsia="en-US"/>
    </w:rPr>
  </w:style>
  <w:style w:type="paragraph" w:styleId="Kopbronvermelding">
    <w:name w:val="toa heading"/>
    <w:basedOn w:val="Standaard"/>
    <w:next w:val="Standaard"/>
    <w:semiHidden/>
    <w:rsid w:val="00C247A2"/>
    <w:pPr>
      <w:spacing w:before="120"/>
    </w:pPr>
    <w:rPr>
      <w:rFonts w:cs="Arial"/>
      <w:b/>
      <w:bCs/>
      <w:sz w:val="24"/>
      <w:szCs w:val="24"/>
    </w:rPr>
  </w:style>
  <w:style w:type="paragraph" w:customStyle="1" w:styleId="zIBusinessUnit1">
    <w:name w:val="zI_BusinessUnit1"/>
    <w:basedOn w:val="Text"/>
    <w:next w:val="Text"/>
    <w:rsid w:val="00C247A2"/>
    <w:rPr>
      <w:b/>
      <w:bCs/>
      <w:noProof/>
      <w:sz w:val="14"/>
    </w:rPr>
  </w:style>
  <w:style w:type="paragraph" w:customStyle="1" w:styleId="zICompanyAddress1">
    <w:name w:val="zI_CompanyAddress1"/>
    <w:basedOn w:val="Text"/>
    <w:next w:val="Text"/>
    <w:rsid w:val="00C247A2"/>
    <w:pPr>
      <w:tabs>
        <w:tab w:val="left" w:pos="907"/>
      </w:tabs>
      <w:spacing w:after="120"/>
    </w:pPr>
    <w:rPr>
      <w:sz w:val="14"/>
    </w:rPr>
  </w:style>
  <w:style w:type="paragraph" w:customStyle="1" w:styleId="zICompanyName1">
    <w:name w:val="zI_CompanyName1"/>
    <w:basedOn w:val="Text"/>
    <w:next w:val="Text"/>
    <w:rsid w:val="00C247A2"/>
    <w:rPr>
      <w:rFonts w:ascii="Arial Black" w:hAnsi="Arial Black" w:cs="Arial"/>
      <w:noProof/>
      <w:sz w:val="18"/>
    </w:rPr>
  </w:style>
  <w:style w:type="paragraph" w:customStyle="1" w:styleId="zIFooter1">
    <w:name w:val="zI_Footer1"/>
    <w:basedOn w:val="Standaard"/>
    <w:rsid w:val="00C247A2"/>
    <w:pPr>
      <w:spacing w:before="60" w:after="60"/>
    </w:pPr>
    <w:rPr>
      <w:noProof/>
      <w:sz w:val="14"/>
    </w:rPr>
  </w:style>
  <w:style w:type="paragraph" w:customStyle="1" w:styleId="zIFooter2">
    <w:name w:val="zI_Footer2"/>
    <w:basedOn w:val="Standaard"/>
    <w:next w:val="Text"/>
    <w:rsid w:val="00C247A2"/>
    <w:rPr>
      <w:sz w:val="12"/>
    </w:rPr>
  </w:style>
  <w:style w:type="character" w:customStyle="1" w:styleId="ps-large-tps-bold-t">
    <w:name w:val="ps-large-t ps-bold-t"/>
    <w:basedOn w:val="Standaardalinea-lettertype"/>
    <w:rsid w:val="00C247A2"/>
  </w:style>
  <w:style w:type="character" w:customStyle="1" w:styleId="bold1">
    <w:name w:val="bold1"/>
    <w:rsid w:val="00C247A2"/>
    <w:rPr>
      <w:b/>
      <w:bCs/>
    </w:rPr>
  </w:style>
  <w:style w:type="table" w:styleId="Tabelraster">
    <w:name w:val="Table Grid"/>
    <w:basedOn w:val="Standaardtabel"/>
    <w:rsid w:val="00C247A2"/>
    <w:pPr>
      <w:overflowPunct w:val="0"/>
      <w:autoSpaceDE w:val="0"/>
      <w:autoSpaceDN w:val="0"/>
      <w:adjustRightInd w:val="0"/>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jschrift1">
    <w:name w:val="Bijschrift 1"/>
    <w:basedOn w:val="Bijschrift"/>
    <w:autoRedefine/>
    <w:rsid w:val="00C247A2"/>
    <w:rPr>
      <w:rFonts w:cs="Arial"/>
      <w:sz w:val="18"/>
      <w:szCs w:val="22"/>
      <w:lang w:val="en-US"/>
    </w:rPr>
  </w:style>
  <w:style w:type="paragraph" w:customStyle="1" w:styleId="Geenafstand1">
    <w:name w:val="Geen afstand1"/>
    <w:link w:val="NoSpacingChar"/>
    <w:rsid w:val="00C247A2"/>
    <w:rPr>
      <w:rFonts w:ascii="Calibri" w:hAnsi="Calibri"/>
      <w:lang w:eastAsia="en-US"/>
    </w:rPr>
  </w:style>
  <w:style w:type="character" w:customStyle="1" w:styleId="NoSpacingChar">
    <w:name w:val="No Spacing Char"/>
    <w:link w:val="Geenafstand1"/>
    <w:locked/>
    <w:rsid w:val="00C247A2"/>
    <w:rPr>
      <w:rFonts w:ascii="Calibri" w:eastAsia="Times New Roman" w:hAnsi="Calibri" w:cs="Times New Roman"/>
      <w:lang w:eastAsia="en-US"/>
    </w:rPr>
  </w:style>
  <w:style w:type="paragraph" w:customStyle="1" w:styleId="Lijstalinea1">
    <w:name w:val="Lijstalinea1"/>
    <w:basedOn w:val="Standaard"/>
    <w:rsid w:val="00C247A2"/>
    <w:pPr>
      <w:ind w:left="720"/>
      <w:contextualSpacing/>
    </w:pPr>
    <w:rPr>
      <w:rFonts w:ascii="Calibri" w:hAnsi="Calibri"/>
    </w:rPr>
  </w:style>
  <w:style w:type="paragraph" w:customStyle="1" w:styleId="Opmaakprofiel1">
    <w:name w:val="Opmaakprofiel1"/>
    <w:basedOn w:val="Kop4"/>
    <w:rsid w:val="00C247A2"/>
    <w:rPr>
      <w:sz w:val="22"/>
      <w:lang w:val="en-US"/>
    </w:rPr>
  </w:style>
  <w:style w:type="paragraph" w:customStyle="1" w:styleId="Opmaakprofiel2">
    <w:name w:val="Opmaakprofiel2"/>
    <w:basedOn w:val="Kop3"/>
    <w:rsid w:val="00C247A2"/>
    <w:rPr>
      <w:sz w:val="24"/>
      <w:lang w:val="en-US"/>
    </w:rPr>
  </w:style>
  <w:style w:type="paragraph" w:styleId="Ballontekst">
    <w:name w:val="Balloon Text"/>
    <w:basedOn w:val="Standaard"/>
    <w:link w:val="BallontekstChar"/>
    <w:semiHidden/>
    <w:rsid w:val="00C247A2"/>
    <w:rPr>
      <w:rFonts w:ascii="Tahoma" w:hAnsi="Tahoma" w:cs="Tahoma"/>
      <w:sz w:val="16"/>
      <w:szCs w:val="16"/>
    </w:rPr>
  </w:style>
  <w:style w:type="character" w:customStyle="1" w:styleId="BallontekstChar">
    <w:name w:val="Ballontekst Char"/>
    <w:basedOn w:val="Standaardalinea-lettertype"/>
    <w:link w:val="Ballontekst"/>
    <w:semiHidden/>
    <w:rsid w:val="00C247A2"/>
    <w:rPr>
      <w:rFonts w:ascii="Tahoma" w:eastAsia="Times New Roman" w:hAnsi="Tahoma" w:cs="Tahoma"/>
      <w:sz w:val="16"/>
      <w:szCs w:val="16"/>
      <w:lang w:val="en-GB" w:eastAsia="en-US"/>
    </w:rPr>
  </w:style>
  <w:style w:type="paragraph" w:customStyle="1" w:styleId="Standard">
    <w:name w:val="Standard"/>
    <w:basedOn w:val="Standaard"/>
    <w:rsid w:val="00C247A2"/>
    <w:pPr>
      <w:spacing w:line="360" w:lineRule="auto"/>
      <w:jc w:val="center"/>
    </w:pPr>
    <w:rPr>
      <w:rFonts w:ascii="Times" w:hAnsi="Times"/>
      <w:lang w:val="fr-FR" w:eastAsia="fr-FR"/>
    </w:rPr>
  </w:style>
  <w:style w:type="paragraph" w:customStyle="1" w:styleId="Rpertoire">
    <w:name w:val="Répertoire"/>
    <w:basedOn w:val="Standaard"/>
    <w:rsid w:val="00C247A2"/>
    <w:pPr>
      <w:widowControl w:val="0"/>
      <w:suppressAutoHyphens/>
      <w:spacing w:line="360" w:lineRule="auto"/>
      <w:jc w:val="both"/>
    </w:pPr>
    <w:rPr>
      <w:rFonts w:ascii="Times New Roman" w:hAnsi="Times New Roman"/>
      <w:lang w:val="fr-FR" w:eastAsia="fr-FR"/>
    </w:rPr>
  </w:style>
  <w:style w:type="paragraph" w:styleId="Kopvaninhoudsopgave">
    <w:name w:val="TOC Heading"/>
    <w:basedOn w:val="Kop1"/>
    <w:next w:val="Standaard"/>
    <w:uiPriority w:val="39"/>
    <w:semiHidden/>
    <w:unhideWhenUsed/>
    <w:qFormat/>
    <w:rsid w:val="00711061"/>
    <w:pPr>
      <w:keepLines/>
      <w:numPr>
        <w:numId w:val="0"/>
      </w:numPr>
      <w:overflowPunct/>
      <w:autoSpaceDE/>
      <w:autoSpaceDN/>
      <w:adjustRightInd/>
      <w:spacing w:before="480" w:after="0" w:line="276" w:lineRule="auto"/>
      <w:textAlignment w:val="auto"/>
      <w:outlineLvl w:val="9"/>
    </w:pPr>
    <w:rPr>
      <w:rFonts w:ascii="Cambria" w:hAnsi="Cambria"/>
      <w:bCs/>
      <w:color w:val="365F91"/>
      <w:sz w:val="28"/>
      <w:szCs w:val="28"/>
      <w:lang w:val="nl-NL" w:eastAsia="nl-NL"/>
    </w:rPr>
  </w:style>
  <w:style w:type="paragraph" w:styleId="Citaat">
    <w:name w:val="Quote"/>
    <w:basedOn w:val="Standaard"/>
    <w:next w:val="Standaard"/>
    <w:link w:val="CitaatChar"/>
    <w:uiPriority w:val="29"/>
    <w:rsid w:val="00C247A2"/>
    <w:rPr>
      <w:i/>
      <w:iCs/>
      <w:color w:val="000000"/>
    </w:rPr>
  </w:style>
  <w:style w:type="character" w:customStyle="1" w:styleId="CitaatChar">
    <w:name w:val="Citaat Char"/>
    <w:basedOn w:val="Standaardalinea-lettertype"/>
    <w:link w:val="Citaat"/>
    <w:uiPriority w:val="29"/>
    <w:rsid w:val="00C247A2"/>
    <w:rPr>
      <w:rFonts w:ascii="Arial" w:eastAsia="Times New Roman" w:hAnsi="Arial" w:cs="Times New Roman"/>
      <w:i/>
      <w:iCs/>
      <w:color w:val="000000"/>
      <w:szCs w:val="20"/>
      <w:lang w:val="en-GB" w:eastAsia="en-US"/>
    </w:rPr>
  </w:style>
  <w:style w:type="character" w:customStyle="1" w:styleId="CitaatChar1">
    <w:name w:val="Citaat Char1"/>
    <w:basedOn w:val="Standaardalinea-lettertype"/>
    <w:uiPriority w:val="29"/>
    <w:rsid w:val="00C247A2"/>
    <w:rPr>
      <w:rFonts w:ascii="Arial" w:hAnsi="Arial"/>
      <w:i/>
      <w:iCs/>
      <w:color w:val="000000"/>
      <w:sz w:val="22"/>
      <w:lang w:val="en-GB" w:eastAsia="en-US"/>
    </w:rPr>
  </w:style>
  <w:style w:type="character" w:customStyle="1" w:styleId="Intensievebenadrukking1">
    <w:name w:val="Intensieve benadrukking1"/>
    <w:basedOn w:val="Standaardalinea-lettertype"/>
    <w:rsid w:val="00C247A2"/>
    <w:rPr>
      <w:b/>
      <w:bCs/>
      <w:i/>
      <w:iCs/>
      <w:color w:val="4F81BD"/>
    </w:rPr>
  </w:style>
  <w:style w:type="paragraph" w:customStyle="1" w:styleId="Lijstalinea2">
    <w:name w:val="Lijstalinea2"/>
    <w:basedOn w:val="Standaard"/>
    <w:rsid w:val="00C247A2"/>
    <w:pPr>
      <w:ind w:left="720"/>
    </w:pPr>
    <w:rPr>
      <w:rFonts w:ascii="Frutiger" w:hAnsi="Frutiger" w:cs="Raavi"/>
      <w:sz w:val="20"/>
    </w:rPr>
  </w:style>
  <w:style w:type="character" w:customStyle="1" w:styleId="Subtielebenadrukking1">
    <w:name w:val="Subtiele benadrukking1"/>
    <w:basedOn w:val="Standaardalinea-lettertype"/>
    <w:rsid w:val="00C247A2"/>
    <w:rPr>
      <w:rFonts w:cs="Times New Roman"/>
      <w:i/>
      <w:iCs/>
      <w:color w:val="808080"/>
    </w:rPr>
  </w:style>
  <w:style w:type="paragraph" w:customStyle="1" w:styleId="opm">
    <w:name w:val="opm"/>
    <w:basedOn w:val="Text"/>
    <w:rsid w:val="00C247A2"/>
    <w:pPr>
      <w:jc w:val="center"/>
    </w:pPr>
    <w:rPr>
      <w:lang w:val="en-US"/>
    </w:rPr>
  </w:style>
  <w:style w:type="paragraph" w:customStyle="1" w:styleId="opmaakwissen">
    <w:name w:val="opmaak wissen"/>
    <w:basedOn w:val="Lijst"/>
    <w:rsid w:val="00C247A2"/>
    <w:pPr>
      <w:overflowPunct/>
      <w:autoSpaceDE/>
      <w:autoSpaceDN/>
      <w:adjustRightInd/>
      <w:jc w:val="both"/>
      <w:textAlignment w:val="auto"/>
    </w:pPr>
    <w:rPr>
      <w:rFonts w:ascii="Times New Roman" w:hAnsi="Times New Roman"/>
      <w:sz w:val="20"/>
      <w:szCs w:val="24"/>
      <w:lang w:eastAsia="nl-NL"/>
    </w:rPr>
  </w:style>
  <w:style w:type="paragraph" w:customStyle="1" w:styleId="NootKop">
    <w:name w:val="Noot Kop"/>
    <w:basedOn w:val="Standaard"/>
    <w:next w:val="Standaard"/>
    <w:link w:val="NootKopChar"/>
    <w:rsid w:val="00C247A2"/>
    <w:pPr>
      <w:spacing w:before="240" w:after="120"/>
      <w:jc w:val="both"/>
    </w:pPr>
    <w:rPr>
      <w:rFonts w:ascii="Times New Roman" w:hAnsi="Times New Roman"/>
      <w:b/>
      <w:sz w:val="18"/>
      <w:szCs w:val="24"/>
    </w:rPr>
  </w:style>
  <w:style w:type="character" w:customStyle="1" w:styleId="NootKopChar">
    <w:name w:val="Noot Kop Char"/>
    <w:basedOn w:val="Standaardalinea-lettertype"/>
    <w:link w:val="NootKop"/>
    <w:rsid w:val="00C247A2"/>
    <w:rPr>
      <w:rFonts w:ascii="Times New Roman" w:eastAsia="Times New Roman" w:hAnsi="Times New Roman" w:cs="Times New Roman"/>
      <w:b/>
      <w:sz w:val="18"/>
      <w:szCs w:val="24"/>
    </w:rPr>
  </w:style>
  <w:style w:type="character" w:customStyle="1" w:styleId="Titelvanboek1">
    <w:name w:val="Titel van boek1"/>
    <w:basedOn w:val="Standaardalinea-lettertype"/>
    <w:rsid w:val="00C247A2"/>
    <w:rPr>
      <w:b/>
      <w:bCs/>
      <w:smallCaps/>
      <w:spacing w:val="5"/>
    </w:rPr>
  </w:style>
  <w:style w:type="paragraph" w:customStyle="1" w:styleId="CompanyAddress">
    <w:name w:val="Company Address"/>
    <w:semiHidden/>
    <w:rsid w:val="00C247A2"/>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C247A2"/>
    <w:pPr>
      <w:spacing w:before="60" w:after="60" w:line="300" w:lineRule="auto"/>
      <w:ind w:left="567" w:right="1134"/>
    </w:pPr>
    <w:rPr>
      <w:rFonts w:ascii="Arial" w:eastAsia="MS Mincho" w:hAnsi="Arial"/>
      <w:sz w:val="16"/>
      <w:lang w:val="en-US" w:eastAsia="en-GB"/>
    </w:rPr>
  </w:style>
  <w:style w:type="paragraph" w:customStyle="1" w:styleId="DocumentSubtitle">
    <w:name w:val="Document Subtitle"/>
    <w:rsid w:val="00C247A2"/>
    <w:pPr>
      <w:spacing w:before="120" w:after="120"/>
      <w:jc w:val="right"/>
    </w:pPr>
    <w:rPr>
      <w:rFonts w:ascii="Helvetica" w:eastAsia="MS Mincho" w:hAnsi="Helvetica"/>
      <w:b/>
      <w:color w:val="282282"/>
      <w:sz w:val="36"/>
      <w:szCs w:val="24"/>
      <w:lang w:val="en-US" w:eastAsia="en-GB"/>
    </w:rPr>
  </w:style>
  <w:style w:type="paragraph" w:customStyle="1" w:styleId="DocumentTitle">
    <w:name w:val="Document Title"/>
    <w:next w:val="Standaard"/>
    <w:rsid w:val="00C247A2"/>
    <w:pPr>
      <w:spacing w:before="600" w:line="216" w:lineRule="auto"/>
      <w:jc w:val="right"/>
    </w:pPr>
    <w:rPr>
      <w:rFonts w:ascii="Helvetica" w:eastAsia="MS Mincho" w:hAnsi="Helvetica"/>
      <w:b/>
      <w:color w:val="AD052E"/>
      <w:spacing w:val="-20"/>
      <w:kern w:val="48"/>
      <w:sz w:val="96"/>
      <w:szCs w:val="48"/>
      <w:lang w:val="en-US" w:eastAsia="en-GB"/>
    </w:rPr>
  </w:style>
  <w:style w:type="paragraph" w:customStyle="1" w:styleId="DocumentVersion">
    <w:name w:val="Document Version"/>
    <w:basedOn w:val="Standaard"/>
    <w:semiHidden/>
    <w:rsid w:val="00C247A2"/>
    <w:pPr>
      <w:spacing w:before="160" w:after="60"/>
      <w:jc w:val="right"/>
    </w:pPr>
    <w:rPr>
      <w:rFonts w:ascii="Helvetica" w:eastAsia="MS Mincho" w:hAnsi="Helvetica"/>
      <w:color w:val="AD052E"/>
      <w:sz w:val="20"/>
      <w:lang w:val="en-US" w:eastAsia="en-GB"/>
    </w:rPr>
  </w:style>
  <w:style w:type="paragraph" w:styleId="Geenafstand">
    <w:name w:val="No Spacing"/>
    <w:uiPriority w:val="1"/>
    <w:qFormat/>
    <w:rsid w:val="00711061"/>
    <w:pPr>
      <w:overflowPunct w:val="0"/>
      <w:autoSpaceDE w:val="0"/>
      <w:autoSpaceDN w:val="0"/>
      <w:adjustRightInd w:val="0"/>
      <w:textAlignment w:val="baseline"/>
    </w:pPr>
    <w:rPr>
      <w:rFonts w:ascii="Arial" w:eastAsia="MS Mincho" w:hAnsi="Arial"/>
      <w:sz w:val="22"/>
      <w:lang w:val="en-GB" w:eastAsia="en-US"/>
    </w:rPr>
  </w:style>
  <w:style w:type="character" w:styleId="Zwaar">
    <w:name w:val="Strong"/>
    <w:basedOn w:val="Standaardalinea-lettertype"/>
    <w:rsid w:val="00C247A2"/>
    <w:rPr>
      <w:b/>
      <w:bCs/>
    </w:rPr>
  </w:style>
  <w:style w:type="paragraph" w:customStyle="1" w:styleId="Standaardinspringing2">
    <w:name w:val="Standaardinspringing2"/>
    <w:basedOn w:val="Standaard"/>
    <w:rsid w:val="00C247A2"/>
    <w:pPr>
      <w:ind w:left="1134"/>
    </w:pPr>
    <w:rPr>
      <w:rFonts w:ascii="Times New Roman" w:hAnsi="Times New Roman"/>
      <w:sz w:val="24"/>
    </w:rPr>
  </w:style>
  <w:style w:type="paragraph" w:customStyle="1" w:styleId="Bijschrift10">
    <w:name w:val="Bijschrift1"/>
    <w:basedOn w:val="Bijschrift"/>
    <w:autoRedefine/>
    <w:rsid w:val="00C247A2"/>
    <w:rPr>
      <w:sz w:val="18"/>
    </w:rPr>
  </w:style>
  <w:style w:type="character" w:styleId="HTMLCode">
    <w:name w:val="HTML Code"/>
    <w:basedOn w:val="Standaardalinea-lettertype"/>
    <w:semiHidden/>
    <w:rsid w:val="00C247A2"/>
    <w:rPr>
      <w:rFonts w:ascii="Courier New" w:hAnsi="Courier New" w:cs="Courier New"/>
      <w:sz w:val="20"/>
      <w:szCs w:val="20"/>
    </w:rPr>
  </w:style>
  <w:style w:type="paragraph" w:customStyle="1" w:styleId="NootKopCharChar">
    <w:name w:val="Noot Kop Char Char"/>
    <w:basedOn w:val="Standaard"/>
    <w:next w:val="Standaard"/>
    <w:link w:val="NootKopCharCharChar"/>
    <w:rsid w:val="00C247A2"/>
    <w:pPr>
      <w:spacing w:before="240" w:after="120"/>
      <w:ind w:left="567"/>
      <w:jc w:val="both"/>
    </w:pPr>
    <w:rPr>
      <w:b/>
      <w:sz w:val="18"/>
      <w:szCs w:val="24"/>
    </w:rPr>
  </w:style>
  <w:style w:type="character" w:customStyle="1" w:styleId="NootCharChar">
    <w:name w:val="Noot Char Char"/>
    <w:basedOn w:val="Standaardalinea-lettertype"/>
    <w:rsid w:val="00C247A2"/>
    <w:rPr>
      <w:sz w:val="18"/>
      <w:szCs w:val="24"/>
      <w:lang w:val="nl-NL" w:eastAsia="nl-NL" w:bidi="ar-SA"/>
    </w:rPr>
  </w:style>
  <w:style w:type="character" w:customStyle="1" w:styleId="NootKopCharCharChar">
    <w:name w:val="Noot Kop Char Char Char"/>
    <w:basedOn w:val="NootCharChar"/>
    <w:link w:val="NootKopCharChar"/>
    <w:rsid w:val="00C247A2"/>
    <w:rPr>
      <w:rFonts w:ascii="Arial" w:eastAsia="Times New Roman" w:hAnsi="Arial" w:cs="Times New Roman"/>
      <w:b/>
      <w:sz w:val="18"/>
      <w:szCs w:val="24"/>
      <w:lang w:val="nl-NL" w:eastAsia="nl-NL" w:bidi="ar-SA"/>
    </w:rPr>
  </w:style>
  <w:style w:type="paragraph" w:customStyle="1" w:styleId="Figuurnummer">
    <w:name w:val="Figuurnummer"/>
    <w:basedOn w:val="Bijschrift"/>
    <w:rsid w:val="00C247A2"/>
    <w:rPr>
      <w:sz w:val="20"/>
    </w:rPr>
  </w:style>
  <w:style w:type="paragraph" w:customStyle="1" w:styleId="Opmaakprofiel3">
    <w:name w:val="Opmaakprofiel3"/>
    <w:basedOn w:val="Inhopg3"/>
    <w:rsid w:val="00C247A2"/>
    <w:pPr>
      <w:tabs>
        <w:tab w:val="clear" w:pos="10080"/>
        <w:tab w:val="left" w:pos="1728"/>
      </w:tabs>
      <w:ind w:left="1134" w:right="566" w:hanging="567"/>
    </w:pPr>
    <w:rPr>
      <w:lang w:val="nl-NL"/>
    </w:rPr>
  </w:style>
  <w:style w:type="character" w:customStyle="1" w:styleId="Intensievebenadrukking2">
    <w:name w:val="Intensieve benadrukking2"/>
    <w:basedOn w:val="Standaardalinea-lettertype"/>
    <w:rsid w:val="00C247A2"/>
    <w:rPr>
      <w:b/>
      <w:bCs/>
      <w:i/>
      <w:iCs/>
      <w:color w:val="4F81BD"/>
    </w:rPr>
  </w:style>
  <w:style w:type="character" w:customStyle="1" w:styleId="Heading5noNrChar">
    <w:name w:val="Heading 5 no Nr. Char"/>
    <w:basedOn w:val="Standaardalinea-lettertype"/>
    <w:link w:val="Heading5noNr"/>
    <w:rsid w:val="00C247A2"/>
    <w:rPr>
      <w:rFonts w:ascii="Arial" w:eastAsiaTheme="majorEastAsia" w:hAnsi="Arial" w:cstheme="majorBidi"/>
      <w:b/>
      <w:sz w:val="24"/>
      <w:lang w:val="en-GB" w:eastAsia="en-US"/>
    </w:rPr>
  </w:style>
  <w:style w:type="paragraph" w:customStyle="1" w:styleId="Standaardinspringing3">
    <w:name w:val="Standaardinspringing3"/>
    <w:basedOn w:val="Standaard"/>
    <w:rsid w:val="0018547A"/>
    <w:pPr>
      <w:ind w:left="1134"/>
    </w:pPr>
    <w:rPr>
      <w:rFonts w:ascii="Times New Roman" w:hAnsi="Times New Roman"/>
      <w:sz w:val="24"/>
    </w:rPr>
  </w:style>
  <w:style w:type="character" w:customStyle="1" w:styleId="Intensievebenadrukking3">
    <w:name w:val="Intensieve benadrukking3"/>
    <w:basedOn w:val="Standaardalinea-lettertype"/>
    <w:rsid w:val="0018547A"/>
    <w:rPr>
      <w:b/>
      <w:bCs/>
      <w:i/>
      <w:iCs/>
      <w:color w:val="4F81BD"/>
    </w:rPr>
  </w:style>
  <w:style w:type="paragraph" w:customStyle="1" w:styleId="Onderschrift">
    <w:name w:val="Onderschrift"/>
    <w:basedOn w:val="Bijschrift"/>
    <w:autoRedefine/>
    <w:qFormat/>
    <w:rsid w:val="00711061"/>
    <w:rPr>
      <w:rFonts w:cs="Arial"/>
      <w:sz w:val="18"/>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3.png"/><Relationship Id="rId42" Type="http://schemas.openxmlformats.org/officeDocument/2006/relationships/oleObject" Target="embeddings/oleObject8.bin"/><Relationship Id="rId63" Type="http://schemas.openxmlformats.org/officeDocument/2006/relationships/image" Target="media/image37.png"/><Relationship Id="rId84" Type="http://schemas.openxmlformats.org/officeDocument/2006/relationships/oleObject" Target="embeddings/oleObject29.bin"/><Relationship Id="rId138" Type="http://schemas.openxmlformats.org/officeDocument/2006/relationships/image" Target="media/image88.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fontTable" Target="fontTable.xml"/><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oleObject" Target="embeddings/oleObject3.bin"/><Relationship Id="rId53" Type="http://schemas.openxmlformats.org/officeDocument/2006/relationships/image" Target="media/image32.png"/><Relationship Id="rId74" Type="http://schemas.openxmlformats.org/officeDocument/2006/relationships/oleObject" Target="embeddings/oleObject24.bin"/><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53.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image" Target="media/image166.png"/><Relationship Id="rId237" Type="http://schemas.openxmlformats.org/officeDocument/2006/relationships/image" Target="media/image187.png"/><Relationship Id="rId22" Type="http://schemas.openxmlformats.org/officeDocument/2006/relationships/image" Target="media/image14.png"/><Relationship Id="rId43" Type="http://schemas.openxmlformats.org/officeDocument/2006/relationships/image" Target="media/image27.png"/><Relationship Id="rId64" Type="http://schemas.openxmlformats.org/officeDocument/2006/relationships/oleObject" Target="embeddings/oleObject19.bin"/><Relationship Id="rId118" Type="http://schemas.openxmlformats.org/officeDocument/2006/relationships/image" Target="media/image68.png"/><Relationship Id="rId139" Type="http://schemas.openxmlformats.org/officeDocument/2006/relationships/image" Target="media/image89.jpeg"/><Relationship Id="rId85" Type="http://schemas.openxmlformats.org/officeDocument/2006/relationships/image" Target="media/image48.png"/><Relationship Id="rId150" Type="http://schemas.openxmlformats.org/officeDocument/2006/relationships/image" Target="media/image100.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oleObject" Target="embeddings/oleObject6.bin"/><Relationship Id="rId59" Type="http://schemas.openxmlformats.org/officeDocument/2006/relationships/image" Target="media/image35.png"/><Relationship Id="rId103" Type="http://schemas.openxmlformats.org/officeDocument/2006/relationships/image" Target="media/image57.png"/><Relationship Id="rId108" Type="http://schemas.openxmlformats.org/officeDocument/2006/relationships/oleObject" Target="embeddings/oleObject41.bin"/><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oleObject" Target="embeddings/oleObject14.bin"/><Relationship Id="rId70" Type="http://schemas.openxmlformats.org/officeDocument/2006/relationships/oleObject" Target="embeddings/oleObject22.bin"/><Relationship Id="rId75" Type="http://schemas.openxmlformats.org/officeDocument/2006/relationships/image" Target="media/image43.png"/><Relationship Id="rId91" Type="http://schemas.openxmlformats.org/officeDocument/2006/relationships/image" Target="media/image51.png"/><Relationship Id="rId96" Type="http://schemas.openxmlformats.org/officeDocument/2006/relationships/oleObject" Target="embeddings/oleObject35.bin"/><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image" Target="media/image111.png"/><Relationship Id="rId166" Type="http://schemas.openxmlformats.org/officeDocument/2006/relationships/image" Target="media/image116.png"/><Relationship Id="rId182" Type="http://schemas.openxmlformats.org/officeDocument/2006/relationships/image" Target="media/image132.png"/><Relationship Id="rId187" Type="http://schemas.openxmlformats.org/officeDocument/2006/relationships/image" Target="media/image137.png"/><Relationship Id="rId21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2.png"/><Relationship Id="rId233" Type="http://schemas.openxmlformats.org/officeDocument/2006/relationships/image" Target="media/image183.png"/><Relationship Id="rId238" Type="http://schemas.openxmlformats.org/officeDocument/2006/relationships/image" Target="media/image188.png"/><Relationship Id="rId23" Type="http://schemas.openxmlformats.org/officeDocument/2006/relationships/image" Target="media/image15.png"/><Relationship Id="rId28" Type="http://schemas.openxmlformats.org/officeDocument/2006/relationships/oleObject" Target="embeddings/oleObject1.bin"/><Relationship Id="rId49" Type="http://schemas.openxmlformats.org/officeDocument/2006/relationships/image" Target="media/image30.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oleObject" Target="embeddings/oleObject9.bin"/><Relationship Id="rId60" Type="http://schemas.openxmlformats.org/officeDocument/2006/relationships/oleObject" Target="embeddings/oleObject17.bin"/><Relationship Id="rId65" Type="http://schemas.openxmlformats.org/officeDocument/2006/relationships/image" Target="media/image38.png"/><Relationship Id="rId81" Type="http://schemas.openxmlformats.org/officeDocument/2006/relationships/image" Target="media/image46.png"/><Relationship Id="rId86" Type="http://schemas.openxmlformats.org/officeDocument/2006/relationships/oleObject" Target="embeddings/oleObject30.bin"/><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image" Target="media/image148.png"/><Relationship Id="rId172" Type="http://schemas.openxmlformats.org/officeDocument/2006/relationships/image" Target="media/image122.png"/><Relationship Id="rId193" Type="http://schemas.openxmlformats.org/officeDocument/2006/relationships/image" Target="media/image143.png"/><Relationship Id="rId202" Type="http://schemas.openxmlformats.org/officeDocument/2006/relationships/image" Target="media/image152.png"/><Relationship Id="rId207" Type="http://schemas.openxmlformats.org/officeDocument/2006/relationships/image" Target="media/image157.png"/><Relationship Id="rId223" Type="http://schemas.openxmlformats.org/officeDocument/2006/relationships/image" Target="media/image173.png"/><Relationship Id="rId228" Type="http://schemas.openxmlformats.org/officeDocument/2006/relationships/image" Target="media/image178.png"/><Relationship Id="rId244" Type="http://schemas.openxmlformats.org/officeDocument/2006/relationships/image" Target="media/image19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60.png"/><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33.png"/><Relationship Id="rId76" Type="http://schemas.openxmlformats.org/officeDocument/2006/relationships/oleObject" Target="embeddings/oleObject25.bin"/><Relationship Id="rId97" Type="http://schemas.openxmlformats.org/officeDocument/2006/relationships/image" Target="media/image54.png"/><Relationship Id="rId104" Type="http://schemas.openxmlformats.org/officeDocument/2006/relationships/oleObject" Target="embeddings/oleObject39.bin"/><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oleObject" Target="embeddings/oleObject33.bin"/><Relationship Id="rId162" Type="http://schemas.openxmlformats.org/officeDocument/2006/relationships/image" Target="media/image112.png"/><Relationship Id="rId183" Type="http://schemas.openxmlformats.org/officeDocument/2006/relationships/image" Target="media/image133.png"/><Relationship Id="rId213" Type="http://schemas.openxmlformats.org/officeDocument/2006/relationships/image" Target="media/image163.png"/><Relationship Id="rId218" Type="http://schemas.openxmlformats.org/officeDocument/2006/relationships/image" Target="media/image168.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oleObject" Target="embeddings/oleObject7.bin"/><Relationship Id="rId45" Type="http://schemas.openxmlformats.org/officeDocument/2006/relationships/image" Target="media/image28.png"/><Relationship Id="rId66" Type="http://schemas.openxmlformats.org/officeDocument/2006/relationships/oleObject" Target="embeddings/oleObject20.bin"/><Relationship Id="rId87" Type="http://schemas.openxmlformats.org/officeDocument/2006/relationships/image" Target="media/image49.png"/><Relationship Id="rId110" Type="http://schemas.openxmlformats.org/officeDocument/2006/relationships/oleObject" Target="embeddings/oleObject42.bin"/><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36.png"/><Relationship Id="rId82" Type="http://schemas.openxmlformats.org/officeDocument/2006/relationships/oleObject" Target="embeddings/oleObject28.bin"/><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image" Target="media/image179.png"/><Relationship Id="rId19" Type="http://schemas.openxmlformats.org/officeDocument/2006/relationships/image" Target="media/image11.png"/><Relationship Id="rId224" Type="http://schemas.openxmlformats.org/officeDocument/2006/relationships/image" Target="media/image174.png"/><Relationship Id="rId240" Type="http://schemas.openxmlformats.org/officeDocument/2006/relationships/image" Target="media/image190.png"/><Relationship Id="rId245" Type="http://schemas.openxmlformats.org/officeDocument/2006/relationships/header" Target="header1.xml"/><Relationship Id="rId14" Type="http://schemas.openxmlformats.org/officeDocument/2006/relationships/image" Target="media/image6.png"/><Relationship Id="rId30" Type="http://schemas.openxmlformats.org/officeDocument/2006/relationships/oleObject" Target="embeddings/oleObject2.bin"/><Relationship Id="rId35" Type="http://schemas.openxmlformats.org/officeDocument/2006/relationships/image" Target="media/image23.png"/><Relationship Id="rId56" Type="http://schemas.openxmlformats.org/officeDocument/2006/relationships/oleObject" Target="embeddings/oleObject15.bin"/><Relationship Id="rId77" Type="http://schemas.openxmlformats.org/officeDocument/2006/relationships/image" Target="media/image44.png"/><Relationship Id="rId100" Type="http://schemas.openxmlformats.org/officeDocument/2006/relationships/oleObject" Target="embeddings/oleObject37.bin"/><Relationship Id="rId105" Type="http://schemas.openxmlformats.org/officeDocument/2006/relationships/image" Target="media/image58.png"/><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oleObject" Target="embeddings/oleObject23.bin"/><Relationship Id="rId93" Type="http://schemas.openxmlformats.org/officeDocument/2006/relationships/image" Target="media/image52.png"/><Relationship Id="rId98" Type="http://schemas.openxmlformats.org/officeDocument/2006/relationships/oleObject" Target="embeddings/oleObject36.bin"/><Relationship Id="rId121" Type="http://schemas.openxmlformats.org/officeDocument/2006/relationships/image" Target="media/image71.emf"/><Relationship Id="rId142" Type="http://schemas.openxmlformats.org/officeDocument/2006/relationships/image" Target="media/image92.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64.png"/><Relationship Id="rId230" Type="http://schemas.openxmlformats.org/officeDocument/2006/relationships/image" Target="media/image180.png"/><Relationship Id="rId235" Type="http://schemas.openxmlformats.org/officeDocument/2006/relationships/image" Target="media/image185.png"/><Relationship Id="rId25" Type="http://schemas.openxmlformats.org/officeDocument/2006/relationships/image" Target="media/image17.png"/><Relationship Id="rId46" Type="http://schemas.openxmlformats.org/officeDocument/2006/relationships/oleObject" Target="embeddings/oleObject10.bin"/><Relationship Id="rId67" Type="http://schemas.openxmlformats.org/officeDocument/2006/relationships/image" Target="media/image39.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oleObject" Target="embeddings/oleObject18.bin"/><Relationship Id="rId83" Type="http://schemas.openxmlformats.org/officeDocument/2006/relationships/image" Target="media/image47.png"/><Relationship Id="rId88" Type="http://schemas.openxmlformats.org/officeDocument/2006/relationships/oleObject" Target="embeddings/oleObject31.bin"/><Relationship Id="rId111" Type="http://schemas.openxmlformats.org/officeDocument/2006/relationships/image" Target="media/image61.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9.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emf"/><Relationship Id="rId241" Type="http://schemas.openxmlformats.org/officeDocument/2006/relationships/image" Target="media/image191.png"/><Relationship Id="rId246"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oleObject" Target="embeddings/oleObject5.bin"/><Relationship Id="rId57" Type="http://schemas.openxmlformats.org/officeDocument/2006/relationships/image" Target="media/image34.png"/><Relationship Id="rId106" Type="http://schemas.openxmlformats.org/officeDocument/2006/relationships/oleObject" Target="embeddings/oleObject40.bin"/><Relationship Id="rId127"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oleObject" Target="embeddings/oleObject13.bin"/><Relationship Id="rId73" Type="http://schemas.openxmlformats.org/officeDocument/2006/relationships/image" Target="media/image42.png"/><Relationship Id="rId78" Type="http://schemas.openxmlformats.org/officeDocument/2006/relationships/oleObject" Target="embeddings/oleObject26.bin"/><Relationship Id="rId94" Type="http://schemas.openxmlformats.org/officeDocument/2006/relationships/oleObject" Target="embeddings/oleObject34.bin"/><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30.pn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png"/><Relationship Id="rId26" Type="http://schemas.openxmlformats.org/officeDocument/2006/relationships/image" Target="media/image18.png"/><Relationship Id="rId231" Type="http://schemas.openxmlformats.org/officeDocument/2006/relationships/image" Target="media/image181.emf"/><Relationship Id="rId47" Type="http://schemas.openxmlformats.org/officeDocument/2006/relationships/image" Target="media/image29.png"/><Relationship Id="rId68" Type="http://schemas.openxmlformats.org/officeDocument/2006/relationships/oleObject" Target="embeddings/oleObject21.bin"/><Relationship Id="rId89" Type="http://schemas.openxmlformats.org/officeDocument/2006/relationships/image" Target="media/image50.png"/><Relationship Id="rId112" Type="http://schemas.openxmlformats.org/officeDocument/2006/relationships/image" Target="media/image62.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8.png"/><Relationship Id="rId221" Type="http://schemas.openxmlformats.org/officeDocument/2006/relationships/image" Target="media/image171.png"/><Relationship Id="rId242" Type="http://schemas.openxmlformats.org/officeDocument/2006/relationships/image" Target="media/image192.png"/><Relationship Id="rId37" Type="http://schemas.openxmlformats.org/officeDocument/2006/relationships/image" Target="media/image24.png"/><Relationship Id="rId58" Type="http://schemas.openxmlformats.org/officeDocument/2006/relationships/oleObject" Target="embeddings/oleObject16.bin"/><Relationship Id="rId79" Type="http://schemas.openxmlformats.org/officeDocument/2006/relationships/image" Target="media/image45.png"/><Relationship Id="rId102" Type="http://schemas.openxmlformats.org/officeDocument/2006/relationships/oleObject" Target="embeddings/oleObject38.bin"/><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oleObject" Target="embeddings/oleObject32.bin"/><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1.png"/><Relationship Id="rId232" Type="http://schemas.openxmlformats.org/officeDocument/2006/relationships/image" Target="media/image182.png"/><Relationship Id="rId27" Type="http://schemas.openxmlformats.org/officeDocument/2006/relationships/image" Target="media/image19.png"/><Relationship Id="rId48" Type="http://schemas.openxmlformats.org/officeDocument/2006/relationships/oleObject" Target="embeddings/oleObject11.bin"/><Relationship Id="rId69" Type="http://schemas.openxmlformats.org/officeDocument/2006/relationships/image" Target="media/image40.png"/><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oleObject" Target="embeddings/oleObject27.bin"/><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9C8F2D-8F30-4CA3-89D8-BF9916163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135</Pages>
  <Words>23685</Words>
  <Characters>130269</Characters>
  <Application>Microsoft Office Word</Application>
  <DocSecurity>0</DocSecurity>
  <Lines>1085</Lines>
  <Paragraphs>307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NavVision Operators Manual</vt:lpstr>
      <vt:lpstr/>
    </vt:vector>
  </TitlesOfParts>
  <Company>Grizli777</Company>
  <LinksUpToDate>false</LinksUpToDate>
  <CharactersWithSpaces>153647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NavVision Operators Manual</dc:title>
  <dc:subject>ACC-NavVision-Operators-Manual v1.4.12</dc:subject>
  <dc:creator>Vince Kerckhaert</dc:creator>
  <cp:keywords>Automation Competence Center</cp:keywords>
  <cp:lastModifiedBy>Vince Kerckhaert</cp:lastModifiedBy>
  <cp:revision>6</cp:revision>
  <cp:lastPrinted>2013-06-13T09:02:00Z</cp:lastPrinted>
  <dcterms:created xsi:type="dcterms:W3CDTF">2013-08-29T14:46:00Z</dcterms:created>
  <dcterms:modified xsi:type="dcterms:W3CDTF">2013-09-12T14:59:00Z</dcterms:modified>
</cp:coreProperties>
</file>